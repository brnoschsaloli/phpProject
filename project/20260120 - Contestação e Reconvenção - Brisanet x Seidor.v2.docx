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DB60AD" w14:textId="77777777" w:rsidR="001742B3" w:rsidRPr="00F41B43" w:rsidRDefault="001742B3" w:rsidP="001742B3">
      <w:pPr>
        <w:rPr>
          <w:b/>
          <w:bCs/>
          <w:lang w:val="pt-BR"/>
        </w:rPr>
      </w:pPr>
      <w:r w:rsidRPr="00F41B43">
        <w:rPr>
          <w:b/>
          <w:bCs/>
          <w:lang w:val="pt-BR"/>
        </w:rPr>
        <w:t xml:space="preserve">EXCELENTÍSSIMO SENHOR DOUTOR JUIZ DE DIREITO DA </w:t>
      </w:r>
      <w:r>
        <w:rPr>
          <w:b/>
          <w:bCs/>
          <w:lang w:val="pt-BR"/>
        </w:rPr>
        <w:t>39ª</w:t>
      </w:r>
      <w:r w:rsidRPr="00F41B43">
        <w:rPr>
          <w:b/>
          <w:bCs/>
          <w:lang w:val="pt-BR"/>
        </w:rPr>
        <w:t xml:space="preserve"> VARA CÍVEL D</w:t>
      </w:r>
      <w:r>
        <w:rPr>
          <w:b/>
          <w:bCs/>
          <w:lang w:val="pt-BR"/>
        </w:rPr>
        <w:t>O FORO CENTRAL CÍVEL DE SÃO PAULO</w:t>
      </w:r>
      <w:r w:rsidRPr="00F41B43">
        <w:rPr>
          <w:b/>
          <w:bCs/>
          <w:lang w:val="pt-BR"/>
        </w:rPr>
        <w:t>/</w:t>
      </w:r>
      <w:r>
        <w:rPr>
          <w:b/>
          <w:bCs/>
          <w:lang w:val="pt-BR"/>
        </w:rPr>
        <w:t>SP</w:t>
      </w:r>
    </w:p>
    <w:p w14:paraId="0D10D706" w14:textId="77777777" w:rsidR="00A40F1A" w:rsidRDefault="00A40F1A" w:rsidP="00366E9F">
      <w:pPr>
        <w:rPr>
          <w:b/>
          <w:bCs/>
          <w:lang w:val="pt-BR"/>
        </w:rPr>
      </w:pPr>
    </w:p>
    <w:p w14:paraId="791A6167" w14:textId="77777777" w:rsidR="00664D4E" w:rsidRDefault="00664D4E" w:rsidP="00366E9F">
      <w:pPr>
        <w:rPr>
          <w:b/>
          <w:bCs/>
          <w:lang w:val="pt-BR"/>
        </w:rPr>
      </w:pPr>
    </w:p>
    <w:p w14:paraId="3B1D9FB8" w14:textId="77777777" w:rsidR="000D2C76" w:rsidRDefault="000D2C76" w:rsidP="00366E9F">
      <w:pPr>
        <w:rPr>
          <w:b/>
          <w:bCs/>
          <w:lang w:val="pt-BR"/>
        </w:rPr>
      </w:pPr>
    </w:p>
    <w:p w14:paraId="367EE1A4" w14:textId="77777777" w:rsidR="00664D4E" w:rsidRDefault="00664D4E" w:rsidP="00366E9F">
      <w:pPr>
        <w:rPr>
          <w:b/>
          <w:bCs/>
          <w:lang w:val="pt-BR"/>
        </w:rPr>
      </w:pPr>
    </w:p>
    <w:p w14:paraId="1A79EFED" w14:textId="61DA8BFC" w:rsidR="001D7FB7" w:rsidRDefault="00264909" w:rsidP="00366E9F">
      <w:pPr>
        <w:rPr>
          <w:b/>
          <w:bCs/>
          <w:lang w:val="pt-BR"/>
        </w:rPr>
      </w:pPr>
      <w:r>
        <w:rPr>
          <w:b/>
          <w:bCs/>
          <w:lang w:val="pt-BR"/>
        </w:rPr>
        <w:t>Autos n.º </w:t>
      </w:r>
      <w:r w:rsidR="003E42CF" w:rsidRPr="005C3E39">
        <w:rPr>
          <w:b/>
          <w:bCs/>
          <w:lang w:val="pt-BR"/>
        </w:rPr>
        <w:t>4058012-56.2025.8.26.0100</w:t>
      </w:r>
    </w:p>
    <w:p w14:paraId="2A470E34" w14:textId="77777777" w:rsidR="00664D4E" w:rsidRDefault="00664D4E" w:rsidP="00366E9F">
      <w:pPr>
        <w:rPr>
          <w:b/>
          <w:bCs/>
          <w:lang w:val="pt-BR"/>
        </w:rPr>
      </w:pPr>
    </w:p>
    <w:p w14:paraId="18E18379" w14:textId="77777777" w:rsidR="00664D4E" w:rsidRDefault="00664D4E" w:rsidP="00366E9F">
      <w:pPr>
        <w:rPr>
          <w:b/>
          <w:bCs/>
          <w:lang w:val="pt-BR"/>
        </w:rPr>
      </w:pPr>
    </w:p>
    <w:p w14:paraId="4F6D67B4" w14:textId="77777777" w:rsidR="00664D4E" w:rsidRDefault="00664D4E" w:rsidP="00366E9F">
      <w:pPr>
        <w:rPr>
          <w:b/>
          <w:bCs/>
          <w:lang w:val="pt-BR"/>
        </w:rPr>
      </w:pPr>
    </w:p>
    <w:p w14:paraId="5B68DF45" w14:textId="77777777" w:rsidR="00664D4E" w:rsidRDefault="00664D4E" w:rsidP="00366E9F">
      <w:pPr>
        <w:rPr>
          <w:b/>
          <w:bCs/>
          <w:lang w:val="pt-BR"/>
        </w:rPr>
      </w:pPr>
    </w:p>
    <w:p w14:paraId="78CA8026" w14:textId="667CF2D5" w:rsidR="000159C8" w:rsidRDefault="000159C8" w:rsidP="006051BA">
      <w:pPr>
        <w:ind w:firstLine="2268"/>
        <w:rPr>
          <w:lang w:val="pt-BR"/>
        </w:rPr>
      </w:pPr>
      <w:r>
        <w:rPr>
          <w:b/>
          <w:bCs/>
          <w:lang w:val="pt-BR"/>
        </w:rPr>
        <w:t>SEIDOR PROJECT SERVICES DO BRASIL CONSULTORIA LTDA</w:t>
      </w:r>
      <w:r w:rsidRPr="001745EA">
        <w:rPr>
          <w:lang w:val="pt-BR"/>
        </w:rPr>
        <w:t>,</w:t>
      </w:r>
      <w:r w:rsidR="006051BA">
        <w:rPr>
          <w:lang w:val="pt-BR"/>
        </w:rPr>
        <w:t xml:space="preserve"> </w:t>
      </w:r>
      <w:r w:rsidR="006051BA" w:rsidRPr="006051BA">
        <w:rPr>
          <w:lang w:val="pt-BR"/>
        </w:rPr>
        <w:t>pessoa jurídica de direito privado inscrita no CNPJ sob n.º 13.611.737/0001-92, com endereço na Avenida das Nações Unidas, n.º</w:t>
      </w:r>
      <w:r w:rsidR="006051BA">
        <w:rPr>
          <w:lang w:val="pt-BR"/>
        </w:rPr>
        <w:t> </w:t>
      </w:r>
      <w:r w:rsidR="006051BA" w:rsidRPr="006051BA">
        <w:rPr>
          <w:lang w:val="pt-BR"/>
        </w:rPr>
        <w:t xml:space="preserve">11.541, 10º andar, </w:t>
      </w:r>
      <w:proofErr w:type="spellStart"/>
      <w:r w:rsidR="006051BA" w:rsidRPr="006051BA">
        <w:rPr>
          <w:lang w:val="pt-BR"/>
        </w:rPr>
        <w:t>cj</w:t>
      </w:r>
      <w:proofErr w:type="spellEnd"/>
      <w:r w:rsidR="006051BA" w:rsidRPr="006051BA">
        <w:rPr>
          <w:lang w:val="pt-BR"/>
        </w:rPr>
        <w:t>. 102 – sala</w:t>
      </w:r>
      <w:r w:rsidR="006051BA">
        <w:rPr>
          <w:lang w:val="pt-BR"/>
        </w:rPr>
        <w:t xml:space="preserve"> </w:t>
      </w:r>
      <w:r w:rsidR="006051BA" w:rsidRPr="006051BA">
        <w:rPr>
          <w:lang w:val="pt-BR"/>
        </w:rPr>
        <w:t>1005 - Edifício Bolsa de Imóveis, Brooklin Paulista, São Paulo/SP, CEP 04.578-907, com</w:t>
      </w:r>
      <w:r w:rsidR="006051BA">
        <w:rPr>
          <w:lang w:val="pt-BR"/>
        </w:rPr>
        <w:t xml:space="preserve"> </w:t>
      </w:r>
      <w:r w:rsidR="006051BA" w:rsidRPr="006051BA">
        <w:rPr>
          <w:lang w:val="pt-BR"/>
        </w:rPr>
        <w:t xml:space="preserve">endereço eletrônico </w:t>
      </w:r>
      <w:r w:rsidR="006051BA">
        <w:fldChar w:fldCharType="begin"/>
      </w:r>
      <w:r w:rsidR="006051BA" w:rsidRPr="009612C8">
        <w:rPr>
          <w:lang w:val="pt-BR"/>
        </w:rPr>
        <w:instrText>HYPERLINK "mailto:administrativo@seidor.com.br"</w:instrText>
      </w:r>
      <w:r w:rsidR="006051BA">
        <w:fldChar w:fldCharType="separate"/>
      </w:r>
      <w:r w:rsidR="006051BA" w:rsidRPr="00846EEA">
        <w:rPr>
          <w:rStyle w:val="Hyperlink"/>
          <w:lang w:val="pt-BR"/>
        </w:rPr>
        <w:t>administrativo@seidor.com.br</w:t>
      </w:r>
      <w:r w:rsidR="006051BA">
        <w:fldChar w:fldCharType="end"/>
      </w:r>
      <w:r w:rsidR="006051BA">
        <w:rPr>
          <w:lang w:val="pt-BR"/>
        </w:rPr>
        <w:t xml:space="preserve"> </w:t>
      </w:r>
      <w:r>
        <w:rPr>
          <w:lang w:val="pt-BR"/>
        </w:rPr>
        <w:t>(“</w:t>
      </w:r>
      <w:proofErr w:type="spellStart"/>
      <w:r>
        <w:rPr>
          <w:u w:val="single"/>
          <w:lang w:val="pt-BR"/>
        </w:rPr>
        <w:t>Seidor</w:t>
      </w:r>
      <w:proofErr w:type="spellEnd"/>
      <w:r>
        <w:rPr>
          <w:lang w:val="pt-BR"/>
        </w:rPr>
        <w:t>” ou “</w:t>
      </w:r>
      <w:r>
        <w:rPr>
          <w:u w:val="single"/>
          <w:lang w:val="pt-BR"/>
        </w:rPr>
        <w:t>Ré</w:t>
      </w:r>
      <w:r>
        <w:rPr>
          <w:lang w:val="pt-BR"/>
        </w:rPr>
        <w:t xml:space="preserve">”), vem por seus </w:t>
      </w:r>
      <w:r w:rsidRPr="00292D19">
        <w:rPr>
          <w:lang w:val="pt-BR"/>
        </w:rPr>
        <w:t>advogados</w:t>
      </w:r>
      <w:r>
        <w:rPr>
          <w:rStyle w:val="Refdenotaderodap"/>
          <w:lang w:val="pt-BR"/>
        </w:rPr>
        <w:footnoteReference w:id="1"/>
      </w:r>
      <w:r>
        <w:rPr>
          <w:lang w:val="pt-BR"/>
        </w:rPr>
        <w:t xml:space="preserve"> à presença de Vossa Excelência, nos autos da ação em epígrafe, ajuizada por </w:t>
      </w:r>
      <w:r w:rsidRPr="00801BC0">
        <w:rPr>
          <w:b/>
          <w:bCs/>
          <w:lang w:val="pt-BR"/>
        </w:rPr>
        <w:t>BRISANET SERVICOS DE TELECOMUNICACOES S.A.</w:t>
      </w:r>
      <w:r>
        <w:rPr>
          <w:lang w:val="pt-BR"/>
        </w:rPr>
        <w:t xml:space="preserve"> (“</w:t>
      </w:r>
      <w:proofErr w:type="spellStart"/>
      <w:r>
        <w:rPr>
          <w:u w:val="single"/>
          <w:lang w:val="pt-BR"/>
        </w:rPr>
        <w:t>Brisanet</w:t>
      </w:r>
      <w:proofErr w:type="spellEnd"/>
      <w:r>
        <w:rPr>
          <w:lang w:val="pt-BR"/>
        </w:rPr>
        <w:t>” ou “</w:t>
      </w:r>
      <w:r w:rsidRPr="00801BC0">
        <w:rPr>
          <w:u w:val="single"/>
          <w:lang w:val="pt-BR"/>
        </w:rPr>
        <w:t>Autora</w:t>
      </w:r>
      <w:r>
        <w:rPr>
          <w:lang w:val="pt-BR"/>
        </w:rPr>
        <w:t>”),</w:t>
      </w:r>
      <w:r w:rsidR="006051BA">
        <w:rPr>
          <w:lang w:val="pt-BR"/>
        </w:rPr>
        <w:t xml:space="preserve"> já devidamente qualificada,</w:t>
      </w:r>
      <w:r>
        <w:rPr>
          <w:lang w:val="pt-BR"/>
        </w:rPr>
        <w:t xml:space="preserve"> </w:t>
      </w:r>
      <w:r w:rsidR="00327B5A">
        <w:rPr>
          <w:lang w:val="pt-BR"/>
        </w:rPr>
        <w:t xml:space="preserve">apresentar sua </w:t>
      </w:r>
      <w:r w:rsidR="00327B5A" w:rsidRPr="006051BA">
        <w:rPr>
          <w:b/>
          <w:bCs/>
          <w:u w:val="single"/>
          <w:lang w:val="pt-BR"/>
        </w:rPr>
        <w:t>CONTESTAÇÃO</w:t>
      </w:r>
      <w:r w:rsidR="006051BA" w:rsidRPr="006051BA">
        <w:rPr>
          <w:b/>
          <w:bCs/>
          <w:u w:val="single"/>
          <w:lang w:val="pt-BR"/>
        </w:rPr>
        <w:t xml:space="preserve"> E RECONVEN</w:t>
      </w:r>
      <w:r w:rsidR="004F7AB0">
        <w:rPr>
          <w:b/>
          <w:bCs/>
          <w:u w:val="single"/>
          <w:lang w:val="pt-BR"/>
        </w:rPr>
        <w:t>Ç</w:t>
      </w:r>
      <w:r w:rsidR="006051BA" w:rsidRPr="006051BA">
        <w:rPr>
          <w:b/>
          <w:bCs/>
          <w:u w:val="single"/>
          <w:lang w:val="pt-BR"/>
        </w:rPr>
        <w:t>ÃO</w:t>
      </w:r>
      <w:r w:rsidR="006051BA">
        <w:rPr>
          <w:lang w:val="pt-BR"/>
        </w:rPr>
        <w:t>,</w:t>
      </w:r>
      <w:r w:rsidR="00327B5A">
        <w:rPr>
          <w:lang w:val="pt-BR"/>
        </w:rPr>
        <w:t xml:space="preserve"> </w:t>
      </w:r>
      <w:r w:rsidR="006051BA">
        <w:rPr>
          <w:lang w:val="pt-BR"/>
        </w:rPr>
        <w:t xml:space="preserve">com fulcro </w:t>
      </w:r>
      <w:r w:rsidR="006051BA" w:rsidRPr="00E87F6C">
        <w:rPr>
          <w:lang w:val="pt-BR"/>
        </w:rPr>
        <w:t xml:space="preserve">nos </w:t>
      </w:r>
      <w:proofErr w:type="spellStart"/>
      <w:r w:rsidR="006051BA" w:rsidRPr="00E87F6C">
        <w:rPr>
          <w:lang w:val="pt-BR"/>
        </w:rPr>
        <w:t>arts</w:t>
      </w:r>
      <w:proofErr w:type="spellEnd"/>
      <w:r w:rsidR="006051BA" w:rsidRPr="00E87F6C">
        <w:rPr>
          <w:lang w:val="pt-BR"/>
        </w:rPr>
        <w:t xml:space="preserve">. </w:t>
      </w:r>
      <w:r w:rsidR="00E87F6C" w:rsidRPr="00E87F6C">
        <w:rPr>
          <w:lang w:val="pt-BR"/>
        </w:rPr>
        <w:t>335 e 343</w:t>
      </w:r>
      <w:r w:rsidR="006051BA">
        <w:rPr>
          <w:lang w:val="pt-BR"/>
        </w:rPr>
        <w:t xml:space="preserve"> do Código de Processo Civil (“</w:t>
      </w:r>
      <w:r w:rsidR="006051BA" w:rsidRPr="006051BA">
        <w:rPr>
          <w:u w:val="single"/>
          <w:lang w:val="pt-BR"/>
        </w:rPr>
        <w:t>CPC</w:t>
      </w:r>
      <w:r w:rsidR="006051BA">
        <w:rPr>
          <w:lang w:val="pt-BR"/>
        </w:rPr>
        <w:t>”)</w:t>
      </w:r>
      <w:r w:rsidR="000629CD">
        <w:rPr>
          <w:lang w:val="pt-BR"/>
        </w:rPr>
        <w:t>, nos termos a seguir expostos</w:t>
      </w:r>
      <w:r>
        <w:rPr>
          <w:lang w:val="pt-BR"/>
        </w:rPr>
        <w:t>:</w:t>
      </w:r>
    </w:p>
    <w:p w14:paraId="452A55E2" w14:textId="558B1308" w:rsidR="006051BA" w:rsidRDefault="006051BA" w:rsidP="006051BA">
      <w:pPr>
        <w:pStyle w:val="Ttulo1"/>
        <w:rPr>
          <w:lang w:val="pt-BR"/>
        </w:rPr>
      </w:pPr>
      <w:r>
        <w:rPr>
          <w:lang w:val="pt-BR"/>
        </w:rPr>
        <w:t xml:space="preserve">INTRODUÇÃO | </w:t>
      </w:r>
      <w:r w:rsidR="00C53000">
        <w:rPr>
          <w:lang w:val="pt-BR"/>
        </w:rPr>
        <w:t>O OBJETO DA LIDE</w:t>
      </w:r>
    </w:p>
    <w:p w14:paraId="1DE67297" w14:textId="18EF556D" w:rsidR="00A6738A" w:rsidRDefault="00114A84" w:rsidP="007444CB">
      <w:pPr>
        <w:pStyle w:val="PargrafodaLista"/>
        <w:ind w:firstLine="1134"/>
        <w:rPr>
          <w:lang w:val="pt-BR"/>
        </w:rPr>
      </w:pPr>
      <w:r>
        <w:rPr>
          <w:lang w:val="pt-BR"/>
        </w:rPr>
        <w:t>A presente ação foi ajuizada pela Autora para discutir o suposto inadimplemento contratual da Ré</w:t>
      </w:r>
      <w:r w:rsidR="00801C03">
        <w:rPr>
          <w:lang w:val="pt-BR"/>
        </w:rPr>
        <w:t xml:space="preserve"> de um total de 5 (cinco) contratos, celebrados entre as Partes para a implementação, pela Ré, de </w:t>
      </w:r>
      <w:r w:rsidR="00801C03">
        <w:rPr>
          <w:lang w:val="pt-BR"/>
        </w:rPr>
        <w:lastRenderedPageBreak/>
        <w:t>diversos módulos do sistema SAP</w:t>
      </w:r>
      <w:ins w:id="0" w:author="Breno oliveira" w:date="2026-01-26T14:12:00Z" w16du:dateUtc="2026-01-26T13:12:00Z">
        <w:r w:rsidR="007E7BD4">
          <w:rPr>
            <w:rStyle w:val="Refdenotaderodap"/>
            <w:lang w:val="pt-BR"/>
          </w:rPr>
          <w:footnoteReference w:id="2"/>
        </w:r>
      </w:ins>
      <w:r w:rsidR="00DE0260">
        <w:rPr>
          <w:lang w:val="pt-BR"/>
        </w:rPr>
        <w:t xml:space="preserve">, </w:t>
      </w:r>
      <w:del w:id="6" w:author="Breno oliveira" w:date="2026-01-26T14:12:00Z" w16du:dateUtc="2026-01-26T13:12:00Z">
        <w:r w:rsidR="00AB724C" w:rsidDel="00203C2B">
          <w:rPr>
            <w:lang w:val="pt-BR"/>
          </w:rPr>
          <w:delText xml:space="preserve">em </w:delText>
        </w:r>
      </w:del>
      <w:ins w:id="7" w:author="Breno oliveira" w:date="2026-01-26T14:13:00Z" w16du:dateUtc="2026-01-26T13:13:00Z">
        <w:r w:rsidR="00203C2B">
          <w:rPr>
            <w:lang w:val="pt-BR"/>
          </w:rPr>
          <w:t>que tinha como objetivo</w:t>
        </w:r>
      </w:ins>
      <w:ins w:id="8" w:author="Breno oliveira" w:date="2026-01-26T14:12:00Z" w16du:dateUtc="2026-01-26T13:12:00Z">
        <w:r w:rsidR="00203C2B">
          <w:rPr>
            <w:lang w:val="pt-BR"/>
          </w:rPr>
          <w:t xml:space="preserve"> </w:t>
        </w:r>
      </w:ins>
      <w:r w:rsidR="00AB724C">
        <w:rPr>
          <w:lang w:val="pt-BR"/>
        </w:rPr>
        <w:t xml:space="preserve">um megaprojeto </w:t>
      </w:r>
      <w:del w:id="9" w:author="Breno oliveira" w:date="2026-01-26T14:13:00Z" w16du:dateUtc="2026-01-26T13:13:00Z">
        <w:r w:rsidR="00AB724C" w:rsidDel="005A25F6">
          <w:rPr>
            <w:lang w:val="pt-BR"/>
          </w:rPr>
          <w:delText xml:space="preserve">que </w:delText>
        </w:r>
        <w:r w:rsidR="00E12437" w:rsidDel="005A25F6">
          <w:rPr>
            <w:lang w:val="pt-BR"/>
          </w:rPr>
          <w:delText xml:space="preserve">visava </w:delText>
        </w:r>
      </w:del>
      <w:ins w:id="10" w:author="Breno oliveira" w:date="2026-01-26T14:13:00Z" w16du:dateUtc="2026-01-26T13:13:00Z">
        <w:r w:rsidR="005A25F6">
          <w:rPr>
            <w:lang w:val="pt-BR"/>
          </w:rPr>
          <w:t xml:space="preserve">visando </w:t>
        </w:r>
      </w:ins>
      <w:r w:rsidR="00163696">
        <w:rPr>
          <w:lang w:val="pt-BR"/>
        </w:rPr>
        <w:t>a estreia da Autora no mercado de telefonia móvel (5G).</w:t>
      </w:r>
    </w:p>
    <w:p w14:paraId="5A96480A" w14:textId="77093B6E" w:rsidR="002F50ED" w:rsidRDefault="002F50ED" w:rsidP="00A24EC0">
      <w:pPr>
        <w:pStyle w:val="PargrafodaLista"/>
        <w:ind w:firstLine="1134"/>
        <w:rPr>
          <w:lang w:val="pt-BR"/>
        </w:rPr>
      </w:pPr>
      <w:r>
        <w:rPr>
          <w:lang w:val="pt-BR"/>
        </w:rPr>
        <w:t xml:space="preserve">Já de início, porém, </w:t>
      </w:r>
      <w:r w:rsidR="00204542">
        <w:rPr>
          <w:lang w:val="pt-BR"/>
        </w:rPr>
        <w:t xml:space="preserve">faz-se </w:t>
      </w:r>
      <w:r w:rsidR="001A50D5">
        <w:rPr>
          <w:lang w:val="pt-BR"/>
        </w:rPr>
        <w:t>necessári</w:t>
      </w:r>
      <w:r w:rsidR="00204542">
        <w:rPr>
          <w:lang w:val="pt-BR"/>
        </w:rPr>
        <w:t>a</w:t>
      </w:r>
      <w:r w:rsidR="001A50D5">
        <w:rPr>
          <w:lang w:val="pt-BR"/>
        </w:rPr>
        <w:t xml:space="preserve"> </w:t>
      </w:r>
      <w:r w:rsidR="00204542">
        <w:rPr>
          <w:lang w:val="pt-BR"/>
        </w:rPr>
        <w:t xml:space="preserve">a </w:t>
      </w:r>
      <w:r w:rsidR="001A50D5">
        <w:rPr>
          <w:lang w:val="pt-BR"/>
        </w:rPr>
        <w:t>constata</w:t>
      </w:r>
      <w:r w:rsidR="00204542">
        <w:rPr>
          <w:lang w:val="pt-BR"/>
        </w:rPr>
        <w:t>ção</w:t>
      </w:r>
      <w:r w:rsidR="001A50D5">
        <w:rPr>
          <w:lang w:val="pt-BR"/>
        </w:rPr>
        <w:t xml:space="preserve"> </w:t>
      </w:r>
      <w:r w:rsidR="00204542">
        <w:rPr>
          <w:lang w:val="pt-BR"/>
        </w:rPr>
        <w:t>d</w:t>
      </w:r>
      <w:r w:rsidR="001A50D5">
        <w:rPr>
          <w:lang w:val="pt-BR"/>
        </w:rPr>
        <w:t xml:space="preserve">a </w:t>
      </w:r>
      <w:r w:rsidR="001A50D5" w:rsidRPr="00DC45DA">
        <w:rPr>
          <w:b/>
          <w:bCs/>
          <w:u w:val="single"/>
          <w:lang w:val="pt-BR"/>
        </w:rPr>
        <w:t>absurda</w:t>
      </w:r>
      <w:r w:rsidR="001A50D5">
        <w:rPr>
          <w:lang w:val="pt-BR"/>
        </w:rPr>
        <w:t xml:space="preserve">, </w:t>
      </w:r>
      <w:r w:rsidR="001A50D5" w:rsidRPr="00DC45DA">
        <w:rPr>
          <w:b/>
          <w:bCs/>
          <w:u w:val="single"/>
          <w:lang w:val="pt-BR"/>
        </w:rPr>
        <w:t>ilógica</w:t>
      </w:r>
      <w:r w:rsidR="001A50D5">
        <w:rPr>
          <w:lang w:val="pt-BR"/>
        </w:rPr>
        <w:t xml:space="preserve"> e </w:t>
      </w:r>
      <w:r w:rsidR="00DC45DA">
        <w:rPr>
          <w:b/>
          <w:bCs/>
          <w:u w:val="single"/>
          <w:lang w:val="pt-BR"/>
        </w:rPr>
        <w:t>funesta</w:t>
      </w:r>
      <w:r w:rsidR="00DC45DA">
        <w:rPr>
          <w:lang w:val="pt-BR"/>
        </w:rPr>
        <w:t xml:space="preserve"> tentativa da Autora de fazer crer que um projeto</w:t>
      </w:r>
      <w:r w:rsidR="00307978">
        <w:rPr>
          <w:lang w:val="pt-BR"/>
        </w:rPr>
        <w:t xml:space="preserve"> complexo,</w:t>
      </w:r>
      <w:r w:rsidR="00DC45DA">
        <w:rPr>
          <w:lang w:val="pt-BR"/>
        </w:rPr>
        <w:t xml:space="preserve"> que </w:t>
      </w:r>
      <w:r w:rsidR="00307978">
        <w:rPr>
          <w:lang w:val="pt-BR"/>
        </w:rPr>
        <w:t xml:space="preserve">foi executado ao longo de 2 (dois) anos, </w:t>
      </w:r>
      <w:r w:rsidR="001145E4">
        <w:rPr>
          <w:lang w:val="pt-BR"/>
        </w:rPr>
        <w:t xml:space="preserve">com o envolvimento de dezenas de </w:t>
      </w:r>
      <w:del w:id="11" w:author="Breno oliveira" w:date="2026-01-26T14:14:00Z" w16du:dateUtc="2026-01-26T13:14:00Z">
        <w:r w:rsidR="001145E4" w:rsidDel="00A24EC0">
          <w:rPr>
            <w:lang w:val="pt-BR"/>
          </w:rPr>
          <w:delText xml:space="preserve">pessoas </w:delText>
        </w:r>
      </w:del>
      <w:ins w:id="12" w:author="Breno oliveira" w:date="2026-01-26T14:14:00Z" w16du:dateUtc="2026-01-26T13:14:00Z">
        <w:r w:rsidR="00A24EC0">
          <w:rPr>
            <w:lang w:val="pt-BR"/>
          </w:rPr>
          <w:t xml:space="preserve">profissionais </w:t>
        </w:r>
        <w:r w:rsidR="00402E01">
          <w:rPr>
            <w:lang w:val="pt-BR"/>
          </w:rPr>
          <w:t xml:space="preserve">altamente </w:t>
        </w:r>
        <w:r w:rsidR="00A24EC0">
          <w:rPr>
            <w:lang w:val="pt-BR"/>
          </w:rPr>
          <w:t xml:space="preserve">qualificados </w:t>
        </w:r>
      </w:ins>
      <w:r w:rsidR="00077AC6">
        <w:rPr>
          <w:lang w:val="pt-BR"/>
        </w:rPr>
        <w:t xml:space="preserve">da </w:t>
      </w:r>
      <w:proofErr w:type="spellStart"/>
      <w:r w:rsidR="00077AC6">
        <w:rPr>
          <w:lang w:val="pt-BR"/>
        </w:rPr>
        <w:t>Seidor</w:t>
      </w:r>
      <w:proofErr w:type="spellEnd"/>
      <w:r w:rsidR="00077AC6">
        <w:rPr>
          <w:lang w:val="pt-BR"/>
        </w:rPr>
        <w:t xml:space="preserve">, e que fez com que a Autora pudesse ingressar no mercado da telefonia móvel (5G), </w:t>
      </w:r>
      <w:r w:rsidR="00664D4E">
        <w:rPr>
          <w:lang w:val="pt-BR"/>
        </w:rPr>
        <w:t>não teria sido “entregue” ou finalizado e que a integralidade dos valores pagos deveria ser devolvida.</w:t>
      </w:r>
    </w:p>
    <w:p w14:paraId="327A1878" w14:textId="0F01A2BE" w:rsidR="0062247B" w:rsidRDefault="0062247B" w:rsidP="009216B6">
      <w:pPr>
        <w:pStyle w:val="PargrafodaLista"/>
        <w:ind w:firstLine="1134"/>
        <w:rPr>
          <w:lang w:val="pt-BR"/>
        </w:rPr>
      </w:pPr>
      <w:r>
        <w:rPr>
          <w:lang w:val="pt-BR"/>
        </w:rPr>
        <w:t xml:space="preserve">Como veremos, e como é de se esperar em qualquer projeto </w:t>
      </w:r>
      <w:del w:id="13" w:author="Breno oliveira" w:date="2026-01-26T14:14:00Z" w16du:dateUtc="2026-01-26T13:14:00Z">
        <w:r w:rsidDel="00402E01">
          <w:rPr>
            <w:lang w:val="pt-BR"/>
          </w:rPr>
          <w:delText xml:space="preserve">deste </w:delText>
        </w:r>
      </w:del>
      <w:ins w:id="14" w:author="Breno oliveira" w:date="2026-01-26T14:14:00Z" w16du:dateUtc="2026-01-26T13:14:00Z">
        <w:r w:rsidR="00402E01">
          <w:rPr>
            <w:lang w:val="pt-BR"/>
          </w:rPr>
          <w:t>dest</w:t>
        </w:r>
        <w:r w:rsidR="00402E01">
          <w:rPr>
            <w:lang w:val="pt-BR"/>
          </w:rPr>
          <w:t>a magnit</w:t>
        </w:r>
      </w:ins>
      <w:ins w:id="15" w:author="Breno oliveira" w:date="2026-01-26T14:15:00Z" w16du:dateUtc="2026-01-26T13:15:00Z">
        <w:r w:rsidR="00402E01">
          <w:rPr>
            <w:lang w:val="pt-BR"/>
          </w:rPr>
          <w:t>ude</w:t>
        </w:r>
      </w:ins>
      <w:del w:id="16" w:author="Breno oliveira" w:date="2026-01-26T14:15:00Z" w16du:dateUtc="2026-01-26T13:15:00Z">
        <w:r w:rsidDel="00402E01">
          <w:rPr>
            <w:lang w:val="pt-BR"/>
          </w:rPr>
          <w:delText>porte</w:delText>
        </w:r>
      </w:del>
      <w:r>
        <w:rPr>
          <w:lang w:val="pt-BR"/>
        </w:rPr>
        <w:t xml:space="preserve">, os trabalhos executados pela </w:t>
      </w:r>
      <w:proofErr w:type="spellStart"/>
      <w:r>
        <w:rPr>
          <w:lang w:val="pt-BR"/>
        </w:rPr>
        <w:t>Seidor</w:t>
      </w:r>
      <w:proofErr w:type="spellEnd"/>
      <w:r>
        <w:rPr>
          <w:lang w:val="pt-BR"/>
        </w:rPr>
        <w:t xml:space="preserve"> foram </w:t>
      </w:r>
      <w:r w:rsidR="00F47B5C">
        <w:rPr>
          <w:lang w:val="pt-BR"/>
        </w:rPr>
        <w:t>divididos</w:t>
      </w:r>
      <w:r>
        <w:rPr>
          <w:lang w:val="pt-BR"/>
        </w:rPr>
        <w:t xml:space="preserve"> em diversas etapas, </w:t>
      </w:r>
      <w:r w:rsidR="00F47B5C">
        <w:rPr>
          <w:lang w:val="pt-BR"/>
        </w:rPr>
        <w:t xml:space="preserve">os 5 (cinco) contratos celebrados tinham objetivos e naturezas distintos, e os pagamentos que foram feitos à </w:t>
      </w:r>
      <w:proofErr w:type="spellStart"/>
      <w:r w:rsidR="00F47B5C">
        <w:rPr>
          <w:lang w:val="pt-BR"/>
        </w:rPr>
        <w:t>Seidor</w:t>
      </w:r>
      <w:proofErr w:type="spellEnd"/>
      <w:r w:rsidR="00F47B5C">
        <w:rPr>
          <w:lang w:val="pt-BR"/>
        </w:rPr>
        <w:t xml:space="preserve"> ao longo desses 2 (dois) anos eram </w:t>
      </w:r>
      <w:del w:id="17" w:author="Breno oliveira" w:date="2026-01-26T14:15:00Z" w16du:dateUtc="2026-01-26T13:15:00Z">
        <w:r w:rsidR="00F47B5C" w:rsidDel="00EE02F2">
          <w:rPr>
            <w:lang w:val="pt-BR"/>
          </w:rPr>
          <w:delText xml:space="preserve">feitos </w:delText>
        </w:r>
      </w:del>
      <w:ins w:id="18" w:author="Breno oliveira" w:date="2026-01-26T14:15:00Z" w16du:dateUtc="2026-01-26T13:15:00Z">
        <w:r w:rsidR="00EE02F2">
          <w:rPr>
            <w:lang w:val="pt-BR"/>
          </w:rPr>
          <w:t>realizad</w:t>
        </w:r>
      </w:ins>
      <w:ins w:id="19" w:author="Breno oliveira" w:date="2026-01-26T14:16:00Z" w16du:dateUtc="2026-01-26T13:16:00Z">
        <w:r w:rsidR="00EE02F2">
          <w:rPr>
            <w:lang w:val="pt-BR"/>
          </w:rPr>
          <w:t>os</w:t>
        </w:r>
      </w:ins>
      <w:ins w:id="20" w:author="Breno oliveira" w:date="2026-01-26T14:15:00Z" w16du:dateUtc="2026-01-26T13:15:00Z">
        <w:r w:rsidR="00EE02F2">
          <w:rPr>
            <w:lang w:val="pt-BR"/>
          </w:rPr>
          <w:t xml:space="preserve"> </w:t>
        </w:r>
      </w:ins>
      <w:r w:rsidR="00F47B5C">
        <w:rPr>
          <w:lang w:val="pt-BR"/>
        </w:rPr>
        <w:t xml:space="preserve">à medida </w:t>
      </w:r>
      <w:del w:id="21" w:author="Breno oliveira" w:date="2026-01-26T14:16:00Z" w16du:dateUtc="2026-01-26T13:16:00Z">
        <w:r w:rsidR="00F47B5C" w:rsidDel="009B7DD9">
          <w:rPr>
            <w:lang w:val="pt-BR"/>
          </w:rPr>
          <w:delText xml:space="preserve">em </w:delText>
        </w:r>
      </w:del>
      <w:r w:rsidR="00F47B5C">
        <w:rPr>
          <w:lang w:val="pt-BR"/>
        </w:rPr>
        <w:t xml:space="preserve">que essas etapas eram concluídas, </w:t>
      </w:r>
      <w:ins w:id="22" w:author="Breno oliveira" w:date="2026-01-26T14:16:00Z" w16du:dateUtc="2026-01-26T13:16:00Z">
        <w:r w:rsidR="009B7DD9" w:rsidRPr="00C504EF">
          <w:rPr>
            <w:b/>
            <w:bCs/>
            <w:u w:val="single"/>
            <w:lang w:val="pt-BR"/>
            <w:rPrChange w:id="23" w:author="Breno oliveira" w:date="2026-01-26T14:17:00Z" w16du:dateUtc="2026-01-26T13:17:00Z">
              <w:rPr>
                <w:lang w:val="pt-BR"/>
              </w:rPr>
            </w:rPrChange>
          </w:rPr>
          <w:t xml:space="preserve">sempre após os testes  e aprovações </w:t>
        </w:r>
        <w:r w:rsidR="00C504EF" w:rsidRPr="00C504EF">
          <w:rPr>
            <w:b/>
            <w:bCs/>
            <w:u w:val="single"/>
            <w:lang w:val="pt-BR"/>
            <w:rPrChange w:id="24" w:author="Breno oliveira" w:date="2026-01-26T14:17:00Z" w16du:dateUtc="2026-01-26T13:17:00Z">
              <w:rPr>
                <w:lang w:val="pt-BR"/>
              </w:rPr>
            </w:rPrChange>
          </w:rPr>
          <w:t xml:space="preserve">expressos </w:t>
        </w:r>
      </w:ins>
      <w:del w:id="25" w:author="Breno oliveira" w:date="2026-01-26T14:16:00Z" w16du:dateUtc="2026-01-26T13:16:00Z">
        <w:r w:rsidR="00F47B5C" w:rsidRPr="00C504EF" w:rsidDel="00C504EF">
          <w:rPr>
            <w:b/>
            <w:bCs/>
            <w:u w:val="single"/>
            <w:lang w:val="pt-BR"/>
          </w:rPr>
          <w:delText>testadas e aprovadas pela</w:delText>
        </w:r>
      </w:del>
      <w:ins w:id="26" w:author="Breno oliveira" w:date="2026-01-26T14:16:00Z" w16du:dateUtc="2026-01-26T13:16:00Z">
        <w:r w:rsidR="00C504EF">
          <w:rPr>
            <w:b/>
            <w:bCs/>
            <w:u w:val="single"/>
            <w:lang w:val="pt-BR"/>
          </w:rPr>
          <w:t>da</w:t>
        </w:r>
      </w:ins>
      <w:r w:rsidR="00F47B5C">
        <w:rPr>
          <w:b/>
          <w:bCs/>
          <w:u w:val="single"/>
          <w:lang w:val="pt-BR"/>
        </w:rPr>
        <w:t xml:space="preserve"> </w:t>
      </w:r>
      <w:proofErr w:type="spellStart"/>
      <w:r w:rsidR="00F47B5C">
        <w:rPr>
          <w:b/>
          <w:bCs/>
          <w:u w:val="single"/>
          <w:lang w:val="pt-BR"/>
        </w:rPr>
        <w:t>Brisanet</w:t>
      </w:r>
      <w:proofErr w:type="spellEnd"/>
      <w:ins w:id="27" w:author="Breno oliveira" w:date="2026-01-26T14:17:00Z" w16du:dateUtc="2026-01-26T13:17:00Z">
        <w:r w:rsidR="00C504EF">
          <w:rPr>
            <w:b/>
            <w:bCs/>
            <w:u w:val="single"/>
            <w:lang w:val="pt-BR"/>
          </w:rPr>
          <w:t>, como ficar</w:t>
        </w:r>
      </w:ins>
      <w:ins w:id="28" w:author="Breno oliveira" w:date="2026-01-26T14:18:00Z" w16du:dateUtc="2026-01-26T13:18:00Z">
        <w:r w:rsidR="009216B6">
          <w:rPr>
            <w:b/>
            <w:bCs/>
            <w:u w:val="single"/>
            <w:lang w:val="pt-BR"/>
          </w:rPr>
          <w:t>á</w:t>
        </w:r>
      </w:ins>
      <w:ins w:id="29" w:author="Breno oliveira" w:date="2026-01-26T14:17:00Z" w16du:dateUtc="2026-01-26T13:17:00Z">
        <w:r w:rsidR="00C504EF">
          <w:rPr>
            <w:b/>
            <w:bCs/>
            <w:u w:val="single"/>
            <w:lang w:val="pt-BR"/>
          </w:rPr>
          <w:t xml:space="preserve"> comprovado pelos </w:t>
        </w:r>
      </w:ins>
      <w:ins w:id="30" w:author="Breno oliveira" w:date="2026-01-26T14:19:00Z" w16du:dateUtc="2026-01-26T13:19:00Z">
        <w:r w:rsidR="009216B6">
          <w:rPr>
            <w:b/>
            <w:bCs/>
            <w:u w:val="single"/>
            <w:lang w:val="pt-BR"/>
          </w:rPr>
          <w:t xml:space="preserve">inúmeros </w:t>
        </w:r>
      </w:ins>
      <w:ins w:id="31" w:author="Breno oliveira" w:date="2026-01-26T14:17:00Z" w16du:dateUtc="2026-01-26T13:17:00Z">
        <w:r w:rsidR="00C504EF">
          <w:rPr>
            <w:b/>
            <w:bCs/>
            <w:u w:val="single"/>
            <w:lang w:val="pt-BR"/>
          </w:rPr>
          <w:t xml:space="preserve">documentos </w:t>
        </w:r>
      </w:ins>
      <w:ins w:id="32" w:author="Breno oliveira" w:date="2026-01-26T14:19:00Z" w16du:dateUtc="2026-01-26T13:19:00Z">
        <w:r w:rsidR="009216B6">
          <w:rPr>
            <w:b/>
            <w:bCs/>
            <w:u w:val="single"/>
            <w:lang w:val="pt-BR"/>
          </w:rPr>
          <w:t xml:space="preserve">que serão </w:t>
        </w:r>
      </w:ins>
      <w:ins w:id="33" w:author="Breno oliveira" w:date="2026-01-26T14:17:00Z" w16du:dateUtc="2026-01-26T13:17:00Z">
        <w:r w:rsidR="00C504EF">
          <w:rPr>
            <w:b/>
            <w:bCs/>
            <w:u w:val="single"/>
            <w:lang w:val="pt-BR"/>
          </w:rPr>
          <w:t>juntados</w:t>
        </w:r>
      </w:ins>
      <w:ins w:id="34" w:author="Breno oliveira" w:date="2026-01-26T14:19:00Z" w16du:dateUtc="2026-01-26T13:19:00Z">
        <w:r w:rsidR="009216B6">
          <w:rPr>
            <w:b/>
            <w:bCs/>
            <w:u w:val="single"/>
            <w:lang w:val="pt-BR"/>
          </w:rPr>
          <w:t xml:space="preserve"> com a presente</w:t>
        </w:r>
      </w:ins>
      <w:ins w:id="35" w:author="Breno oliveira" w:date="2026-01-26T14:17:00Z" w16du:dateUtc="2026-01-26T13:17:00Z">
        <w:r w:rsidR="00C504EF">
          <w:rPr>
            <w:b/>
            <w:bCs/>
            <w:u w:val="single"/>
            <w:lang w:val="pt-BR"/>
          </w:rPr>
          <w:t xml:space="preserve"> </w:t>
        </w:r>
      </w:ins>
      <w:r w:rsidR="00F47B5C">
        <w:rPr>
          <w:lang w:val="pt-BR"/>
        </w:rPr>
        <w:t xml:space="preserve">. </w:t>
      </w:r>
    </w:p>
    <w:p w14:paraId="3085D9AC" w14:textId="72A17BED" w:rsidR="00664D4E" w:rsidRDefault="006535C8" w:rsidP="00891E38">
      <w:pPr>
        <w:pStyle w:val="PargrafodaLista"/>
        <w:ind w:firstLine="1134"/>
        <w:rPr>
          <w:lang w:val="pt-BR"/>
        </w:rPr>
      </w:pPr>
      <w:r>
        <w:rPr>
          <w:lang w:val="pt-BR"/>
        </w:rPr>
        <w:t xml:space="preserve">Ao contrário do que tenta fazer crer a Autora, os pagamentos realizados à </w:t>
      </w:r>
      <w:proofErr w:type="spellStart"/>
      <w:r>
        <w:rPr>
          <w:lang w:val="pt-BR"/>
        </w:rPr>
        <w:t>Seidor</w:t>
      </w:r>
      <w:proofErr w:type="spellEnd"/>
      <w:r>
        <w:rPr>
          <w:lang w:val="pt-BR"/>
        </w:rPr>
        <w:t xml:space="preserve"> não foram feitos de forma antecipada, antes de se verificar a entrega do produto</w:t>
      </w:r>
      <w:r w:rsidR="00860E6B">
        <w:rPr>
          <w:lang w:val="pt-BR"/>
        </w:rPr>
        <w:t xml:space="preserve"> – a Autora não estava adquirindo um </w:t>
      </w:r>
      <w:r w:rsidR="00860E6B">
        <w:rPr>
          <w:i/>
          <w:iCs/>
          <w:lang w:val="pt-BR"/>
        </w:rPr>
        <w:t xml:space="preserve">software </w:t>
      </w:r>
      <w:r w:rsidR="00860E6B">
        <w:rPr>
          <w:lang w:val="pt-BR"/>
        </w:rPr>
        <w:t>de prateleira</w:t>
      </w:r>
      <w:r w:rsidR="00955D5F">
        <w:rPr>
          <w:lang w:val="pt-BR"/>
        </w:rPr>
        <w:t xml:space="preserve">, mas contratando o desenho, planejamento e implementação de um sistema complexo que visava integrar </w:t>
      </w:r>
      <w:r w:rsidR="00E5608E">
        <w:rPr>
          <w:lang w:val="pt-BR"/>
        </w:rPr>
        <w:t xml:space="preserve">processos e políticas internas que nem sequer existiam na </w:t>
      </w:r>
      <w:proofErr w:type="spellStart"/>
      <w:r w:rsidR="00E5608E">
        <w:rPr>
          <w:lang w:val="pt-BR"/>
        </w:rPr>
        <w:t>Brisanet</w:t>
      </w:r>
      <w:proofErr w:type="spellEnd"/>
      <w:ins w:id="36" w:author="Breno oliveira" w:date="2026-01-26T14:20:00Z" w16du:dateUtc="2026-01-26T13:20:00Z">
        <w:r w:rsidR="004A48EE">
          <w:rPr>
            <w:lang w:val="pt-BR"/>
          </w:rPr>
          <w:t xml:space="preserve"> desenvolvido especialmente para </w:t>
        </w:r>
      </w:ins>
      <w:ins w:id="37" w:author="Breno oliveira" w:date="2026-01-26T14:21:00Z" w16du:dateUtc="2026-01-26T13:21:00Z">
        <w:r w:rsidR="002A138F">
          <w:rPr>
            <w:lang w:val="pt-BR"/>
          </w:rPr>
          <w:t xml:space="preserve">a Autora, um produto </w:t>
        </w:r>
        <w:proofErr w:type="spellStart"/>
        <w:r w:rsidR="002A138F">
          <w:rPr>
            <w:i/>
            <w:iCs/>
            <w:lang w:val="pt-BR"/>
          </w:rPr>
          <w:t>tailor</w:t>
        </w:r>
      </w:ins>
      <w:ins w:id="38" w:author="Breno oliveira" w:date="2026-01-26T14:22:00Z" w16du:dateUtc="2026-01-26T13:22:00Z">
        <w:r w:rsidR="0066223A">
          <w:rPr>
            <w:i/>
            <w:iCs/>
            <w:lang w:val="pt-BR"/>
          </w:rPr>
          <w:t>-</w:t>
        </w:r>
      </w:ins>
      <w:ins w:id="39" w:author="Breno oliveira" w:date="2026-01-26T14:21:00Z" w16du:dateUtc="2026-01-26T13:21:00Z">
        <w:r w:rsidR="002A138F">
          <w:rPr>
            <w:i/>
            <w:iCs/>
            <w:lang w:val="pt-BR"/>
          </w:rPr>
          <w:t>maid</w:t>
        </w:r>
      </w:ins>
      <w:ins w:id="40" w:author="Breno oliveira" w:date="2026-01-26T14:22:00Z" w16du:dateUtc="2026-01-26T13:22:00Z">
        <w:r w:rsidR="0066223A">
          <w:rPr>
            <w:i/>
            <w:iCs/>
            <w:lang w:val="pt-BR"/>
          </w:rPr>
          <w:t>e</w:t>
        </w:r>
      </w:ins>
      <w:proofErr w:type="spellEnd"/>
      <w:ins w:id="41" w:author="Breno oliveira" w:date="2026-01-26T14:21:00Z" w16du:dateUtc="2026-01-26T13:21:00Z">
        <w:r w:rsidR="008D139E">
          <w:rPr>
            <w:lang w:val="pt-BR"/>
          </w:rPr>
          <w:t xml:space="preserve"> como se diz no jargão do mercado</w:t>
        </w:r>
      </w:ins>
      <w:r w:rsidR="00E5608E">
        <w:rPr>
          <w:lang w:val="pt-BR"/>
        </w:rPr>
        <w:t>.</w:t>
      </w:r>
    </w:p>
    <w:p w14:paraId="1D5DC0B0" w14:textId="53E7FE14" w:rsidR="00381E87" w:rsidRDefault="006051BA" w:rsidP="00D13ED0">
      <w:pPr>
        <w:pStyle w:val="PargrafodaLista"/>
        <w:ind w:firstLine="1134"/>
        <w:rPr>
          <w:lang w:val="pt-BR"/>
        </w:rPr>
      </w:pPr>
      <w:r w:rsidRPr="00D2195A">
        <w:rPr>
          <w:lang w:val="pt-BR"/>
        </w:rPr>
        <w:t>A</w:t>
      </w:r>
      <w:r w:rsidR="00E5608E">
        <w:rPr>
          <w:lang w:val="pt-BR"/>
        </w:rPr>
        <w:t>final, como a</w:t>
      </w:r>
      <w:r w:rsidRPr="00D2195A">
        <w:rPr>
          <w:lang w:val="pt-BR"/>
        </w:rPr>
        <w:t xml:space="preserve"> Autora </w:t>
      </w:r>
      <w:r w:rsidR="00381E87" w:rsidRPr="00D2195A">
        <w:rPr>
          <w:lang w:val="pt-BR"/>
        </w:rPr>
        <w:t xml:space="preserve">confessa </w:t>
      </w:r>
      <w:r w:rsidR="00BA50C4">
        <w:rPr>
          <w:lang w:val="pt-BR"/>
        </w:rPr>
        <w:t xml:space="preserve">na exordial </w:t>
      </w:r>
      <w:r w:rsidR="00381E87" w:rsidRPr="00D2195A">
        <w:rPr>
          <w:lang w:val="pt-BR"/>
        </w:rPr>
        <w:t xml:space="preserve">que, </w:t>
      </w:r>
      <w:r w:rsidR="00E5608E">
        <w:rPr>
          <w:lang w:val="pt-BR"/>
        </w:rPr>
        <w:t>quando</w:t>
      </w:r>
      <w:r w:rsidR="00381E87" w:rsidRPr="00D2195A">
        <w:rPr>
          <w:lang w:val="pt-BR"/>
        </w:rPr>
        <w:t xml:space="preserve"> contrat</w:t>
      </w:r>
      <w:r w:rsidR="00E5608E">
        <w:rPr>
          <w:lang w:val="pt-BR"/>
        </w:rPr>
        <w:t>ou</w:t>
      </w:r>
      <w:r w:rsidR="00381E87" w:rsidRPr="00D2195A">
        <w:rPr>
          <w:lang w:val="pt-BR"/>
        </w:rPr>
        <w:t xml:space="preserve"> a Ré, </w:t>
      </w:r>
      <w:r w:rsidR="00E5608E">
        <w:rPr>
          <w:lang w:val="pt-BR"/>
        </w:rPr>
        <w:t xml:space="preserve">a </w:t>
      </w:r>
      <w:proofErr w:type="spellStart"/>
      <w:r w:rsidR="00E5608E">
        <w:rPr>
          <w:lang w:val="pt-BR"/>
        </w:rPr>
        <w:t>Brisanet</w:t>
      </w:r>
      <w:proofErr w:type="spellEnd"/>
      <w:r w:rsidR="00E5608E">
        <w:rPr>
          <w:lang w:val="pt-BR"/>
        </w:rPr>
        <w:t xml:space="preserve"> </w:t>
      </w:r>
      <w:r w:rsidR="00381E87" w:rsidRPr="00D2195A">
        <w:rPr>
          <w:lang w:val="pt-BR"/>
        </w:rPr>
        <w:t>era “</w:t>
      </w:r>
      <w:r w:rsidR="00381E87" w:rsidRPr="00163696">
        <w:rPr>
          <w:i/>
          <w:iCs/>
          <w:lang w:val="pt-BR"/>
        </w:rPr>
        <w:t xml:space="preserve">uma empresa </w:t>
      </w:r>
      <w:r w:rsidR="00D2195A" w:rsidRPr="00163696">
        <w:rPr>
          <w:i/>
          <w:iCs/>
          <w:lang w:val="pt-BR"/>
        </w:rPr>
        <w:t>do setor de telecomunicações</w:t>
      </w:r>
      <w:r w:rsidR="00D2195A" w:rsidRPr="00D2195A">
        <w:rPr>
          <w:lang w:val="pt-BR"/>
        </w:rPr>
        <w:t xml:space="preserve"> </w:t>
      </w:r>
      <w:del w:id="42" w:author="Breno oliveira" w:date="2026-01-26T15:02:00Z" w16du:dateUtc="2026-01-26T14:02:00Z">
        <w:r w:rsidR="00D2195A" w:rsidRPr="00D2195A" w:rsidDel="00CF4529">
          <w:rPr>
            <w:lang w:val="pt-BR"/>
          </w:rPr>
          <w:delText xml:space="preserve">(...) </w:delText>
        </w:r>
      </w:del>
      <w:ins w:id="43" w:author="Breno oliveira" w:date="2026-01-26T15:02:00Z" w16du:dateUtc="2026-01-26T14:02:00Z">
        <w:r w:rsidR="00CF4529" w:rsidRPr="00CF4529">
          <w:rPr>
            <w:i/>
            <w:iCs/>
            <w:lang w:val="pt-BR"/>
            <w:rPrChange w:id="44" w:author="Breno oliveira" w:date="2026-01-26T15:03:00Z" w16du:dateUtc="2026-01-26T14:03:00Z">
              <w:rPr>
                <w:lang w:val="pt-BR"/>
              </w:rPr>
            </w:rPrChange>
          </w:rPr>
          <w:t xml:space="preserve">fundada em 1998, na cidade de Pereiro, na região </w:t>
        </w:r>
      </w:ins>
      <w:ins w:id="45" w:author="Breno oliveira" w:date="2026-01-26T15:07:00Z" w16du:dateUtc="2026-01-26T14:07:00Z">
        <w:r w:rsidR="00371264" w:rsidRPr="00371264">
          <w:rPr>
            <w:i/>
            <w:iCs/>
            <w:lang w:val="pt-BR"/>
          </w:rPr>
          <w:lastRenderedPageBreak/>
          <w:t>semiárida</w:t>
        </w:r>
      </w:ins>
      <w:ins w:id="46" w:author="Breno oliveira" w:date="2026-01-26T15:02:00Z" w16du:dateUtc="2026-01-26T14:02:00Z">
        <w:r w:rsidR="00CF4529" w:rsidRPr="00CF4529">
          <w:rPr>
            <w:i/>
            <w:iCs/>
            <w:lang w:val="pt-BR"/>
            <w:rPrChange w:id="47" w:author="Breno oliveira" w:date="2026-01-26T15:03:00Z" w16du:dateUtc="2026-01-26T14:03:00Z">
              <w:rPr>
                <w:lang w:val="pt-BR"/>
              </w:rPr>
            </w:rPrChange>
          </w:rPr>
          <w:t xml:space="preserve"> de </w:t>
        </w:r>
      </w:ins>
      <w:ins w:id="48" w:author="Breno oliveira" w:date="2026-01-26T15:03:00Z" w16du:dateUtc="2026-01-26T14:03:00Z">
        <w:r w:rsidR="002E180B">
          <w:rPr>
            <w:i/>
            <w:iCs/>
            <w:lang w:val="pt-BR"/>
          </w:rPr>
          <w:t>cearense.</w:t>
        </w:r>
      </w:ins>
      <w:ins w:id="49" w:author="Breno oliveira" w:date="2026-01-26T15:02:00Z" w16du:dateUtc="2026-01-26T14:02:00Z">
        <w:r w:rsidR="00CF4529" w:rsidRPr="00D2195A">
          <w:rPr>
            <w:lang w:val="pt-BR"/>
          </w:rPr>
          <w:t xml:space="preserve"> </w:t>
        </w:r>
      </w:ins>
      <w:del w:id="50" w:author="Breno oliveira" w:date="2026-01-26T15:03:00Z" w16du:dateUtc="2026-01-26T14:03:00Z">
        <w:r w:rsidR="00D2195A" w:rsidRPr="00163696" w:rsidDel="002E180B">
          <w:rPr>
            <w:i/>
            <w:iCs/>
            <w:lang w:val="pt-BR"/>
          </w:rPr>
          <w:delText xml:space="preserve">com </w:delText>
        </w:r>
      </w:del>
      <w:ins w:id="51" w:author="Breno oliveira" w:date="2026-01-26T15:03:00Z" w16du:dateUtc="2026-01-26T14:03:00Z">
        <w:r w:rsidR="002E180B">
          <w:rPr>
            <w:i/>
            <w:iCs/>
            <w:lang w:val="pt-BR"/>
          </w:rPr>
          <w:t>C</w:t>
        </w:r>
        <w:r w:rsidR="002E180B" w:rsidRPr="00163696">
          <w:rPr>
            <w:i/>
            <w:iCs/>
            <w:lang w:val="pt-BR"/>
          </w:rPr>
          <w:t xml:space="preserve">om </w:t>
        </w:r>
      </w:ins>
      <w:r w:rsidR="00D2195A" w:rsidRPr="00163696">
        <w:rPr>
          <w:i/>
          <w:iCs/>
          <w:lang w:val="pt-BR"/>
        </w:rPr>
        <w:t xml:space="preserve">uma missão inicial de </w:t>
      </w:r>
      <w:r w:rsidR="00D2195A" w:rsidRPr="00163696">
        <w:rPr>
          <w:b/>
          <w:bCs/>
          <w:i/>
          <w:iCs/>
          <w:u w:val="single"/>
          <w:lang w:val="pt-BR"/>
        </w:rPr>
        <w:t>prover internet</w:t>
      </w:r>
      <w:r w:rsidR="00D2195A" w:rsidRPr="00163696">
        <w:rPr>
          <w:i/>
          <w:iCs/>
          <w:lang w:val="pt-BR"/>
        </w:rPr>
        <w:t xml:space="preserve"> via rádio a locais onde o acesso era precário ou inexistente</w:t>
      </w:r>
      <w:r w:rsidR="00D2195A" w:rsidRPr="00D2195A">
        <w:rPr>
          <w:lang w:val="pt-BR"/>
        </w:rPr>
        <w:t>”</w:t>
      </w:r>
      <w:ins w:id="52" w:author="Breno oliveira" w:date="2026-01-26T15:03:00Z" w16du:dateUtc="2026-01-26T14:03:00Z">
        <w:r w:rsidR="002E180B">
          <w:rPr>
            <w:rStyle w:val="Refdenotaderodap"/>
            <w:lang w:val="pt-BR"/>
          </w:rPr>
          <w:footnoteReference w:id="3"/>
        </w:r>
      </w:ins>
      <w:r w:rsidR="00D2195A" w:rsidRPr="00D2195A">
        <w:rPr>
          <w:lang w:val="pt-BR"/>
        </w:rPr>
        <w:t xml:space="preserve"> e que, em 2021, “</w:t>
      </w:r>
      <w:r w:rsidR="00D2195A" w:rsidRPr="00D2195A">
        <w:rPr>
          <w:i/>
          <w:iCs/>
          <w:lang w:val="pt-BR"/>
        </w:rPr>
        <w:t>arrematou três lotes regionais no leilão da rede 5G da Anatel (Nordeste e Centro-</w:t>
      </w:r>
      <w:commentRangeStart w:id="55"/>
      <w:r w:rsidR="00D2195A" w:rsidRPr="00D2195A">
        <w:rPr>
          <w:i/>
          <w:iCs/>
          <w:lang w:val="pt-BR"/>
        </w:rPr>
        <w:t>Oeste</w:t>
      </w:r>
      <w:commentRangeEnd w:id="55"/>
      <w:r w:rsidR="00EC114D">
        <w:rPr>
          <w:rStyle w:val="Refdecomentrio"/>
        </w:rPr>
        <w:commentReference w:id="55"/>
      </w:r>
      <w:r w:rsidR="00D2195A" w:rsidRPr="00D2195A">
        <w:rPr>
          <w:i/>
          <w:iCs/>
          <w:lang w:val="pt-BR"/>
        </w:rPr>
        <w:t>)</w:t>
      </w:r>
      <w:r w:rsidR="00D2195A">
        <w:rPr>
          <w:lang w:val="pt-BR"/>
        </w:rPr>
        <w:t>”</w:t>
      </w:r>
      <w:ins w:id="56" w:author="Breno oliveira" w:date="2026-01-26T14:23:00Z" w16du:dateUtc="2026-01-26T13:23:00Z">
        <w:r w:rsidR="00891E38">
          <w:rPr>
            <w:lang w:val="pt-BR"/>
          </w:rPr>
          <w:t xml:space="preserve">, ou seja, </w:t>
        </w:r>
        <w:r w:rsidR="00C30CBB">
          <w:rPr>
            <w:lang w:val="pt-BR"/>
          </w:rPr>
          <w:t xml:space="preserve">a telefonia móvel 5G era um mercado que a </w:t>
        </w:r>
        <w:proofErr w:type="spellStart"/>
        <w:r w:rsidR="00C30CBB">
          <w:rPr>
            <w:lang w:val="pt-BR"/>
          </w:rPr>
          <w:t>Brisanet</w:t>
        </w:r>
        <w:proofErr w:type="spellEnd"/>
        <w:r w:rsidR="00C30CBB">
          <w:rPr>
            <w:lang w:val="pt-BR"/>
          </w:rPr>
          <w:t xml:space="preserve"> não dominava e não tinha qu</w:t>
        </w:r>
      </w:ins>
      <w:ins w:id="57" w:author="Breno oliveira" w:date="2026-01-26T14:24:00Z" w16du:dateUtc="2026-01-26T13:24:00Z">
        <w:r w:rsidR="00C30CBB">
          <w:rPr>
            <w:lang w:val="pt-BR"/>
          </w:rPr>
          <w:t xml:space="preserve">alquer ferramenta para iniciar </w:t>
        </w:r>
      </w:ins>
      <w:ins w:id="58" w:author="Breno oliveira" w:date="2026-01-26T14:25:00Z" w16du:dateUtc="2026-01-26T13:25:00Z">
        <w:r w:rsidR="00644079">
          <w:rPr>
            <w:lang w:val="pt-BR"/>
          </w:rPr>
          <w:t xml:space="preserve">o complexo processo de telefonia móvel, que envolve não somente </w:t>
        </w:r>
        <w:r w:rsidR="00FA6E7A">
          <w:rPr>
            <w:lang w:val="pt-BR"/>
          </w:rPr>
          <w:t xml:space="preserve">módulos de sistema SAP, mas muitos outros fatores que fogem a </w:t>
        </w:r>
        <w:r w:rsidR="005029A2">
          <w:rPr>
            <w:lang w:val="pt-BR"/>
          </w:rPr>
          <w:t>al</w:t>
        </w:r>
      </w:ins>
      <w:ins w:id="59" w:author="Breno oliveira" w:date="2026-01-26T14:26:00Z" w16du:dateUtc="2026-01-26T13:26:00Z">
        <w:r w:rsidR="005029A2">
          <w:rPr>
            <w:lang w:val="pt-BR"/>
          </w:rPr>
          <w:t xml:space="preserve">çada da </w:t>
        </w:r>
        <w:proofErr w:type="spellStart"/>
        <w:r w:rsidR="005029A2">
          <w:rPr>
            <w:lang w:val="pt-BR"/>
          </w:rPr>
          <w:t>Seidor</w:t>
        </w:r>
        <w:proofErr w:type="spellEnd"/>
        <w:r w:rsidR="005029A2">
          <w:rPr>
            <w:lang w:val="pt-BR"/>
          </w:rPr>
          <w:t xml:space="preserve">, </w:t>
        </w:r>
        <w:proofErr w:type="gramStart"/>
        <w:r w:rsidR="005029A2">
          <w:rPr>
            <w:lang w:val="pt-BR"/>
          </w:rPr>
          <w:t>ora R</w:t>
        </w:r>
      </w:ins>
      <w:ins w:id="60" w:author="Breno oliveira" w:date="2026-01-26T14:27:00Z" w16du:dateUtc="2026-01-26T13:27:00Z">
        <w:r w:rsidR="00D25FB1">
          <w:rPr>
            <w:lang w:val="pt-BR"/>
          </w:rPr>
          <w:t>é</w:t>
        </w:r>
        <w:proofErr w:type="gramEnd"/>
        <w:r w:rsidR="00D25FB1">
          <w:rPr>
            <w:lang w:val="pt-BR"/>
          </w:rPr>
          <w:t>, que foi lançada nessa verdadeira aventura jurídica, como se demonstrar</w:t>
        </w:r>
        <w:r w:rsidR="00271864">
          <w:rPr>
            <w:lang w:val="pt-BR"/>
          </w:rPr>
          <w:t>á a seguir.</w:t>
        </w:r>
      </w:ins>
      <w:del w:id="61" w:author="Breno oliveira" w:date="2026-01-26T14:23:00Z" w16du:dateUtc="2026-01-26T13:23:00Z">
        <w:r w:rsidR="00D2195A" w:rsidDel="00891E38">
          <w:rPr>
            <w:lang w:val="pt-BR"/>
          </w:rPr>
          <w:delText xml:space="preserve">. </w:delText>
        </w:r>
      </w:del>
    </w:p>
    <w:p w14:paraId="092DBADB" w14:textId="4BB977BD" w:rsidR="00D2195A" w:rsidRDefault="00D2195A" w:rsidP="00EC114D">
      <w:pPr>
        <w:pStyle w:val="PargrafodaLista"/>
        <w:ind w:firstLine="1134"/>
        <w:rPr>
          <w:lang w:val="pt-BR"/>
        </w:rPr>
      </w:pPr>
      <w:r w:rsidRPr="00D2195A">
        <w:rPr>
          <w:lang w:val="pt-BR"/>
        </w:rPr>
        <w:t>Em razão d</w:t>
      </w:r>
      <w:r w:rsidR="00083113">
        <w:rPr>
          <w:lang w:val="pt-BR"/>
        </w:rPr>
        <w:t>ess</w:t>
      </w:r>
      <w:r w:rsidRPr="00D2195A">
        <w:rPr>
          <w:lang w:val="pt-BR"/>
        </w:rPr>
        <w:t>a ampliação do seu negócio</w:t>
      </w:r>
      <w:r w:rsidR="00083113">
        <w:rPr>
          <w:lang w:val="pt-BR"/>
        </w:rPr>
        <w:t xml:space="preserve"> que, em verdade, inauguraria a atuação da Autora em um </w:t>
      </w:r>
      <w:r w:rsidR="00083113" w:rsidRPr="00333CF4">
        <w:rPr>
          <w:b/>
          <w:bCs/>
          <w:u w:val="single"/>
          <w:lang w:val="pt-BR"/>
        </w:rPr>
        <w:t>modelo de negócio totalmente novo</w:t>
      </w:r>
      <w:ins w:id="62" w:author="Breno oliveira" w:date="2026-01-26T14:28:00Z" w16du:dateUtc="2026-01-26T13:28:00Z">
        <w:r w:rsidR="00D13ED0">
          <w:rPr>
            <w:b/>
            <w:bCs/>
            <w:u w:val="single"/>
            <w:lang w:val="pt-BR"/>
          </w:rPr>
          <w:t xml:space="preserve"> ao</w:t>
        </w:r>
        <w:r w:rsidR="00627FF0">
          <w:rPr>
            <w:b/>
            <w:bCs/>
            <w:u w:val="single"/>
            <w:lang w:val="pt-BR"/>
          </w:rPr>
          <w:t xml:space="preserve"> </w:t>
        </w:r>
        <w:proofErr w:type="gramStart"/>
        <w:r w:rsidR="00627FF0">
          <w:rPr>
            <w:b/>
            <w:bCs/>
            <w:u w:val="single"/>
            <w:lang w:val="pt-BR"/>
          </w:rPr>
          <w:t>seu  modelo</w:t>
        </w:r>
        <w:proofErr w:type="gramEnd"/>
        <w:r w:rsidR="00627FF0">
          <w:rPr>
            <w:b/>
            <w:bCs/>
            <w:u w:val="single"/>
            <w:lang w:val="pt-BR"/>
          </w:rPr>
          <w:t xml:space="preserve"> de </w:t>
        </w:r>
        <w:proofErr w:type="spellStart"/>
        <w:proofErr w:type="gramStart"/>
        <w:r w:rsidR="00627FF0">
          <w:rPr>
            <w:b/>
            <w:bCs/>
            <w:u w:val="single"/>
            <w:lang w:val="pt-BR"/>
          </w:rPr>
          <w:t>negocio</w:t>
        </w:r>
        <w:proofErr w:type="spellEnd"/>
        <w:proofErr w:type="gramEnd"/>
        <w:r w:rsidR="00627FF0">
          <w:rPr>
            <w:b/>
            <w:bCs/>
            <w:u w:val="single"/>
            <w:lang w:val="pt-BR"/>
          </w:rPr>
          <w:t xml:space="preserve"> já estabelecido</w:t>
        </w:r>
      </w:ins>
      <w:r w:rsidR="00083113">
        <w:rPr>
          <w:lang w:val="pt-BR"/>
        </w:rPr>
        <w:t xml:space="preserve"> e com</w:t>
      </w:r>
      <w:r w:rsidR="009F1BC0">
        <w:rPr>
          <w:lang w:val="pt-BR"/>
        </w:rPr>
        <w:t xml:space="preserve"> uma escala de atuação muito acima daquela à qual estava acostumada</w:t>
      </w:r>
      <w:r w:rsidRPr="00D2195A">
        <w:rPr>
          <w:lang w:val="pt-BR"/>
        </w:rPr>
        <w:t>, a Autora buscou a Ré para “</w:t>
      </w:r>
      <w:r w:rsidRPr="00D2195A">
        <w:rPr>
          <w:i/>
          <w:iCs/>
          <w:lang w:val="pt-BR"/>
        </w:rPr>
        <w:t xml:space="preserve">implementação de sistema capaz de integrar seus processos e atender as atividades </w:t>
      </w:r>
      <w:commentRangeStart w:id="63"/>
      <w:r w:rsidRPr="00D2195A">
        <w:rPr>
          <w:i/>
          <w:iCs/>
          <w:lang w:val="pt-BR"/>
        </w:rPr>
        <w:t>operacionais</w:t>
      </w:r>
      <w:commentRangeEnd w:id="63"/>
      <w:r w:rsidR="00EC114D">
        <w:rPr>
          <w:rStyle w:val="Refdecomentrio"/>
        </w:rPr>
        <w:commentReference w:id="63"/>
      </w:r>
      <w:r>
        <w:rPr>
          <w:lang w:val="pt-BR"/>
        </w:rPr>
        <w:t xml:space="preserve">”. </w:t>
      </w:r>
    </w:p>
    <w:p w14:paraId="7BE351E7" w14:textId="7A799415" w:rsidR="00EF6FDA" w:rsidRDefault="00D2195A" w:rsidP="00E810E1">
      <w:pPr>
        <w:pStyle w:val="PargrafodaLista"/>
        <w:ind w:firstLine="1134"/>
        <w:rPr>
          <w:lang w:val="pt-BR"/>
        </w:rPr>
      </w:pPr>
      <w:r>
        <w:rPr>
          <w:lang w:val="pt-BR"/>
        </w:rPr>
        <w:t>Em outras palavras, a Autora pretendia deixar de ser apenas uma “</w:t>
      </w:r>
      <w:r>
        <w:rPr>
          <w:i/>
          <w:iCs/>
          <w:lang w:val="pt-BR"/>
        </w:rPr>
        <w:t>provedora de internet</w:t>
      </w:r>
      <w:r>
        <w:rPr>
          <w:lang w:val="pt-BR"/>
        </w:rPr>
        <w:t xml:space="preserve">”, para </w:t>
      </w:r>
      <w:ins w:id="64" w:author="Breno oliveira" w:date="2026-01-26T14:30:00Z" w16du:dateUtc="2026-01-26T13:30:00Z">
        <w:r w:rsidR="004F0670">
          <w:rPr>
            <w:lang w:val="pt-BR"/>
          </w:rPr>
          <w:t xml:space="preserve">se </w:t>
        </w:r>
      </w:ins>
      <w:ins w:id="65" w:author="Breno oliveira" w:date="2026-01-26T14:31:00Z" w16du:dateUtc="2026-01-26T13:31:00Z">
        <w:r w:rsidR="004B0291">
          <w:rPr>
            <w:lang w:val="pt-BR"/>
          </w:rPr>
          <w:t xml:space="preserve">lançar no competitivo mundo de </w:t>
        </w:r>
      </w:ins>
      <w:del w:id="66" w:author="Breno oliveira" w:date="2026-01-26T14:31:00Z" w16du:dateUtc="2026-01-26T13:31:00Z">
        <w:r w:rsidDel="004B0291">
          <w:rPr>
            <w:lang w:val="pt-BR"/>
          </w:rPr>
          <w:delText xml:space="preserve">passar a ser também uma </w:delText>
        </w:r>
      </w:del>
      <w:r>
        <w:rPr>
          <w:lang w:val="pt-BR"/>
        </w:rPr>
        <w:t>provedora de serviços de telefonia móvel, na modalidade 5G</w:t>
      </w:r>
      <w:ins w:id="67" w:author="Breno oliveira" w:date="2026-01-26T14:32:00Z" w16du:dateUtc="2026-01-26T13:32:00Z">
        <w:r w:rsidR="008A760D">
          <w:rPr>
            <w:lang w:val="pt-BR"/>
          </w:rPr>
          <w:t xml:space="preserve"> competindo com as multinacionais VIVO (</w:t>
        </w:r>
      </w:ins>
      <w:ins w:id="68" w:author="Breno oliveira" w:date="2026-01-26T14:33:00Z" w16du:dateUtc="2026-01-26T13:33:00Z">
        <w:r w:rsidR="006925D2">
          <w:rPr>
            <w:lang w:val="pt-BR"/>
          </w:rPr>
          <w:t>Espanha</w:t>
        </w:r>
        <w:r w:rsidR="005029CB">
          <w:rPr>
            <w:lang w:val="pt-BR"/>
          </w:rPr>
          <w:t xml:space="preserve">, Grupo </w:t>
        </w:r>
        <w:proofErr w:type="spellStart"/>
        <w:r w:rsidR="005029CB">
          <w:rPr>
            <w:lang w:val="pt-BR"/>
          </w:rPr>
          <w:t>Telefonic</w:t>
        </w:r>
      </w:ins>
      <w:ins w:id="69" w:author="Breno oliveira" w:date="2026-01-26T14:34:00Z" w16du:dateUtc="2026-01-26T13:34:00Z">
        <w:r w:rsidR="005029CB">
          <w:rPr>
            <w:lang w:val="pt-BR"/>
          </w:rPr>
          <w:t>á</w:t>
        </w:r>
      </w:ins>
      <w:proofErr w:type="spellEnd"/>
      <w:ins w:id="70" w:author="Breno oliveira" w:date="2026-01-26T14:32:00Z" w16du:dateUtc="2026-01-26T13:32:00Z">
        <w:r w:rsidR="006B638A">
          <w:rPr>
            <w:lang w:val="pt-BR"/>
          </w:rPr>
          <w:t>), CLARO</w:t>
        </w:r>
      </w:ins>
      <w:ins w:id="71" w:author="Breno oliveira" w:date="2026-01-26T14:33:00Z" w16du:dateUtc="2026-01-26T13:33:00Z">
        <w:r w:rsidR="006925D2">
          <w:rPr>
            <w:lang w:val="pt-BR"/>
          </w:rPr>
          <w:t xml:space="preserve"> (Mexicana, </w:t>
        </w:r>
      </w:ins>
      <w:proofErr w:type="spellStart"/>
      <w:ins w:id="72" w:author="Breno oliveira" w:date="2026-01-26T14:34:00Z" w16du:dateUtc="2026-01-26T13:34:00Z">
        <w:r w:rsidR="00173398">
          <w:rPr>
            <w:lang w:val="pt-BR"/>
          </w:rPr>
          <w:t>AmercaMovil</w:t>
        </w:r>
        <w:proofErr w:type="spellEnd"/>
        <w:r w:rsidR="00173398">
          <w:rPr>
            <w:lang w:val="pt-BR"/>
          </w:rPr>
          <w:t xml:space="preserve"> </w:t>
        </w:r>
      </w:ins>
      <w:ins w:id="73" w:author="Breno oliveira" w:date="2026-01-26T14:33:00Z" w16du:dateUtc="2026-01-26T13:33:00Z">
        <w:r w:rsidR="006925D2">
          <w:rPr>
            <w:lang w:val="pt-BR"/>
          </w:rPr>
          <w:t>do multimilionário Carlo</w:t>
        </w:r>
        <w:r w:rsidR="005029CB">
          <w:rPr>
            <w:lang w:val="pt-BR"/>
          </w:rPr>
          <w:t>s</w:t>
        </w:r>
        <w:r w:rsidR="006925D2">
          <w:rPr>
            <w:lang w:val="pt-BR"/>
          </w:rPr>
          <w:t xml:space="preserve"> </w:t>
        </w:r>
        <w:proofErr w:type="spellStart"/>
        <w:r w:rsidR="006925D2">
          <w:rPr>
            <w:lang w:val="pt-BR"/>
          </w:rPr>
          <w:t>Slim</w:t>
        </w:r>
        <w:proofErr w:type="spellEnd"/>
        <w:r w:rsidR="006925D2">
          <w:rPr>
            <w:lang w:val="pt-BR"/>
          </w:rPr>
          <w:t>)</w:t>
        </w:r>
      </w:ins>
      <w:ins w:id="74" w:author="Breno oliveira" w:date="2026-01-26T14:32:00Z" w16du:dateUtc="2026-01-26T13:32:00Z">
        <w:r w:rsidR="006B638A">
          <w:rPr>
            <w:lang w:val="pt-BR"/>
          </w:rPr>
          <w:t>, TIM (</w:t>
        </w:r>
      </w:ins>
      <w:ins w:id="75" w:author="Breno oliveira" w:date="2026-01-26T14:36:00Z" w16du:dateUtc="2026-01-26T13:36:00Z">
        <w:r w:rsidR="00E810E1">
          <w:rPr>
            <w:lang w:val="pt-BR"/>
          </w:rPr>
          <w:t>Itália</w:t>
        </w:r>
      </w:ins>
      <w:ins w:id="76" w:author="Breno oliveira" w:date="2026-01-26T14:34:00Z" w16du:dateUtc="2026-01-26T13:34:00Z">
        <w:r w:rsidR="005029CB">
          <w:rPr>
            <w:lang w:val="pt-BR"/>
          </w:rPr>
          <w:t xml:space="preserve">, Grupo </w:t>
        </w:r>
        <w:r w:rsidR="00173398">
          <w:rPr>
            <w:lang w:val="pt-BR"/>
          </w:rPr>
          <w:t>Telecom</w:t>
        </w:r>
      </w:ins>
      <w:ins w:id="77" w:author="Breno oliveira" w:date="2026-01-26T14:32:00Z" w16du:dateUtc="2026-01-26T13:32:00Z">
        <w:r w:rsidR="006B638A">
          <w:rPr>
            <w:lang w:val="pt-BR"/>
          </w:rPr>
          <w:t>)</w:t>
        </w:r>
      </w:ins>
      <w:r>
        <w:rPr>
          <w:lang w:val="pt-BR"/>
        </w:rPr>
        <w:t xml:space="preserve">, </w:t>
      </w:r>
      <w:r>
        <w:rPr>
          <w:b/>
          <w:bCs/>
          <w:u w:val="single"/>
          <w:lang w:val="pt-BR"/>
        </w:rPr>
        <w:t>sem jamais ter atuado nesse segmento antes</w:t>
      </w:r>
      <w:r>
        <w:rPr>
          <w:lang w:val="pt-BR"/>
        </w:rPr>
        <w:t xml:space="preserve">. </w:t>
      </w:r>
    </w:p>
    <w:p w14:paraId="56923AB9" w14:textId="6AD2AE6B" w:rsidR="00D2195A" w:rsidRDefault="00D2195A" w:rsidP="009672ED">
      <w:pPr>
        <w:pStyle w:val="PargrafodaLista"/>
        <w:ind w:firstLine="1134"/>
        <w:rPr>
          <w:lang w:val="pt-BR"/>
        </w:rPr>
      </w:pPr>
      <w:r>
        <w:rPr>
          <w:lang w:val="pt-BR"/>
        </w:rPr>
        <w:t xml:space="preserve">Isso significa que a Autora não possuía qualquer estrutura de sistemas e/ou </w:t>
      </w:r>
      <w:r w:rsidR="007C2ED6">
        <w:rPr>
          <w:lang w:val="pt-BR"/>
        </w:rPr>
        <w:t xml:space="preserve">de </w:t>
      </w:r>
      <w:r>
        <w:rPr>
          <w:lang w:val="pt-BR"/>
        </w:rPr>
        <w:t xml:space="preserve">projetos que seriam simplesmente “integrados” pelo sistema SAP, </w:t>
      </w:r>
      <w:ins w:id="78" w:author="Breno oliveira" w:date="2026-01-26T14:36:00Z" w16du:dateUtc="2026-01-26T13:36:00Z">
        <w:r w:rsidR="009672ED">
          <w:rPr>
            <w:lang w:val="pt-BR"/>
          </w:rPr>
          <w:t xml:space="preserve">ao </w:t>
        </w:r>
      </w:ins>
      <w:ins w:id="79" w:author="Breno oliveira" w:date="2026-01-26T14:53:00Z" w16du:dateUtc="2026-01-26T13:53:00Z">
        <w:r w:rsidR="007369F0">
          <w:rPr>
            <w:lang w:val="pt-BR"/>
          </w:rPr>
          <w:t>contrário</w:t>
        </w:r>
      </w:ins>
      <w:ins w:id="80" w:author="Breno oliveira" w:date="2026-01-26T14:36:00Z" w16du:dateUtc="2026-01-26T13:36:00Z">
        <w:r w:rsidR="009672ED">
          <w:rPr>
            <w:lang w:val="pt-BR"/>
          </w:rPr>
          <w:t xml:space="preserve">, </w:t>
        </w:r>
      </w:ins>
      <w:del w:id="81" w:author="Breno oliveira" w:date="2026-01-26T14:36:00Z" w16du:dateUtc="2026-01-26T13:36:00Z">
        <w:r w:rsidDel="009672ED">
          <w:rPr>
            <w:lang w:val="pt-BR"/>
          </w:rPr>
          <w:delText>mas</w:delText>
        </w:r>
        <w:r w:rsidR="007C2ED6" w:rsidDel="009672ED">
          <w:rPr>
            <w:lang w:val="pt-BR"/>
          </w:rPr>
          <w:delText xml:space="preserve"> que </w:delText>
        </w:r>
      </w:del>
      <w:r>
        <w:rPr>
          <w:b/>
          <w:bCs/>
          <w:u w:val="single"/>
          <w:lang w:val="pt-BR"/>
        </w:rPr>
        <w:t>desenvolveria todos esses processo</w:t>
      </w:r>
      <w:r w:rsidR="00AE2EE0">
        <w:rPr>
          <w:b/>
          <w:bCs/>
          <w:u w:val="single"/>
          <w:lang w:val="pt-BR"/>
        </w:rPr>
        <w:t>s</w:t>
      </w:r>
      <w:r w:rsidR="007C2ED6">
        <w:rPr>
          <w:b/>
          <w:bCs/>
          <w:u w:val="single"/>
          <w:lang w:val="pt-BR"/>
        </w:rPr>
        <w:t xml:space="preserve"> e sistemas</w:t>
      </w:r>
      <w:r>
        <w:rPr>
          <w:b/>
          <w:bCs/>
          <w:u w:val="single"/>
          <w:lang w:val="pt-BR"/>
        </w:rPr>
        <w:t xml:space="preserve"> ao mesmo tempo em que eles seriam integrados pelo sistema SAP</w:t>
      </w:r>
      <w:r w:rsidR="007C2ED6">
        <w:rPr>
          <w:lang w:val="pt-BR"/>
        </w:rPr>
        <w:t xml:space="preserve">, com o auxílio da </w:t>
      </w:r>
      <w:proofErr w:type="spellStart"/>
      <w:r w:rsidR="007C2ED6">
        <w:rPr>
          <w:lang w:val="pt-BR"/>
        </w:rPr>
        <w:t>Seidor</w:t>
      </w:r>
      <w:proofErr w:type="spellEnd"/>
      <w:r w:rsidR="007C2ED6">
        <w:rPr>
          <w:lang w:val="pt-BR"/>
        </w:rPr>
        <w:t>.</w:t>
      </w:r>
      <w:r>
        <w:rPr>
          <w:lang w:val="pt-BR"/>
        </w:rPr>
        <w:t xml:space="preserve"> </w:t>
      </w:r>
    </w:p>
    <w:p w14:paraId="2BD65D32" w14:textId="77777777" w:rsidR="0054774E" w:rsidRDefault="00C33D1C" w:rsidP="009672ED">
      <w:pPr>
        <w:pStyle w:val="PargrafodaLista"/>
        <w:ind w:firstLine="1134"/>
        <w:rPr>
          <w:ins w:id="82" w:author="Breno oliveira" w:date="2026-01-26T14:37:00Z" w16du:dateUtc="2026-01-26T13:37:00Z"/>
          <w:lang w:val="pt-BR"/>
        </w:rPr>
      </w:pPr>
      <w:r>
        <w:rPr>
          <w:lang w:val="pt-BR"/>
        </w:rPr>
        <w:t xml:space="preserve">No ditado </w:t>
      </w:r>
      <w:r w:rsidR="00AF3F9A">
        <w:rPr>
          <w:lang w:val="pt-BR"/>
        </w:rPr>
        <w:t xml:space="preserve">popular, se diria que a </w:t>
      </w:r>
      <w:proofErr w:type="spellStart"/>
      <w:r w:rsidR="00AF3F9A">
        <w:rPr>
          <w:lang w:val="pt-BR"/>
        </w:rPr>
        <w:t>Brisanet</w:t>
      </w:r>
      <w:proofErr w:type="spellEnd"/>
      <w:r w:rsidR="00AF3F9A">
        <w:rPr>
          <w:lang w:val="pt-BR"/>
        </w:rPr>
        <w:t xml:space="preserve"> queria “</w:t>
      </w:r>
      <w:r w:rsidR="00AF3F9A">
        <w:rPr>
          <w:i/>
          <w:iCs/>
          <w:lang w:val="pt-BR"/>
        </w:rPr>
        <w:t>trocar o pneu com o carro andando</w:t>
      </w:r>
      <w:r w:rsidR="00AF3F9A">
        <w:rPr>
          <w:lang w:val="pt-BR"/>
        </w:rPr>
        <w:t>”.</w:t>
      </w:r>
      <w:r w:rsidR="006A2BC9">
        <w:rPr>
          <w:lang w:val="pt-BR"/>
        </w:rPr>
        <w:t xml:space="preserve"> </w:t>
      </w:r>
    </w:p>
    <w:p w14:paraId="3A63017D" w14:textId="06CE1A5F" w:rsidR="00C33D1C" w:rsidRDefault="006A2BC9" w:rsidP="00871543">
      <w:pPr>
        <w:pStyle w:val="PargrafodaLista"/>
        <w:ind w:firstLine="1134"/>
        <w:rPr>
          <w:lang w:val="pt-BR"/>
        </w:rPr>
      </w:pPr>
      <w:r>
        <w:rPr>
          <w:lang w:val="pt-BR"/>
        </w:rPr>
        <w:lastRenderedPageBreak/>
        <w:t xml:space="preserve">E, é claro que nesse tipo de situação, e até pelo tamanho do projeto, é </w:t>
      </w:r>
      <w:r>
        <w:rPr>
          <w:b/>
          <w:bCs/>
          <w:u w:val="single"/>
          <w:lang w:val="pt-BR"/>
        </w:rPr>
        <w:t>absolutamente normal</w:t>
      </w:r>
      <w:r>
        <w:rPr>
          <w:lang w:val="pt-BR"/>
        </w:rPr>
        <w:t xml:space="preserve"> que a</w:t>
      </w:r>
      <w:r w:rsidR="006D5BD2">
        <w:rPr>
          <w:lang w:val="pt-BR"/>
        </w:rPr>
        <w:t xml:space="preserve"> </w:t>
      </w:r>
      <w:proofErr w:type="spellStart"/>
      <w:r w:rsidR="006D5BD2">
        <w:rPr>
          <w:lang w:val="pt-BR"/>
        </w:rPr>
        <w:t>Brisanet</w:t>
      </w:r>
      <w:proofErr w:type="spellEnd"/>
      <w:r>
        <w:rPr>
          <w:lang w:val="pt-BR"/>
        </w:rPr>
        <w:t xml:space="preserve"> precis</w:t>
      </w:r>
      <w:r w:rsidR="006D5BD2">
        <w:rPr>
          <w:lang w:val="pt-BR"/>
        </w:rPr>
        <w:t>asse</w:t>
      </w:r>
      <w:r>
        <w:rPr>
          <w:lang w:val="pt-BR"/>
        </w:rPr>
        <w:t xml:space="preserve"> solicitar mudanças</w:t>
      </w:r>
      <w:r w:rsidR="006D5BD2">
        <w:rPr>
          <w:lang w:val="pt-BR"/>
        </w:rPr>
        <w:t xml:space="preserve"> de escopo, adicionar funcionalidades que não foram pensadas antes, </w:t>
      </w:r>
      <w:r w:rsidR="00A8255C">
        <w:rPr>
          <w:lang w:val="pt-BR"/>
        </w:rPr>
        <w:t xml:space="preserve">e foi justamente por isso que o plano desenhado pela </w:t>
      </w:r>
      <w:proofErr w:type="spellStart"/>
      <w:r w:rsidR="00A8255C">
        <w:rPr>
          <w:lang w:val="pt-BR"/>
        </w:rPr>
        <w:t>Seidor</w:t>
      </w:r>
      <w:proofErr w:type="spellEnd"/>
      <w:r w:rsidR="00A8255C">
        <w:rPr>
          <w:lang w:val="pt-BR"/>
        </w:rPr>
        <w:t xml:space="preserve"> era bastante flexível. </w:t>
      </w:r>
    </w:p>
    <w:p w14:paraId="1774A3EC" w14:textId="2CF82525" w:rsidR="006051BA" w:rsidRDefault="00A8255C" w:rsidP="00D91A74">
      <w:pPr>
        <w:pStyle w:val="PargrafodaLista"/>
        <w:ind w:firstLine="1134"/>
        <w:rPr>
          <w:lang w:val="pt-BR"/>
        </w:rPr>
      </w:pPr>
      <w:r>
        <w:rPr>
          <w:lang w:val="pt-BR"/>
        </w:rPr>
        <w:t xml:space="preserve">Conforme será detalhado abaixo, </w:t>
      </w:r>
      <w:r w:rsidR="0049404D">
        <w:rPr>
          <w:lang w:val="pt-BR"/>
        </w:rPr>
        <w:t>as Partes celebraram</w:t>
      </w:r>
      <w:r w:rsidR="009D4F77">
        <w:rPr>
          <w:lang w:val="pt-BR"/>
        </w:rPr>
        <w:t xml:space="preserve"> 5 (cinco) contratos, </w:t>
      </w:r>
      <w:r w:rsidR="00165EE7">
        <w:rPr>
          <w:b/>
          <w:bCs/>
          <w:u w:val="single"/>
          <w:lang w:val="pt-BR"/>
        </w:rPr>
        <w:t>todos</w:t>
      </w:r>
      <w:r w:rsidR="00022D5B" w:rsidRPr="00022D5B">
        <w:rPr>
          <w:lang w:val="pt-BR"/>
        </w:rPr>
        <w:t xml:space="preserve">, </w:t>
      </w:r>
      <w:r w:rsidR="00022D5B">
        <w:rPr>
          <w:lang w:val="pt-BR"/>
        </w:rPr>
        <w:t>vale ressaltar desde já,</w:t>
      </w:r>
      <w:r w:rsidR="00165EE7">
        <w:rPr>
          <w:lang w:val="pt-BR"/>
        </w:rPr>
        <w:t xml:space="preserve"> regularmente cumpridos pela </w:t>
      </w:r>
      <w:proofErr w:type="spellStart"/>
      <w:r w:rsidR="00165EE7">
        <w:rPr>
          <w:lang w:val="pt-BR"/>
        </w:rPr>
        <w:t>Seidor</w:t>
      </w:r>
      <w:proofErr w:type="spellEnd"/>
      <w:r w:rsidR="00022D5B">
        <w:rPr>
          <w:lang w:val="pt-BR"/>
        </w:rPr>
        <w:t xml:space="preserve"> e</w:t>
      </w:r>
      <w:r w:rsidR="00165EE7">
        <w:rPr>
          <w:lang w:val="pt-BR"/>
        </w:rPr>
        <w:t xml:space="preserve">, que, </w:t>
      </w:r>
      <w:r w:rsidR="00C33289">
        <w:rPr>
          <w:lang w:val="pt-BR"/>
        </w:rPr>
        <w:t>previam o desenvolvimento do projeto em etapas flexíveis.</w:t>
      </w:r>
      <w:r w:rsidR="00A909DA">
        <w:rPr>
          <w:lang w:val="pt-BR"/>
        </w:rPr>
        <w:t xml:space="preserve"> </w:t>
      </w:r>
      <w:r w:rsidR="007934F5">
        <w:rPr>
          <w:lang w:val="pt-BR"/>
        </w:rPr>
        <w:t xml:space="preserve">Tais contratos previam </w:t>
      </w:r>
      <w:ins w:id="83" w:author="Breno oliveira" w:date="2026-01-26T14:38:00Z" w16du:dateUtc="2026-01-26T13:38:00Z">
        <w:r w:rsidR="00B85FEB">
          <w:rPr>
            <w:lang w:val="pt-BR"/>
          </w:rPr>
          <w:t xml:space="preserve">diversas </w:t>
        </w:r>
      </w:ins>
      <w:ins w:id="84" w:author="Breno oliveira" w:date="2026-01-26T14:53:00Z" w16du:dateUtc="2026-01-26T13:53:00Z">
        <w:r w:rsidR="007369F0">
          <w:rPr>
            <w:lang w:val="pt-BR"/>
          </w:rPr>
          <w:t>etapas</w:t>
        </w:r>
      </w:ins>
      <w:ins w:id="85" w:author="Breno oliveira" w:date="2026-01-26T14:38:00Z" w16du:dateUtc="2026-01-26T13:38:00Z">
        <w:r w:rsidR="00B85FEB">
          <w:rPr>
            <w:lang w:val="pt-BR"/>
          </w:rPr>
          <w:t xml:space="preserve"> a saber</w:t>
        </w:r>
      </w:ins>
      <w:ins w:id="86" w:author="Breno oliveira" w:date="2026-01-26T14:39:00Z" w16du:dateUtc="2026-01-26T13:39:00Z">
        <w:r w:rsidR="00DE70AE">
          <w:rPr>
            <w:lang w:val="pt-BR"/>
          </w:rPr>
          <w:t xml:space="preserve">; (i) </w:t>
        </w:r>
      </w:ins>
      <w:del w:id="87" w:author="Breno oliveira" w:date="2026-01-26T14:39:00Z" w16du:dateUtc="2026-01-26T13:39:00Z">
        <w:r w:rsidR="007934F5" w:rsidDel="00DE70AE">
          <w:rPr>
            <w:lang w:val="pt-BR"/>
          </w:rPr>
          <w:delText xml:space="preserve">uma </w:delText>
        </w:r>
      </w:del>
      <w:r w:rsidR="007934F5">
        <w:rPr>
          <w:lang w:val="pt-BR"/>
        </w:rPr>
        <w:t>fase de estudos e planejamento</w:t>
      </w:r>
      <w:ins w:id="88" w:author="Breno oliveira" w:date="2026-01-26T14:39:00Z" w16du:dateUtc="2026-01-26T13:39:00Z">
        <w:r w:rsidR="00D91A74">
          <w:rPr>
            <w:lang w:val="pt-BR"/>
          </w:rPr>
          <w:t>; (</w:t>
        </w:r>
        <w:proofErr w:type="spellStart"/>
        <w:r w:rsidR="00D91A74">
          <w:rPr>
            <w:lang w:val="pt-BR"/>
          </w:rPr>
          <w:t>ii</w:t>
        </w:r>
        <w:proofErr w:type="spellEnd"/>
        <w:r w:rsidR="00D91A74">
          <w:rPr>
            <w:lang w:val="pt-BR"/>
          </w:rPr>
          <w:t xml:space="preserve">) </w:t>
        </w:r>
      </w:ins>
      <w:del w:id="89" w:author="Breno oliveira" w:date="2026-01-26T14:39:00Z" w16du:dateUtc="2026-01-26T13:39:00Z">
        <w:r w:rsidR="007934F5" w:rsidDel="00DE70AE">
          <w:rPr>
            <w:lang w:val="pt-BR"/>
          </w:rPr>
          <w:delText xml:space="preserve">, </w:delText>
        </w:r>
        <w:r w:rsidR="007934F5" w:rsidDel="00D91A74">
          <w:rPr>
            <w:lang w:val="pt-BR"/>
          </w:rPr>
          <w:delText>seguida de um</w:delText>
        </w:r>
        <w:r w:rsidR="00F47A71" w:rsidDel="00D91A74">
          <w:rPr>
            <w:lang w:val="pt-BR"/>
          </w:rPr>
          <w:delText>a</w:delText>
        </w:r>
        <w:r w:rsidR="007934F5" w:rsidDel="00D91A74">
          <w:rPr>
            <w:lang w:val="pt-BR"/>
          </w:rPr>
          <w:delText xml:space="preserve"> </w:delText>
        </w:r>
      </w:del>
      <w:r w:rsidR="007934F5">
        <w:rPr>
          <w:lang w:val="pt-BR"/>
        </w:rPr>
        <w:t>fase de implementação divi</w:t>
      </w:r>
      <w:r w:rsidR="00EA6330">
        <w:rPr>
          <w:lang w:val="pt-BR"/>
        </w:rPr>
        <w:t>di</w:t>
      </w:r>
      <w:r w:rsidR="007934F5">
        <w:rPr>
          <w:lang w:val="pt-BR"/>
        </w:rPr>
        <w:t xml:space="preserve">da em </w:t>
      </w:r>
      <w:r w:rsidR="00EA6330">
        <w:rPr>
          <w:lang w:val="pt-BR"/>
        </w:rPr>
        <w:t xml:space="preserve">diversas </w:t>
      </w:r>
      <w:r w:rsidR="007934F5">
        <w:rPr>
          <w:lang w:val="pt-BR"/>
        </w:rPr>
        <w:t>etapas</w:t>
      </w:r>
      <w:r w:rsidR="001F4690">
        <w:rPr>
          <w:lang w:val="pt-BR"/>
        </w:rPr>
        <w:t xml:space="preserve"> que, ao final</w:t>
      </w:r>
      <w:del w:id="90" w:author="Breno oliveira" w:date="2026-01-26T14:39:00Z" w16du:dateUtc="2026-01-26T13:39:00Z">
        <w:r w:rsidR="001F4690" w:rsidDel="00D91A74">
          <w:rPr>
            <w:lang w:val="pt-BR"/>
          </w:rPr>
          <w:delText xml:space="preserve">, </w:delText>
        </w:r>
      </w:del>
      <w:ins w:id="91" w:author="Breno oliveira" w:date="2026-01-26T14:39:00Z" w16du:dateUtc="2026-01-26T13:39:00Z">
        <w:r w:rsidR="00D91A74">
          <w:rPr>
            <w:lang w:val="pt-BR"/>
          </w:rPr>
          <w:t>;</w:t>
        </w:r>
        <w:r w:rsidR="00D91A74">
          <w:rPr>
            <w:lang w:val="pt-BR"/>
          </w:rPr>
          <w:t xml:space="preserve"> (</w:t>
        </w:r>
        <w:proofErr w:type="spellStart"/>
        <w:r w:rsidR="00D91A74">
          <w:rPr>
            <w:lang w:val="pt-BR"/>
          </w:rPr>
          <w:t>iii</w:t>
        </w:r>
        <w:proofErr w:type="spellEnd"/>
        <w:r w:rsidR="00D91A74">
          <w:rPr>
            <w:lang w:val="pt-BR"/>
          </w:rPr>
          <w:t xml:space="preserve">) </w:t>
        </w:r>
      </w:ins>
      <w:del w:id="92" w:author="Breno oliveira" w:date="2026-01-26T14:39:00Z" w16du:dateUtc="2026-01-26T13:39:00Z">
        <w:r w:rsidR="001F4690" w:rsidDel="00D91A74">
          <w:rPr>
            <w:lang w:val="pt-BR"/>
          </w:rPr>
          <w:delText>eram seguidas</w:delText>
        </w:r>
      </w:del>
      <w:ins w:id="93" w:author="Breno oliveira" w:date="2026-01-26T14:39:00Z" w16du:dateUtc="2026-01-26T13:39:00Z">
        <w:r w:rsidR="00D91A74">
          <w:rPr>
            <w:lang w:val="pt-BR"/>
          </w:rPr>
          <w:t xml:space="preserve"> fase de</w:t>
        </w:r>
      </w:ins>
      <w:r w:rsidR="001F4690">
        <w:rPr>
          <w:lang w:val="pt-BR"/>
        </w:rPr>
        <w:t xml:space="preserve"> </w:t>
      </w:r>
      <w:r w:rsidR="00D13CC7">
        <w:rPr>
          <w:lang w:val="pt-BR"/>
        </w:rPr>
        <w:t xml:space="preserve">de testes </w:t>
      </w:r>
      <w:r w:rsidR="001F4690">
        <w:rPr>
          <w:lang w:val="pt-BR"/>
        </w:rPr>
        <w:t xml:space="preserve">realizados pela </w:t>
      </w:r>
      <w:proofErr w:type="spellStart"/>
      <w:r w:rsidR="001F4690">
        <w:rPr>
          <w:lang w:val="pt-BR"/>
        </w:rPr>
        <w:t>Brisanet</w:t>
      </w:r>
      <w:proofErr w:type="spellEnd"/>
      <w:ins w:id="94" w:author="Breno oliveira" w:date="2026-01-26T14:40:00Z" w16du:dateUtc="2026-01-26T13:40:00Z">
        <w:r w:rsidR="00D91A74">
          <w:rPr>
            <w:lang w:val="pt-BR"/>
          </w:rPr>
          <w:t xml:space="preserve"> com apoio da </w:t>
        </w:r>
        <w:proofErr w:type="spellStart"/>
        <w:r w:rsidR="00D91A74">
          <w:rPr>
            <w:lang w:val="pt-BR"/>
          </w:rPr>
          <w:t>Seidor</w:t>
        </w:r>
      </w:ins>
      <w:proofErr w:type="spellEnd"/>
      <w:r w:rsidR="001F4690">
        <w:rPr>
          <w:lang w:val="pt-BR"/>
        </w:rPr>
        <w:t xml:space="preserve">. </w:t>
      </w:r>
    </w:p>
    <w:p w14:paraId="23D0F07C" w14:textId="3BC37B43" w:rsidR="00AD2C65" w:rsidRPr="00234A0A" w:rsidRDefault="00F47A71" w:rsidP="00234A0A">
      <w:pPr>
        <w:pStyle w:val="PargrafodaLista"/>
        <w:ind w:firstLine="1134"/>
        <w:rPr>
          <w:lang w:val="pt-BR"/>
        </w:rPr>
      </w:pPr>
      <w:r>
        <w:rPr>
          <w:lang w:val="pt-BR"/>
        </w:rPr>
        <w:t>Vale frisar</w:t>
      </w:r>
      <w:r w:rsidR="00504BD4">
        <w:rPr>
          <w:lang w:val="pt-BR"/>
        </w:rPr>
        <w:t xml:space="preserve"> também</w:t>
      </w:r>
      <w:r>
        <w:rPr>
          <w:lang w:val="pt-BR"/>
        </w:rPr>
        <w:t xml:space="preserve"> que para cada etapa concluída pela </w:t>
      </w:r>
      <w:proofErr w:type="spellStart"/>
      <w:r>
        <w:rPr>
          <w:lang w:val="pt-BR"/>
        </w:rPr>
        <w:t>Seidor</w:t>
      </w:r>
      <w:proofErr w:type="spellEnd"/>
      <w:r>
        <w:rPr>
          <w:lang w:val="pt-BR"/>
        </w:rPr>
        <w:t xml:space="preserve">, as Partes realizavam reuniões em que as funcionalidades do sistema previstas para serem entregues naquela etapa eram testadas pela </w:t>
      </w:r>
      <w:proofErr w:type="spellStart"/>
      <w:r>
        <w:rPr>
          <w:lang w:val="pt-BR"/>
        </w:rPr>
        <w:t>Brisanet</w:t>
      </w:r>
      <w:proofErr w:type="spellEnd"/>
      <w:r>
        <w:rPr>
          <w:lang w:val="pt-BR"/>
        </w:rPr>
        <w:t xml:space="preserve">, com gravação das telas demonstrando o pleno funcionamento das respectivas funcionalidades, e na sequência </w:t>
      </w:r>
      <w:r>
        <w:rPr>
          <w:b/>
          <w:bCs/>
          <w:u w:val="single"/>
          <w:lang w:val="pt-BR"/>
        </w:rPr>
        <w:t xml:space="preserve">a </w:t>
      </w:r>
      <w:proofErr w:type="spellStart"/>
      <w:r>
        <w:rPr>
          <w:b/>
          <w:bCs/>
          <w:u w:val="single"/>
          <w:lang w:val="pt-BR"/>
        </w:rPr>
        <w:t>Brisanet</w:t>
      </w:r>
      <w:proofErr w:type="spellEnd"/>
      <w:r>
        <w:rPr>
          <w:b/>
          <w:bCs/>
          <w:u w:val="single"/>
          <w:lang w:val="pt-BR"/>
        </w:rPr>
        <w:t xml:space="preserve"> assinava um Termo de Aceite</w:t>
      </w:r>
      <w:r>
        <w:rPr>
          <w:lang w:val="pt-BR"/>
        </w:rPr>
        <w:t xml:space="preserve"> que indicava a finalização daquela etapa, a contento, pela </w:t>
      </w:r>
      <w:proofErr w:type="spellStart"/>
      <w:r>
        <w:rPr>
          <w:lang w:val="pt-BR"/>
        </w:rPr>
        <w:t>Seidor</w:t>
      </w:r>
      <w:proofErr w:type="spellEnd"/>
      <w:r>
        <w:rPr>
          <w:lang w:val="pt-BR"/>
        </w:rPr>
        <w:t>.</w:t>
      </w:r>
      <w:ins w:id="95" w:author="Breno oliveira" w:date="2026-01-26T14:42:00Z" w16du:dateUtc="2026-01-26T13:42:00Z">
        <w:r w:rsidR="00234A0A">
          <w:rPr>
            <w:lang w:val="pt-BR"/>
          </w:rPr>
          <w:t xml:space="preserve"> </w:t>
        </w:r>
      </w:ins>
      <w:ins w:id="96" w:author="Breno oliveira" w:date="2026-01-26T14:41:00Z" w16du:dateUtc="2026-01-26T13:41:00Z">
        <w:r w:rsidR="00AD2C65" w:rsidRPr="00D479DB">
          <w:rPr>
            <w:b/>
            <w:bCs/>
            <w:lang w:val="pt-BR"/>
            <w:rPrChange w:id="97" w:author="Breno oliveira" w:date="2026-01-26T14:42:00Z" w16du:dateUtc="2026-01-26T13:42:00Z">
              <w:rPr>
                <w:lang w:val="pt-BR"/>
              </w:rPr>
            </w:rPrChange>
          </w:rPr>
          <w:t>Importante ressaltar que, somente após esse aceite formal, a próxima fase era iniciada</w:t>
        </w:r>
      </w:ins>
      <w:ins w:id="98" w:author="Breno oliveira" w:date="2026-01-26T14:42:00Z" w16du:dateUtc="2026-01-26T13:42:00Z">
        <w:r w:rsidR="00234A0A" w:rsidRPr="00D479DB">
          <w:rPr>
            <w:b/>
            <w:bCs/>
            <w:lang w:val="pt-BR"/>
            <w:rPrChange w:id="99" w:author="Breno oliveira" w:date="2026-01-26T14:42:00Z" w16du:dateUtc="2026-01-26T13:42:00Z">
              <w:rPr>
                <w:lang w:val="pt-BR"/>
              </w:rPr>
            </w:rPrChange>
          </w:rPr>
          <w:t>,</w:t>
        </w:r>
        <w:r w:rsidR="00234A0A">
          <w:rPr>
            <w:lang w:val="pt-BR"/>
          </w:rPr>
          <w:t xml:space="preserve"> </w:t>
        </w:r>
      </w:ins>
      <w:ins w:id="100" w:author="Breno oliveira" w:date="2026-01-26T14:53:00Z" w16du:dateUtc="2026-01-26T13:53:00Z">
        <w:r w:rsidR="00D354EE">
          <w:rPr>
            <w:lang w:val="pt-BR"/>
          </w:rPr>
          <w:t>ou seja,</w:t>
        </w:r>
      </w:ins>
      <w:ins w:id="101" w:author="Breno oliveira" w:date="2026-01-26T14:41:00Z" w16du:dateUtc="2026-01-26T13:41:00Z">
        <w:r w:rsidR="00AD2C65" w:rsidRPr="00234A0A">
          <w:rPr>
            <w:lang w:val="pt-BR"/>
          </w:rPr>
          <w:t xml:space="preserve"> </w:t>
        </w:r>
      </w:ins>
      <w:ins w:id="102" w:author="Breno oliveira" w:date="2026-01-26T14:42:00Z" w16du:dateUtc="2026-01-26T13:42:00Z">
        <w:r w:rsidR="00234A0A">
          <w:rPr>
            <w:lang w:val="pt-BR"/>
          </w:rPr>
          <w:t>n</w:t>
        </w:r>
      </w:ins>
      <w:ins w:id="103" w:author="Breno oliveira" w:date="2026-01-26T14:41:00Z" w16du:dateUtc="2026-01-26T13:41:00Z">
        <w:r w:rsidR="00AD2C65" w:rsidRPr="00234A0A">
          <w:rPr>
            <w:lang w:val="pt-BR"/>
          </w:rPr>
          <w:t xml:space="preserve">ão se passava para a fase seguinte sem </w:t>
        </w:r>
      </w:ins>
      <w:ins w:id="104" w:author="Breno oliveira" w:date="2026-01-26T14:42:00Z" w16du:dateUtc="2026-01-26T13:42:00Z">
        <w:r w:rsidR="00D479DB">
          <w:rPr>
            <w:lang w:val="pt-BR"/>
          </w:rPr>
          <w:t>a formalização da Autora sobre todos os pontos da fase anterior.</w:t>
        </w:r>
      </w:ins>
    </w:p>
    <w:p w14:paraId="572AE08C" w14:textId="4EEA18DD" w:rsidR="000C12A4" w:rsidRDefault="000C12A4" w:rsidP="0071765D">
      <w:pPr>
        <w:pStyle w:val="PargrafodaLista"/>
        <w:ind w:firstLine="1134"/>
        <w:rPr>
          <w:lang w:val="pt-BR"/>
        </w:rPr>
      </w:pPr>
      <w:r>
        <w:rPr>
          <w:lang w:val="pt-BR"/>
        </w:rPr>
        <w:t>Aliás, o último</w:t>
      </w:r>
      <w:r w:rsidR="00224D06">
        <w:rPr>
          <w:lang w:val="pt-BR"/>
        </w:rPr>
        <w:t xml:space="preserve"> </w:t>
      </w:r>
      <w:r>
        <w:rPr>
          <w:lang w:val="pt-BR"/>
        </w:rPr>
        <w:t xml:space="preserve">contrato assinado entre as Partes foi o Contrato de Licenciamento de Software, assinado em 20.6.2024, </w:t>
      </w:r>
      <w:r w:rsidR="00953299">
        <w:rPr>
          <w:lang w:val="pt-BR"/>
        </w:rPr>
        <w:t xml:space="preserve">e o último Termo de Aceite, referente, à última etapa do Projeto </w:t>
      </w:r>
      <w:proofErr w:type="spellStart"/>
      <w:r w:rsidR="00953299">
        <w:rPr>
          <w:lang w:val="pt-BR"/>
        </w:rPr>
        <w:t>Brisanet</w:t>
      </w:r>
      <w:proofErr w:type="spellEnd"/>
      <w:r w:rsidR="00953299">
        <w:rPr>
          <w:lang w:val="pt-BR"/>
        </w:rPr>
        <w:t xml:space="preserve">, foi assinado em 5.7.2024, ambos no mesmo período em que a Autora alega que estaria enfrentando </w:t>
      </w:r>
      <w:r w:rsidR="00510BA3">
        <w:rPr>
          <w:lang w:val="pt-BR"/>
        </w:rPr>
        <w:t xml:space="preserve">as dificuldades com a utilização do sistema. </w:t>
      </w:r>
      <w:r w:rsidR="00F770C6">
        <w:rPr>
          <w:lang w:val="pt-BR"/>
        </w:rPr>
        <w:t>O que a Autora não explica, porém, é por qual motivo</w:t>
      </w:r>
      <w:r w:rsidR="00F770C6" w:rsidRPr="00F770C6">
        <w:rPr>
          <w:lang w:val="pt-BR"/>
        </w:rPr>
        <w:t xml:space="preserve"> uma empresa que alega estar sofrendo com um sistema </w:t>
      </w:r>
      <w:r w:rsidR="00F770C6">
        <w:rPr>
          <w:lang w:val="pt-BR"/>
        </w:rPr>
        <w:t>“</w:t>
      </w:r>
      <w:r w:rsidR="00F770C6" w:rsidRPr="00F770C6">
        <w:rPr>
          <w:i/>
          <w:iCs/>
          <w:lang w:val="pt-BR"/>
        </w:rPr>
        <w:t>imprestável</w:t>
      </w:r>
      <w:r w:rsidR="00F770C6">
        <w:rPr>
          <w:lang w:val="pt-BR"/>
        </w:rPr>
        <w:t>”</w:t>
      </w:r>
      <w:r w:rsidR="00F770C6" w:rsidRPr="00F770C6">
        <w:rPr>
          <w:lang w:val="pt-BR"/>
        </w:rPr>
        <w:t xml:space="preserve"> desde o início do ano </w:t>
      </w:r>
      <w:r w:rsidR="00F770C6">
        <w:rPr>
          <w:lang w:val="pt-BR"/>
        </w:rPr>
        <w:t xml:space="preserve">de 2024 </w:t>
      </w:r>
      <w:r w:rsidR="00F770C6" w:rsidRPr="00F770C6">
        <w:rPr>
          <w:lang w:val="pt-BR"/>
        </w:rPr>
        <w:t>assinaria um contrato de licenciamento de</w:t>
      </w:r>
      <w:r w:rsidR="00B654E9">
        <w:rPr>
          <w:lang w:val="pt-BR"/>
        </w:rPr>
        <w:t>sse</w:t>
      </w:r>
      <w:r w:rsidR="00F770C6" w:rsidRPr="00F770C6">
        <w:rPr>
          <w:lang w:val="pt-BR"/>
        </w:rPr>
        <w:t xml:space="preserve"> software em junho de 2024?</w:t>
      </w:r>
      <w:r w:rsidR="00953299">
        <w:rPr>
          <w:lang w:val="pt-BR"/>
        </w:rPr>
        <w:t xml:space="preserve"> </w:t>
      </w:r>
      <w:r w:rsidR="00B654E9">
        <w:rPr>
          <w:lang w:val="pt-BR"/>
        </w:rPr>
        <w:t xml:space="preserve">E o Termo de Aceite final do Projeto </w:t>
      </w:r>
      <w:proofErr w:type="spellStart"/>
      <w:r w:rsidR="00B654E9">
        <w:rPr>
          <w:lang w:val="pt-BR"/>
        </w:rPr>
        <w:t>Brisanet</w:t>
      </w:r>
      <w:proofErr w:type="spellEnd"/>
      <w:r w:rsidR="00B654E9">
        <w:rPr>
          <w:lang w:val="pt-BR"/>
        </w:rPr>
        <w:t xml:space="preserve"> em julho de 2024?</w:t>
      </w:r>
    </w:p>
    <w:p w14:paraId="4E9366B8" w14:textId="595FC203" w:rsidR="00F47A71" w:rsidRDefault="00B654E9" w:rsidP="00CC150D">
      <w:pPr>
        <w:pStyle w:val="PargrafodaLista"/>
        <w:ind w:firstLine="1134"/>
        <w:rPr>
          <w:lang w:val="pt-BR"/>
        </w:rPr>
      </w:pPr>
      <w:r>
        <w:rPr>
          <w:lang w:val="pt-BR"/>
        </w:rPr>
        <w:lastRenderedPageBreak/>
        <w:t>As alegações da Autora são ilógicas e contraditórias. C</w:t>
      </w:r>
      <w:r w:rsidR="00B30AFA">
        <w:rPr>
          <w:lang w:val="pt-BR"/>
        </w:rPr>
        <w:t xml:space="preserve">omo se demonstrará abaixo, a </w:t>
      </w:r>
      <w:proofErr w:type="spellStart"/>
      <w:r w:rsidR="00B30AFA">
        <w:rPr>
          <w:lang w:val="pt-BR"/>
        </w:rPr>
        <w:t>Seidor</w:t>
      </w:r>
      <w:proofErr w:type="spellEnd"/>
      <w:r w:rsidR="00B30AFA">
        <w:rPr>
          <w:lang w:val="pt-BR"/>
        </w:rPr>
        <w:t xml:space="preserve"> tem farta e inquestionável prova documental que </w:t>
      </w:r>
      <w:r w:rsidR="00FA0E7F">
        <w:rPr>
          <w:lang w:val="pt-BR"/>
        </w:rPr>
        <w:t xml:space="preserve">confirma a efetiva entrega do projeto à </w:t>
      </w:r>
      <w:proofErr w:type="spellStart"/>
      <w:r w:rsidR="00FA0E7F">
        <w:rPr>
          <w:lang w:val="pt-BR"/>
        </w:rPr>
        <w:t>Brisanet</w:t>
      </w:r>
      <w:proofErr w:type="spellEnd"/>
      <w:r w:rsidR="00FA0E7F">
        <w:rPr>
          <w:lang w:val="pt-BR"/>
        </w:rPr>
        <w:t>, nos exatos termos contratados</w:t>
      </w:r>
      <w:r w:rsidR="00912902">
        <w:rPr>
          <w:lang w:val="pt-BR"/>
        </w:rPr>
        <w:t>, que foram alterados</w:t>
      </w:r>
      <w:r w:rsidR="00FA0E7F">
        <w:rPr>
          <w:lang w:val="pt-BR"/>
        </w:rPr>
        <w:t xml:space="preserve"> </w:t>
      </w:r>
      <w:r w:rsidR="00912902">
        <w:rPr>
          <w:lang w:val="pt-BR"/>
        </w:rPr>
        <w:t>em razão das dezenas de</w:t>
      </w:r>
      <w:r w:rsidR="00FA0E7F">
        <w:rPr>
          <w:lang w:val="pt-BR"/>
        </w:rPr>
        <w:t xml:space="preserve"> </w:t>
      </w:r>
      <w:del w:id="105" w:author="Breno oliveira" w:date="2026-01-26T14:43:00Z" w16du:dateUtc="2026-01-26T13:43:00Z">
        <w:r w:rsidR="00FA0E7F" w:rsidDel="00CC150D">
          <w:rPr>
            <w:lang w:val="pt-BR"/>
          </w:rPr>
          <w:delText xml:space="preserve">alterações </w:delText>
        </w:r>
      </w:del>
      <w:ins w:id="106" w:author="Breno oliveira" w:date="2026-01-26T14:43:00Z" w16du:dateUtc="2026-01-26T13:43:00Z">
        <w:r w:rsidR="00CC150D">
          <w:rPr>
            <w:lang w:val="pt-BR"/>
          </w:rPr>
          <w:t xml:space="preserve">modificações </w:t>
        </w:r>
        <w:r w:rsidR="00CC150D">
          <w:rPr>
            <w:lang w:val="pt-BR"/>
          </w:rPr>
          <w:t xml:space="preserve"> </w:t>
        </w:r>
      </w:ins>
      <w:del w:id="107" w:author="Breno oliveira" w:date="2026-01-26T14:43:00Z" w16du:dateUtc="2026-01-26T13:43:00Z">
        <w:r w:rsidR="00FA0E7F" w:rsidDel="00CC150D">
          <w:rPr>
            <w:lang w:val="pt-BR"/>
          </w:rPr>
          <w:delText xml:space="preserve">por ela </w:delText>
        </w:r>
      </w:del>
      <w:r w:rsidR="00FA0E7F">
        <w:rPr>
          <w:lang w:val="pt-BR"/>
        </w:rPr>
        <w:t>solicitadas</w:t>
      </w:r>
      <w:ins w:id="108" w:author="Breno oliveira" w:date="2026-01-26T14:43:00Z" w16du:dateUtc="2026-01-26T13:43:00Z">
        <w:r w:rsidR="00CC150D">
          <w:rPr>
            <w:lang w:val="pt-BR"/>
          </w:rPr>
          <w:t xml:space="preserve"> pela Auto</w:t>
        </w:r>
      </w:ins>
      <w:ins w:id="109" w:author="Breno oliveira" w:date="2026-01-26T14:44:00Z" w16du:dateUtc="2026-01-26T13:44:00Z">
        <w:r w:rsidR="00CC150D">
          <w:rPr>
            <w:lang w:val="pt-BR"/>
          </w:rPr>
          <w:t>ra</w:t>
        </w:r>
      </w:ins>
      <w:r w:rsidR="00FA0E7F">
        <w:rPr>
          <w:lang w:val="pt-BR"/>
        </w:rPr>
        <w:t xml:space="preserve"> </w:t>
      </w:r>
      <w:r w:rsidR="00D81D6E">
        <w:rPr>
          <w:lang w:val="pt-BR"/>
        </w:rPr>
        <w:t>no curso da relação havida entre as Partes.</w:t>
      </w:r>
    </w:p>
    <w:p w14:paraId="6A89762C" w14:textId="11FAD176" w:rsidR="00D94375" w:rsidRDefault="00D81D6E" w:rsidP="009C17B1">
      <w:pPr>
        <w:pStyle w:val="PargrafodaLista"/>
        <w:ind w:firstLine="1134"/>
        <w:rPr>
          <w:lang w:val="pt-BR"/>
        </w:rPr>
      </w:pPr>
      <w:r>
        <w:rPr>
          <w:lang w:val="pt-BR"/>
        </w:rPr>
        <w:t>Sobre esse ponto, aliás, vale ressaltar que e</w:t>
      </w:r>
      <w:r w:rsidR="00C33289">
        <w:rPr>
          <w:lang w:val="pt-BR"/>
        </w:rPr>
        <w:t xml:space="preserve">ntre </w:t>
      </w:r>
      <w:r w:rsidR="000D0B6E">
        <w:rPr>
          <w:lang w:val="pt-BR"/>
        </w:rPr>
        <w:t xml:space="preserve">a contratação da </w:t>
      </w:r>
      <w:proofErr w:type="spellStart"/>
      <w:r w:rsidR="000D0B6E">
        <w:rPr>
          <w:lang w:val="pt-BR"/>
        </w:rPr>
        <w:t>Brisanet</w:t>
      </w:r>
      <w:proofErr w:type="spellEnd"/>
      <w:r w:rsidR="000D0B6E">
        <w:rPr>
          <w:lang w:val="pt-BR"/>
        </w:rPr>
        <w:t xml:space="preserve">, em </w:t>
      </w:r>
      <w:r w:rsidR="000D0B6E" w:rsidRPr="000D0B6E">
        <w:rPr>
          <w:highlight w:val="yellow"/>
          <w:lang w:val="pt-BR"/>
        </w:rPr>
        <w:t>agosto/2022</w:t>
      </w:r>
      <w:r w:rsidR="000D0B6E">
        <w:rPr>
          <w:lang w:val="pt-BR"/>
        </w:rPr>
        <w:t xml:space="preserve">, </w:t>
      </w:r>
      <w:r w:rsidR="00955089">
        <w:rPr>
          <w:lang w:val="pt-BR"/>
        </w:rPr>
        <w:t xml:space="preserve">e a finalização e entrega do projeto em </w:t>
      </w:r>
      <w:r w:rsidR="00955089" w:rsidRPr="00955089">
        <w:rPr>
          <w:highlight w:val="yellow"/>
          <w:lang w:val="pt-BR"/>
        </w:rPr>
        <w:t>julho/2024</w:t>
      </w:r>
      <w:r w:rsidR="00955089">
        <w:rPr>
          <w:lang w:val="pt-BR"/>
        </w:rPr>
        <w:t xml:space="preserve">, </w:t>
      </w:r>
      <w:r w:rsidR="00A82942">
        <w:rPr>
          <w:lang w:val="pt-BR"/>
        </w:rPr>
        <w:t xml:space="preserve">a </w:t>
      </w:r>
      <w:proofErr w:type="spellStart"/>
      <w:r w:rsidR="00A82942">
        <w:rPr>
          <w:lang w:val="pt-BR"/>
        </w:rPr>
        <w:t>Brisanet</w:t>
      </w:r>
      <w:proofErr w:type="spellEnd"/>
      <w:r w:rsidR="00A82942">
        <w:rPr>
          <w:lang w:val="pt-BR"/>
        </w:rPr>
        <w:t xml:space="preserve"> solicitou nada menos do que </w:t>
      </w:r>
      <w:r w:rsidR="00A82942" w:rsidRPr="00A82942">
        <w:rPr>
          <w:highlight w:val="yellow"/>
          <w:lang w:val="pt-BR"/>
        </w:rPr>
        <w:t>75 (setenta e cinco)</w:t>
      </w:r>
      <w:r w:rsidR="00A82942">
        <w:rPr>
          <w:lang w:val="pt-BR"/>
        </w:rPr>
        <w:t xml:space="preserve"> alterações de escopo</w:t>
      </w:r>
      <w:r w:rsidR="00D94375">
        <w:rPr>
          <w:lang w:val="pt-BR"/>
        </w:rPr>
        <w:t xml:space="preserve"> que, por certo, impactaram severamente o cronograma inicialmente previsto para o projeto. </w:t>
      </w:r>
    </w:p>
    <w:p w14:paraId="7BFA16FF" w14:textId="480754E6" w:rsidR="00D52777" w:rsidRDefault="00D94375" w:rsidP="009C17B1">
      <w:pPr>
        <w:pStyle w:val="PargrafodaLista"/>
        <w:ind w:firstLine="1134"/>
        <w:rPr>
          <w:lang w:val="pt-BR"/>
        </w:rPr>
      </w:pPr>
      <w:r>
        <w:rPr>
          <w:lang w:val="pt-BR"/>
        </w:rPr>
        <w:t xml:space="preserve">Isso, porém, era previsto pelas Partes desde o início, e a </w:t>
      </w:r>
      <w:proofErr w:type="spellStart"/>
      <w:r>
        <w:rPr>
          <w:lang w:val="pt-BR"/>
        </w:rPr>
        <w:t>Seidor</w:t>
      </w:r>
      <w:proofErr w:type="spellEnd"/>
      <w:r>
        <w:rPr>
          <w:lang w:val="pt-BR"/>
        </w:rPr>
        <w:t xml:space="preserve"> conseguiu incorporar as solicitações da </w:t>
      </w:r>
      <w:proofErr w:type="spellStart"/>
      <w:r>
        <w:rPr>
          <w:lang w:val="pt-BR"/>
        </w:rPr>
        <w:t>Brisanet</w:t>
      </w:r>
      <w:proofErr w:type="spellEnd"/>
      <w:r>
        <w:rPr>
          <w:lang w:val="pt-BR"/>
        </w:rPr>
        <w:t xml:space="preserve"> e finalizar o projeto nos termos contratados</w:t>
      </w:r>
      <w:r w:rsidR="005F4DAF">
        <w:rPr>
          <w:lang w:val="pt-BR"/>
        </w:rPr>
        <w:t xml:space="preserve"> e, se considerados os atrasos causados pelas mudanças de escopo solicitadas pela </w:t>
      </w:r>
      <w:proofErr w:type="spellStart"/>
      <w:r w:rsidR="005F4DAF">
        <w:rPr>
          <w:lang w:val="pt-BR"/>
        </w:rPr>
        <w:t>Brisanet</w:t>
      </w:r>
      <w:proofErr w:type="spellEnd"/>
      <w:r w:rsidR="005F4DAF">
        <w:rPr>
          <w:lang w:val="pt-BR"/>
        </w:rPr>
        <w:t xml:space="preserve">, </w:t>
      </w:r>
      <w:r w:rsidR="00A51340">
        <w:rPr>
          <w:lang w:val="pt-BR"/>
        </w:rPr>
        <w:t xml:space="preserve">a </w:t>
      </w:r>
      <w:proofErr w:type="spellStart"/>
      <w:r w:rsidR="00A51340">
        <w:rPr>
          <w:lang w:val="pt-BR"/>
        </w:rPr>
        <w:t>Seidor</w:t>
      </w:r>
      <w:proofErr w:type="spellEnd"/>
      <w:r w:rsidR="00A51340">
        <w:rPr>
          <w:lang w:val="pt-BR"/>
        </w:rPr>
        <w:t xml:space="preserve"> cumpriu os Contratos </w:t>
      </w:r>
      <w:r w:rsidR="00EE4938">
        <w:rPr>
          <w:b/>
          <w:bCs/>
          <w:u w:val="single"/>
          <w:lang w:val="pt-BR"/>
        </w:rPr>
        <w:t>antes mesmo do prazo acordado</w:t>
      </w:r>
      <w:r w:rsidR="00EE4938" w:rsidRPr="00EE4938">
        <w:rPr>
          <w:lang w:val="pt-BR"/>
        </w:rPr>
        <w:t>!</w:t>
      </w:r>
      <w:r w:rsidR="00D52777">
        <w:rPr>
          <w:lang w:val="pt-BR"/>
        </w:rPr>
        <w:t xml:space="preserve"> </w:t>
      </w:r>
    </w:p>
    <w:p w14:paraId="170386A3" w14:textId="36B7EF44" w:rsidR="006B097D" w:rsidRDefault="00A5174E" w:rsidP="009C17B1">
      <w:pPr>
        <w:pStyle w:val="PargrafodaLista"/>
        <w:tabs>
          <w:tab w:val="left" w:pos="1276"/>
        </w:tabs>
        <w:ind w:firstLine="1134"/>
        <w:rPr>
          <w:lang w:val="pt-BR"/>
        </w:rPr>
        <w:pPrChange w:id="110" w:author="Breno oliveira" w:date="2026-01-26T14:44:00Z" w16du:dateUtc="2026-01-26T13:44:00Z">
          <w:pPr>
            <w:pStyle w:val="PargrafodaLista"/>
          </w:pPr>
        </w:pPrChange>
      </w:pPr>
      <w:r w:rsidRPr="00A5174E">
        <w:rPr>
          <w:lang w:val="pt-BR"/>
        </w:rPr>
        <w:t xml:space="preserve">Como se demonstrará abaixo, portanto, não há que se falar em “falhas” da </w:t>
      </w:r>
      <w:proofErr w:type="spellStart"/>
      <w:r w:rsidRPr="00A5174E">
        <w:rPr>
          <w:lang w:val="pt-BR"/>
        </w:rPr>
        <w:t>Seidor</w:t>
      </w:r>
      <w:proofErr w:type="spellEnd"/>
      <w:r w:rsidRPr="00A5174E">
        <w:rPr>
          <w:lang w:val="pt-BR"/>
        </w:rPr>
        <w:t xml:space="preserve"> e muito menos na “</w:t>
      </w:r>
      <w:r w:rsidRPr="00A5174E">
        <w:rPr>
          <w:i/>
          <w:iCs/>
          <w:lang w:val="pt-BR"/>
        </w:rPr>
        <w:t xml:space="preserve">rescisão </w:t>
      </w:r>
      <w:r w:rsidR="00381E87" w:rsidRPr="00A5174E">
        <w:rPr>
          <w:i/>
          <w:iCs/>
          <w:lang w:val="pt-BR"/>
        </w:rPr>
        <w:t xml:space="preserve">motivada da relação </w:t>
      </w:r>
      <w:commentRangeStart w:id="111"/>
      <w:r w:rsidR="00381E87" w:rsidRPr="00A5174E">
        <w:rPr>
          <w:i/>
          <w:iCs/>
          <w:lang w:val="pt-BR"/>
        </w:rPr>
        <w:t>contratual</w:t>
      </w:r>
      <w:commentRangeEnd w:id="111"/>
      <w:r w:rsidR="00DD76B0">
        <w:rPr>
          <w:rStyle w:val="Refdecomentrio"/>
        </w:rPr>
        <w:commentReference w:id="111"/>
      </w:r>
      <w:r>
        <w:rPr>
          <w:lang w:val="pt-BR"/>
        </w:rPr>
        <w:t xml:space="preserve">”, posto que os Contratos foram, </w:t>
      </w:r>
      <w:r>
        <w:rPr>
          <w:b/>
          <w:bCs/>
          <w:u w:val="single"/>
          <w:lang w:val="pt-BR"/>
        </w:rPr>
        <w:t>todos</w:t>
      </w:r>
      <w:r>
        <w:rPr>
          <w:lang w:val="pt-BR"/>
        </w:rPr>
        <w:t xml:space="preserve">, concluídos a contento pela </w:t>
      </w:r>
      <w:proofErr w:type="spellStart"/>
      <w:r>
        <w:rPr>
          <w:lang w:val="pt-BR"/>
        </w:rPr>
        <w:t>Seidor</w:t>
      </w:r>
      <w:proofErr w:type="spellEnd"/>
      <w:r w:rsidR="006B097D">
        <w:rPr>
          <w:lang w:val="pt-BR"/>
        </w:rPr>
        <w:t xml:space="preserve">, o que foi inclusive </w:t>
      </w:r>
      <w:r w:rsidR="006B097D">
        <w:rPr>
          <w:b/>
          <w:bCs/>
          <w:u w:val="single"/>
          <w:lang w:val="pt-BR"/>
        </w:rPr>
        <w:t>aprovado</w:t>
      </w:r>
      <w:r w:rsidR="006B097D">
        <w:rPr>
          <w:lang w:val="pt-BR"/>
        </w:rPr>
        <w:t xml:space="preserve"> pela </w:t>
      </w:r>
      <w:proofErr w:type="spellStart"/>
      <w:r w:rsidR="006B097D">
        <w:rPr>
          <w:lang w:val="pt-BR"/>
        </w:rPr>
        <w:t>Brisanet</w:t>
      </w:r>
      <w:proofErr w:type="spellEnd"/>
      <w:ins w:id="112" w:author="Breno oliveira" w:date="2026-01-26T14:45:00Z" w16du:dateUtc="2026-01-26T13:45:00Z">
        <w:r w:rsidR="00B56D5C">
          <w:rPr>
            <w:lang w:val="pt-BR"/>
          </w:rPr>
          <w:t>, pois se não houve aprovação</w:t>
        </w:r>
      </w:ins>
      <w:ins w:id="113" w:author="Breno oliveira" w:date="2026-01-26T14:46:00Z" w16du:dateUtc="2026-01-26T13:46:00Z">
        <w:r w:rsidR="00B56D5C">
          <w:rPr>
            <w:lang w:val="pt-BR"/>
          </w:rPr>
          <w:t xml:space="preserve"> formal da </w:t>
        </w:r>
        <w:proofErr w:type="spellStart"/>
        <w:r w:rsidR="00B56D5C">
          <w:rPr>
            <w:lang w:val="pt-BR"/>
          </w:rPr>
          <w:t>Brisanet</w:t>
        </w:r>
      </w:ins>
      <w:proofErr w:type="spellEnd"/>
      <w:ins w:id="114" w:author="Breno oliveira" w:date="2026-01-26T14:45:00Z" w16du:dateUtc="2026-01-26T13:45:00Z">
        <w:r w:rsidR="00B56D5C">
          <w:rPr>
            <w:lang w:val="pt-BR"/>
          </w:rPr>
          <w:t xml:space="preserve">, não se partiria para a próxima fase do </w:t>
        </w:r>
      </w:ins>
      <w:del w:id="115" w:author="Breno oliveira" w:date="2026-01-26T14:53:00Z" w16du:dateUtc="2026-01-26T13:53:00Z">
        <w:r w:rsidR="006B097D" w:rsidDel="00D354EE">
          <w:rPr>
            <w:lang w:val="pt-BR"/>
          </w:rPr>
          <w:delText>.</w:delText>
        </w:r>
      </w:del>
      <w:ins w:id="116" w:author="Breno oliveira" w:date="2026-01-26T14:53:00Z" w16du:dateUtc="2026-01-26T13:53:00Z">
        <w:r w:rsidR="00D354EE">
          <w:rPr>
            <w:lang w:val="pt-BR"/>
          </w:rPr>
          <w:t>projeto.</w:t>
        </w:r>
      </w:ins>
      <w:r w:rsidR="006B097D">
        <w:rPr>
          <w:lang w:val="pt-BR"/>
        </w:rPr>
        <w:t xml:space="preserve"> </w:t>
      </w:r>
    </w:p>
    <w:p w14:paraId="3DC2D2EB" w14:textId="5BD32C25" w:rsidR="00381E87" w:rsidRDefault="006B097D" w:rsidP="00A67D90">
      <w:pPr>
        <w:pStyle w:val="PargrafodaLista"/>
        <w:ind w:firstLine="1134"/>
        <w:rPr>
          <w:lang w:val="pt-BR"/>
        </w:rPr>
      </w:pPr>
      <w:r>
        <w:rPr>
          <w:lang w:val="pt-BR"/>
        </w:rPr>
        <w:t xml:space="preserve">Também veremos que, por essas mesmas razões, são </w:t>
      </w:r>
      <w:ins w:id="117" w:author="Breno oliveira" w:date="2026-01-26T14:46:00Z" w16du:dateUtc="2026-01-26T13:46:00Z">
        <w:r w:rsidR="00A67D90">
          <w:rPr>
            <w:lang w:val="pt-BR"/>
          </w:rPr>
          <w:t xml:space="preserve">efetivamente </w:t>
        </w:r>
      </w:ins>
      <w:r>
        <w:rPr>
          <w:lang w:val="pt-BR"/>
        </w:rPr>
        <w:t xml:space="preserve">devidos os pagamentos das Notas Fiscais inadimplidas pela </w:t>
      </w:r>
      <w:proofErr w:type="spellStart"/>
      <w:r>
        <w:rPr>
          <w:lang w:val="pt-BR"/>
        </w:rPr>
        <w:t>Brisanet</w:t>
      </w:r>
      <w:proofErr w:type="spellEnd"/>
      <w:r>
        <w:rPr>
          <w:lang w:val="pt-BR"/>
        </w:rPr>
        <w:t xml:space="preserve">, </w:t>
      </w:r>
      <w:r w:rsidR="005B7EFF">
        <w:rPr>
          <w:lang w:val="pt-BR"/>
        </w:rPr>
        <w:t xml:space="preserve">e que hoje somam </w:t>
      </w:r>
      <w:r w:rsidR="005B7EFF" w:rsidRPr="00DB4C73">
        <w:rPr>
          <w:b/>
          <w:bCs/>
          <w:u w:val="single"/>
          <w:lang w:val="pt-BR"/>
        </w:rPr>
        <w:t>R$ </w:t>
      </w:r>
      <w:r w:rsidR="00DB4C73" w:rsidRPr="00DB4C73">
        <w:rPr>
          <w:b/>
          <w:bCs/>
          <w:u w:val="single"/>
          <w:lang w:val="pt-BR"/>
        </w:rPr>
        <w:t>5.632.132,65</w:t>
      </w:r>
      <w:r w:rsidR="005B7EFF">
        <w:rPr>
          <w:lang w:val="pt-BR"/>
        </w:rPr>
        <w:t>,</w:t>
      </w:r>
      <w:r w:rsidR="00A5174E">
        <w:rPr>
          <w:lang w:val="pt-BR"/>
        </w:rPr>
        <w:t xml:space="preserve"> </w:t>
      </w:r>
      <w:r w:rsidR="005B7EFF">
        <w:rPr>
          <w:lang w:val="pt-BR"/>
        </w:rPr>
        <w:t xml:space="preserve">devendo a </w:t>
      </w:r>
      <w:proofErr w:type="spellStart"/>
      <w:r w:rsidR="005B7EFF">
        <w:rPr>
          <w:lang w:val="pt-BR"/>
        </w:rPr>
        <w:t>Brisanet</w:t>
      </w:r>
      <w:proofErr w:type="spellEnd"/>
      <w:r w:rsidR="005B7EFF">
        <w:rPr>
          <w:lang w:val="pt-BR"/>
        </w:rPr>
        <w:t xml:space="preserve"> ser condenada a realizar o pagamento dos valores em aberto, acrescido</w:t>
      </w:r>
      <w:r w:rsidR="005603BE">
        <w:rPr>
          <w:lang w:val="pt-BR"/>
        </w:rPr>
        <w:t>s de juros de mora e multa.</w:t>
      </w:r>
    </w:p>
    <w:p w14:paraId="49D8A667" w14:textId="77F4FB78" w:rsidR="006051BA" w:rsidRPr="005603BE" w:rsidRDefault="005603BE" w:rsidP="00A67D90">
      <w:pPr>
        <w:pStyle w:val="PargrafodaLista"/>
        <w:ind w:firstLine="1134"/>
        <w:rPr>
          <w:lang w:val="pt-BR"/>
        </w:rPr>
      </w:pPr>
      <w:r w:rsidRPr="005603BE">
        <w:rPr>
          <w:lang w:val="pt-BR"/>
        </w:rPr>
        <w:t>É o que se passa a demonstrar.</w:t>
      </w:r>
    </w:p>
    <w:p w14:paraId="77F6B71B" w14:textId="7806798C" w:rsidR="00FD71C8" w:rsidRDefault="00387126" w:rsidP="00FD71C8">
      <w:pPr>
        <w:pStyle w:val="Ttulo1"/>
        <w:rPr>
          <w:lang w:val="pt-BR"/>
        </w:rPr>
      </w:pPr>
      <w:r w:rsidRPr="00387126">
        <w:rPr>
          <w:lang w:val="pt-BR"/>
        </w:rPr>
        <w:lastRenderedPageBreak/>
        <w:t>A NATUREZA DO PROJETO E A AUSÊNCIA DE PROCESSOS PRÉVIOS PELA BRISANET</w:t>
      </w:r>
    </w:p>
    <w:p w14:paraId="6EDE5BC1" w14:textId="6256E641" w:rsidR="002D5F32" w:rsidRDefault="002D5F32" w:rsidP="00B727BF">
      <w:pPr>
        <w:pStyle w:val="PargrafodaLista"/>
        <w:ind w:firstLine="1134"/>
        <w:rPr>
          <w:lang w:val="pt-BR"/>
        </w:rPr>
      </w:pPr>
      <w:r>
        <w:rPr>
          <w:lang w:val="pt-BR"/>
        </w:rPr>
        <w:t>Ao longo da petição inicial, a Autora distorce fatos</w:t>
      </w:r>
      <w:r w:rsidR="000C08F6">
        <w:rPr>
          <w:lang w:val="pt-BR"/>
        </w:rPr>
        <w:t xml:space="preserve"> e</w:t>
      </w:r>
      <w:r>
        <w:rPr>
          <w:lang w:val="pt-BR"/>
        </w:rPr>
        <w:t xml:space="preserve"> omite informações e documentos importantes</w:t>
      </w:r>
      <w:r w:rsidR="000C08F6">
        <w:rPr>
          <w:lang w:val="pt-BR"/>
        </w:rPr>
        <w:t xml:space="preserve"> para a plena compreensão do caso, na vã tentativa de obter vantagem ilícita</w:t>
      </w:r>
      <w:r w:rsidR="0002485C">
        <w:rPr>
          <w:lang w:val="pt-BR"/>
        </w:rPr>
        <w:t>.</w:t>
      </w:r>
    </w:p>
    <w:p w14:paraId="586CE21D" w14:textId="5EB9B659" w:rsidR="000D2776" w:rsidRPr="00267BD7" w:rsidRDefault="000D2776" w:rsidP="00B727BF">
      <w:pPr>
        <w:pStyle w:val="PargrafodaLista"/>
        <w:ind w:firstLine="1134"/>
        <w:rPr>
          <w:lang w:val="pt-BR"/>
        </w:rPr>
      </w:pPr>
      <w:r>
        <w:rPr>
          <w:lang w:val="pt-BR"/>
        </w:rPr>
        <w:t>Como já se adiantou, acima, a</w:t>
      </w:r>
      <w:r w:rsidRPr="00267BD7">
        <w:rPr>
          <w:lang w:val="pt-BR"/>
        </w:rPr>
        <w:t xml:space="preserve"> </w:t>
      </w:r>
      <w:proofErr w:type="spellStart"/>
      <w:r w:rsidRPr="00267BD7">
        <w:rPr>
          <w:lang w:val="pt-BR"/>
        </w:rPr>
        <w:t>Seidor</w:t>
      </w:r>
      <w:proofErr w:type="spellEnd"/>
      <w:r w:rsidRPr="00267BD7">
        <w:rPr>
          <w:lang w:val="pt-BR"/>
        </w:rPr>
        <w:t xml:space="preserve"> foi contratada para implementar o sistema SAP, ferramenta de gestão de alta complexidade, em um cenário de absoluta inexistência de processos de negócio por parte da </w:t>
      </w:r>
      <w:proofErr w:type="spellStart"/>
      <w:r w:rsidRPr="00267BD7">
        <w:rPr>
          <w:lang w:val="pt-BR"/>
        </w:rPr>
        <w:t>Brisanet</w:t>
      </w:r>
      <w:proofErr w:type="spellEnd"/>
      <w:r w:rsidRPr="00267BD7">
        <w:rPr>
          <w:lang w:val="pt-BR"/>
        </w:rPr>
        <w:t>.</w:t>
      </w:r>
    </w:p>
    <w:p w14:paraId="642B62DA" w14:textId="7C00509E" w:rsidR="000D2776" w:rsidRDefault="000D2776" w:rsidP="00A67D90">
      <w:pPr>
        <w:pStyle w:val="PargrafodaLista"/>
        <w:ind w:firstLine="1134"/>
        <w:rPr>
          <w:lang w:val="pt-BR"/>
        </w:rPr>
        <w:pPrChange w:id="118" w:author="Breno oliveira" w:date="2026-01-26T14:46:00Z" w16du:dateUtc="2026-01-26T13:46:00Z">
          <w:pPr>
            <w:pStyle w:val="PargrafodaLista"/>
          </w:pPr>
        </w:pPrChange>
      </w:pPr>
      <w:r w:rsidRPr="00267BD7">
        <w:rPr>
          <w:lang w:val="pt-BR"/>
        </w:rPr>
        <w:t xml:space="preserve">Diferente do que tenta induzir a inicial, a </w:t>
      </w:r>
      <w:proofErr w:type="spellStart"/>
      <w:r w:rsidRPr="00267BD7">
        <w:rPr>
          <w:lang w:val="pt-BR"/>
        </w:rPr>
        <w:t>Brisanet</w:t>
      </w:r>
      <w:proofErr w:type="spellEnd"/>
      <w:r w:rsidRPr="00267BD7">
        <w:rPr>
          <w:lang w:val="pt-BR"/>
        </w:rPr>
        <w:t xml:space="preserve">, à época, não possuía </w:t>
      </w:r>
      <w:del w:id="119" w:author="Breno oliveira" w:date="2026-01-26T14:46:00Z" w16du:dateUtc="2026-01-26T13:46:00Z">
        <w:r w:rsidRPr="00267BD7" w:rsidDel="003912B8">
          <w:rPr>
            <w:lang w:val="pt-BR"/>
          </w:rPr>
          <w:delText xml:space="preserve">uma </w:delText>
        </w:r>
      </w:del>
      <w:ins w:id="120" w:author="Breno oliveira" w:date="2026-01-26T14:46:00Z" w16du:dateUtc="2026-01-26T13:46:00Z">
        <w:r w:rsidR="003912B8">
          <w:rPr>
            <w:lang w:val="pt-BR"/>
          </w:rPr>
          <w:t>qua</w:t>
        </w:r>
      </w:ins>
      <w:ins w:id="121" w:author="Breno oliveira" w:date="2026-01-26T14:47:00Z" w16du:dateUtc="2026-01-26T13:47:00Z">
        <w:r w:rsidR="003912B8">
          <w:rPr>
            <w:lang w:val="pt-BR"/>
          </w:rPr>
          <w:t>lquer</w:t>
        </w:r>
      </w:ins>
      <w:ins w:id="122" w:author="Breno oliveira" w:date="2026-01-26T14:46:00Z" w16du:dateUtc="2026-01-26T13:46:00Z">
        <w:r w:rsidR="003912B8" w:rsidRPr="00267BD7">
          <w:rPr>
            <w:lang w:val="pt-BR"/>
          </w:rPr>
          <w:t xml:space="preserve"> </w:t>
        </w:r>
      </w:ins>
      <w:r w:rsidRPr="00267BD7">
        <w:rPr>
          <w:lang w:val="pt-BR"/>
        </w:rPr>
        <w:t>operação de telefonia celular consolidada; tratava-se de uma empresa de internet residencial aventurando-se em um novo mercado. Assim, o escopo do projeto não era a simples "</w:t>
      </w:r>
      <w:r w:rsidRPr="00267BD7">
        <w:rPr>
          <w:i/>
          <w:iCs/>
          <w:lang w:val="pt-BR"/>
        </w:rPr>
        <w:t xml:space="preserve">sistematização de processos </w:t>
      </w:r>
      <w:commentRangeStart w:id="123"/>
      <w:r w:rsidRPr="00267BD7">
        <w:rPr>
          <w:i/>
          <w:iCs/>
          <w:lang w:val="pt-BR"/>
        </w:rPr>
        <w:t>existentes</w:t>
      </w:r>
      <w:commentRangeEnd w:id="123"/>
      <w:r w:rsidR="003912B8">
        <w:rPr>
          <w:rStyle w:val="Refdecomentrio"/>
        </w:rPr>
        <w:commentReference w:id="123"/>
      </w:r>
      <w:r w:rsidRPr="00267BD7">
        <w:rPr>
          <w:lang w:val="pt-BR"/>
        </w:rPr>
        <w:t>",</w:t>
      </w:r>
      <w:r>
        <w:rPr>
          <w:lang w:val="pt-BR"/>
        </w:rPr>
        <w:t xml:space="preserve"> como é de praxe na implementação do sistema SAP,</w:t>
      </w:r>
      <w:r w:rsidRPr="00267BD7">
        <w:rPr>
          <w:lang w:val="pt-BR"/>
        </w:rPr>
        <w:t xml:space="preserve"> mas a </w:t>
      </w:r>
      <w:r w:rsidRPr="00267BD7">
        <w:rPr>
          <w:b/>
          <w:bCs/>
          <w:u w:val="single"/>
          <w:lang w:val="pt-BR"/>
        </w:rPr>
        <w:t>criação</w:t>
      </w:r>
      <w:r w:rsidRPr="00267BD7">
        <w:rPr>
          <w:lang w:val="pt-BR"/>
        </w:rPr>
        <w:t xml:space="preserve"> do próprio modelo de negócio da Autora simultaneamente à implementação do software.</w:t>
      </w:r>
    </w:p>
    <w:p w14:paraId="458347F8" w14:textId="42B68873" w:rsidR="000D2776" w:rsidRDefault="00526661" w:rsidP="00A67D90">
      <w:pPr>
        <w:pStyle w:val="PargrafodaLista"/>
        <w:ind w:firstLine="1134"/>
        <w:rPr>
          <w:lang w:val="pt-BR"/>
        </w:rPr>
        <w:pPrChange w:id="124" w:author="Breno oliveira" w:date="2026-01-26T14:46:00Z" w16du:dateUtc="2026-01-26T13:46:00Z">
          <w:pPr>
            <w:pStyle w:val="PargrafodaLista"/>
          </w:pPr>
        </w:pPrChange>
      </w:pPr>
      <w:r>
        <w:rPr>
          <w:lang w:val="pt-BR"/>
        </w:rPr>
        <w:t xml:space="preserve">E esse contexto explica, em grande parte, as </w:t>
      </w:r>
      <w:r w:rsidR="00832BD3">
        <w:rPr>
          <w:lang w:val="pt-BR"/>
        </w:rPr>
        <w:t>dezenas de</w:t>
      </w:r>
      <w:r>
        <w:rPr>
          <w:lang w:val="pt-BR"/>
        </w:rPr>
        <w:t xml:space="preserve"> solicitações de mudança de escopo apresentadas pela </w:t>
      </w:r>
      <w:proofErr w:type="spellStart"/>
      <w:r>
        <w:rPr>
          <w:lang w:val="pt-BR"/>
        </w:rPr>
        <w:t>Brisanet</w:t>
      </w:r>
      <w:proofErr w:type="spellEnd"/>
      <w:r>
        <w:rPr>
          <w:lang w:val="pt-BR"/>
        </w:rPr>
        <w:t xml:space="preserve">, bem como as consequentes extensões de prazo </w:t>
      </w:r>
      <w:r w:rsidR="00C364DA">
        <w:rPr>
          <w:lang w:val="pt-BR"/>
        </w:rPr>
        <w:t xml:space="preserve">em relação ao cronograma inicial. </w:t>
      </w:r>
    </w:p>
    <w:p w14:paraId="3AE5AF1A" w14:textId="14383A90" w:rsidR="00F638ED" w:rsidRDefault="00F638ED" w:rsidP="00B727BF">
      <w:pPr>
        <w:pStyle w:val="PargrafodaLista"/>
        <w:ind w:firstLine="1134"/>
        <w:rPr>
          <w:lang w:val="pt-BR"/>
        </w:rPr>
        <w:pPrChange w:id="125" w:author="Breno oliveira" w:date="2026-01-26T14:47:00Z" w16du:dateUtc="2026-01-26T13:47:00Z">
          <w:pPr>
            <w:pStyle w:val="PargrafodaLista"/>
          </w:pPr>
        </w:pPrChange>
      </w:pPr>
      <w:r>
        <w:rPr>
          <w:lang w:val="pt-BR"/>
        </w:rPr>
        <w:t>A Autora também omitiu</w:t>
      </w:r>
      <w:ins w:id="126" w:author="Breno oliveira" w:date="2026-01-26T14:47:00Z" w16du:dateUtc="2026-01-26T13:47:00Z">
        <w:r w:rsidR="00B727BF">
          <w:rPr>
            <w:lang w:val="pt-BR"/>
          </w:rPr>
          <w:t xml:space="preserve"> desse D</w:t>
        </w:r>
      </w:ins>
      <w:ins w:id="127" w:author="Breno oliveira" w:date="2026-01-26T14:48:00Z" w16du:dateUtc="2026-01-26T13:48:00Z">
        <w:r w:rsidR="00B727BF">
          <w:rPr>
            <w:lang w:val="pt-BR"/>
          </w:rPr>
          <w:t>.</w:t>
        </w:r>
      </w:ins>
      <w:ins w:id="128" w:author="Breno oliveira" w:date="2026-01-26T14:47:00Z" w16du:dateUtc="2026-01-26T13:47:00Z">
        <w:r w:rsidR="00B727BF">
          <w:rPr>
            <w:lang w:val="pt-BR"/>
          </w:rPr>
          <w:t xml:space="preserve"> Juízo</w:t>
        </w:r>
      </w:ins>
      <w:r>
        <w:rPr>
          <w:lang w:val="pt-BR"/>
        </w:rPr>
        <w:t xml:space="preserve"> </w:t>
      </w:r>
      <w:r w:rsidR="00190E3E">
        <w:rPr>
          <w:lang w:val="pt-BR"/>
        </w:rPr>
        <w:t xml:space="preserve">a existência dos Termos de Aceite, que comprovam não apenas a entrega de cada etapa do projeto, mas especialmente das etapas finais </w:t>
      </w:r>
      <w:r w:rsidR="009E4B30">
        <w:rPr>
          <w:lang w:val="pt-BR"/>
        </w:rPr>
        <w:t xml:space="preserve">de cada fase principal (release), e que comprovam </w:t>
      </w:r>
      <w:r w:rsidR="00803657">
        <w:rPr>
          <w:lang w:val="pt-BR"/>
        </w:rPr>
        <w:t xml:space="preserve">indubitavelmente o cumprimento dos Contratos pela </w:t>
      </w:r>
      <w:proofErr w:type="spellStart"/>
      <w:r w:rsidR="00803657">
        <w:rPr>
          <w:lang w:val="pt-BR"/>
        </w:rPr>
        <w:t>Seidor</w:t>
      </w:r>
      <w:proofErr w:type="spellEnd"/>
      <w:r w:rsidR="00803657">
        <w:rPr>
          <w:lang w:val="pt-BR"/>
        </w:rPr>
        <w:t>.</w:t>
      </w:r>
    </w:p>
    <w:p w14:paraId="342D84F0" w14:textId="69366132" w:rsidR="00464E78" w:rsidRDefault="00A93161" w:rsidP="00B727BF">
      <w:pPr>
        <w:pStyle w:val="PargrafodaLista"/>
        <w:ind w:firstLine="1134"/>
        <w:rPr>
          <w:lang w:val="pt-BR"/>
        </w:rPr>
        <w:pPrChange w:id="129" w:author="Breno oliveira" w:date="2026-01-26T14:48:00Z" w16du:dateUtc="2026-01-26T13:48:00Z">
          <w:pPr>
            <w:pStyle w:val="PargrafodaLista"/>
          </w:pPr>
        </w:pPrChange>
      </w:pPr>
      <w:r>
        <w:rPr>
          <w:lang w:val="pt-BR"/>
        </w:rPr>
        <w:t xml:space="preserve">A fim de permitir a este D. Juízo uma ampla compreensão do objeto da lide, </w:t>
      </w:r>
      <w:r w:rsidR="00803657">
        <w:rPr>
          <w:lang w:val="pt-BR"/>
        </w:rPr>
        <w:t xml:space="preserve">porém, </w:t>
      </w:r>
      <w:r>
        <w:rPr>
          <w:lang w:val="pt-BR"/>
        </w:rPr>
        <w:t xml:space="preserve">a </w:t>
      </w:r>
      <w:proofErr w:type="spellStart"/>
      <w:r>
        <w:rPr>
          <w:lang w:val="pt-BR"/>
        </w:rPr>
        <w:t>Seidor</w:t>
      </w:r>
      <w:proofErr w:type="spellEnd"/>
      <w:r>
        <w:rPr>
          <w:lang w:val="pt-BR"/>
        </w:rPr>
        <w:t xml:space="preserve"> </w:t>
      </w:r>
      <w:r w:rsidR="00464E78">
        <w:rPr>
          <w:lang w:val="pt-BR"/>
        </w:rPr>
        <w:t xml:space="preserve">prestará alguns </w:t>
      </w:r>
      <w:r w:rsidR="00267BD7" w:rsidRPr="00267BD7">
        <w:rPr>
          <w:lang w:val="pt-BR"/>
        </w:rPr>
        <w:t>esclarec</w:t>
      </w:r>
      <w:r w:rsidR="00464E78">
        <w:rPr>
          <w:lang w:val="pt-BR"/>
        </w:rPr>
        <w:t>imentos prévios sobre</w:t>
      </w:r>
      <w:r w:rsidR="00E52C99">
        <w:rPr>
          <w:lang w:val="pt-BR"/>
        </w:rPr>
        <w:t xml:space="preserve"> o objeto da lide, em especial sobre</w:t>
      </w:r>
      <w:r w:rsidR="00267BD7" w:rsidRPr="00267BD7">
        <w:rPr>
          <w:lang w:val="pt-BR"/>
        </w:rPr>
        <w:t xml:space="preserve"> </w:t>
      </w:r>
      <w:r w:rsidR="00803657" w:rsidRPr="00803657">
        <w:rPr>
          <w:b/>
          <w:bCs/>
          <w:lang w:val="pt-BR"/>
        </w:rPr>
        <w:t>(A)</w:t>
      </w:r>
      <w:r w:rsidR="00803657">
        <w:rPr>
          <w:lang w:val="pt-BR"/>
        </w:rPr>
        <w:t xml:space="preserve"> o sistema SAP e os módulos que foram contratados pela Autora; </w:t>
      </w:r>
      <w:r w:rsidR="00803657">
        <w:rPr>
          <w:b/>
          <w:bCs/>
          <w:lang w:val="pt-BR"/>
        </w:rPr>
        <w:t>(B)</w:t>
      </w:r>
      <w:r w:rsidR="00E52C99">
        <w:rPr>
          <w:b/>
          <w:bCs/>
          <w:lang w:val="pt-BR"/>
        </w:rPr>
        <w:t> </w:t>
      </w:r>
      <w:r w:rsidR="00803657">
        <w:rPr>
          <w:lang w:val="pt-BR"/>
        </w:rPr>
        <w:t xml:space="preserve">o </w:t>
      </w:r>
      <w:r w:rsidR="00803657">
        <w:rPr>
          <w:lang w:val="pt-BR"/>
        </w:rPr>
        <w:lastRenderedPageBreak/>
        <w:t xml:space="preserve">projeto que foi apresentado pela </w:t>
      </w:r>
      <w:proofErr w:type="spellStart"/>
      <w:r w:rsidR="00803657">
        <w:rPr>
          <w:lang w:val="pt-BR"/>
        </w:rPr>
        <w:t>Seidor</w:t>
      </w:r>
      <w:proofErr w:type="spellEnd"/>
      <w:r w:rsidR="00803657">
        <w:rPr>
          <w:lang w:val="pt-BR"/>
        </w:rPr>
        <w:t xml:space="preserve"> à </w:t>
      </w:r>
      <w:proofErr w:type="spellStart"/>
      <w:r w:rsidR="00803657">
        <w:rPr>
          <w:lang w:val="pt-BR"/>
        </w:rPr>
        <w:t>Brisanet</w:t>
      </w:r>
      <w:proofErr w:type="spellEnd"/>
      <w:r w:rsidR="00803657">
        <w:rPr>
          <w:lang w:val="pt-BR"/>
        </w:rPr>
        <w:t xml:space="preserve"> para d</w:t>
      </w:r>
      <w:r w:rsidR="000260EC">
        <w:rPr>
          <w:lang w:val="pt-BR"/>
        </w:rPr>
        <w:t xml:space="preserve">esenho e implementação desse sistema; </w:t>
      </w:r>
      <w:r w:rsidR="000260EC">
        <w:rPr>
          <w:b/>
          <w:bCs/>
          <w:lang w:val="pt-BR"/>
        </w:rPr>
        <w:t xml:space="preserve">(C) </w:t>
      </w:r>
      <w:r w:rsidR="000260EC">
        <w:rPr>
          <w:lang w:val="pt-BR"/>
        </w:rPr>
        <w:t xml:space="preserve">a extrema volatilidade do escopo do projeto, antecipada pelas Partes, e as 75 (setenta e cinco) solicitações de mudança apresentadas pela </w:t>
      </w:r>
      <w:proofErr w:type="spellStart"/>
      <w:r w:rsidR="000260EC">
        <w:rPr>
          <w:lang w:val="pt-BR"/>
        </w:rPr>
        <w:t>Brisanet</w:t>
      </w:r>
      <w:proofErr w:type="spellEnd"/>
      <w:r w:rsidR="000260EC">
        <w:rPr>
          <w:lang w:val="pt-BR"/>
        </w:rPr>
        <w:t xml:space="preserve">; </w:t>
      </w:r>
      <w:r w:rsidR="000260EC">
        <w:rPr>
          <w:b/>
          <w:bCs/>
          <w:lang w:val="pt-BR"/>
        </w:rPr>
        <w:t xml:space="preserve">(D) </w:t>
      </w:r>
      <w:r w:rsidR="00DB6667">
        <w:rPr>
          <w:lang w:val="pt-BR"/>
        </w:rPr>
        <w:t xml:space="preserve">a finalização de todas as etapas do projeto pela </w:t>
      </w:r>
      <w:proofErr w:type="spellStart"/>
      <w:r w:rsidR="00DB6667">
        <w:rPr>
          <w:lang w:val="pt-BR"/>
        </w:rPr>
        <w:t>Seidor</w:t>
      </w:r>
      <w:proofErr w:type="spellEnd"/>
      <w:r w:rsidR="00DB6667">
        <w:rPr>
          <w:lang w:val="pt-BR"/>
        </w:rPr>
        <w:t>, que deram origem à assinatura d</w:t>
      </w:r>
      <w:r w:rsidR="004015C6">
        <w:rPr>
          <w:lang w:val="pt-BR"/>
        </w:rPr>
        <w:t>os</w:t>
      </w:r>
      <w:r w:rsidR="00DB6667">
        <w:rPr>
          <w:lang w:val="pt-BR"/>
        </w:rPr>
        <w:t xml:space="preserve"> </w:t>
      </w:r>
      <w:r w:rsidR="004015C6">
        <w:rPr>
          <w:lang w:val="pt-BR"/>
        </w:rPr>
        <w:t>T</w:t>
      </w:r>
      <w:r w:rsidR="00DB6667">
        <w:rPr>
          <w:lang w:val="pt-BR"/>
        </w:rPr>
        <w:t xml:space="preserve">ermos de </w:t>
      </w:r>
      <w:r w:rsidR="004015C6">
        <w:rPr>
          <w:lang w:val="pt-BR"/>
        </w:rPr>
        <w:t>A</w:t>
      </w:r>
      <w:r w:rsidR="00DB6667">
        <w:rPr>
          <w:lang w:val="pt-BR"/>
        </w:rPr>
        <w:t xml:space="preserve">ceite assinados pela </w:t>
      </w:r>
      <w:proofErr w:type="spellStart"/>
      <w:r w:rsidR="00DB6667">
        <w:rPr>
          <w:lang w:val="pt-BR"/>
        </w:rPr>
        <w:t>Brisanet</w:t>
      </w:r>
      <w:proofErr w:type="spellEnd"/>
      <w:r w:rsidR="00267BD7" w:rsidRPr="00267BD7">
        <w:rPr>
          <w:lang w:val="pt-BR"/>
        </w:rPr>
        <w:t xml:space="preserve">. </w:t>
      </w:r>
    </w:p>
    <w:p w14:paraId="5C10FB76" w14:textId="6AA2A557" w:rsidR="00EB40BB" w:rsidRDefault="00EB40BB" w:rsidP="00EB40BB">
      <w:pPr>
        <w:pStyle w:val="Ttulo2"/>
        <w:rPr>
          <w:lang w:val="pt-BR"/>
        </w:rPr>
      </w:pPr>
      <w:r>
        <w:rPr>
          <w:lang w:val="pt-BR"/>
        </w:rPr>
        <w:t>O Sistema SAP</w:t>
      </w:r>
      <w:r w:rsidR="002E4A0E">
        <w:rPr>
          <w:lang w:val="pt-BR"/>
        </w:rPr>
        <w:t xml:space="preserve"> e os módulos contratados pela Autora</w:t>
      </w:r>
    </w:p>
    <w:p w14:paraId="18B76B98" w14:textId="619795C5" w:rsidR="008C4047" w:rsidRDefault="00D15247" w:rsidP="0015236A">
      <w:pPr>
        <w:pStyle w:val="PargrafodaLista"/>
        <w:ind w:firstLine="1134"/>
        <w:rPr>
          <w:lang w:val="pt-BR"/>
        </w:rPr>
        <w:pPrChange w:id="130" w:author="Breno oliveira" w:date="2026-01-26T14:49:00Z" w16du:dateUtc="2026-01-26T13:49:00Z">
          <w:pPr>
            <w:pStyle w:val="PargrafodaLista"/>
          </w:pPr>
        </w:pPrChange>
      </w:pPr>
      <w:r w:rsidRPr="00D15247">
        <w:rPr>
          <w:lang w:val="pt-BR"/>
        </w:rPr>
        <w:t>O Sistema SAP é um software de gestão empresarial que integra e automatiza os principais processos de uma empresa</w:t>
      </w:r>
      <w:r w:rsidR="008C4047">
        <w:rPr>
          <w:lang w:val="pt-BR"/>
        </w:rPr>
        <w:t>, como f</w:t>
      </w:r>
      <w:r w:rsidRPr="00D15247">
        <w:rPr>
          <w:lang w:val="pt-BR"/>
        </w:rPr>
        <w:t xml:space="preserve">inanças, RH, </w:t>
      </w:r>
      <w:r w:rsidR="008C4047">
        <w:rPr>
          <w:lang w:val="pt-BR"/>
        </w:rPr>
        <w:t>v</w:t>
      </w:r>
      <w:r w:rsidRPr="00D15247">
        <w:rPr>
          <w:lang w:val="pt-BR"/>
        </w:rPr>
        <w:t xml:space="preserve">endas, </w:t>
      </w:r>
      <w:r w:rsidR="001056EE">
        <w:rPr>
          <w:lang w:val="pt-BR"/>
        </w:rPr>
        <w:t>p</w:t>
      </w:r>
      <w:r w:rsidR="001056EE" w:rsidRPr="00D15247">
        <w:rPr>
          <w:lang w:val="pt-BR"/>
        </w:rPr>
        <w:t>rodução etc.</w:t>
      </w:r>
      <w:r w:rsidR="008C4047">
        <w:rPr>
          <w:lang w:val="pt-BR"/>
        </w:rPr>
        <w:t>,</w:t>
      </w:r>
      <w:r w:rsidRPr="00D15247">
        <w:rPr>
          <w:lang w:val="pt-BR"/>
        </w:rPr>
        <w:t xml:space="preserve"> em uma única plataforma, centralizando dados, melhorando a eficiência, a produtividade e a tomada de decisões, sendo um padrão global para o gerenciamento de recursos empresariais. </w:t>
      </w:r>
    </w:p>
    <w:p w14:paraId="20893EA8" w14:textId="77777777" w:rsidR="00170C9C" w:rsidRDefault="00C76F1E" w:rsidP="0015236A">
      <w:pPr>
        <w:pStyle w:val="PargrafodaLista"/>
        <w:ind w:firstLine="1134"/>
        <w:rPr>
          <w:lang w:val="pt-BR"/>
        </w:rPr>
        <w:pPrChange w:id="131" w:author="Breno oliveira" w:date="2026-01-26T14:49:00Z" w16du:dateUtc="2026-01-26T13:49:00Z">
          <w:pPr>
            <w:pStyle w:val="PargrafodaLista"/>
          </w:pPr>
        </w:pPrChange>
      </w:pPr>
      <w:r>
        <w:rPr>
          <w:lang w:val="pt-BR"/>
        </w:rPr>
        <w:t xml:space="preserve">Os clientes que o utilizam passam a ter </w:t>
      </w:r>
      <w:r w:rsidR="00D15247" w:rsidRPr="00D15247">
        <w:rPr>
          <w:lang w:val="pt-BR"/>
        </w:rPr>
        <w:t xml:space="preserve">uma visão unificada e em tempo real das </w:t>
      </w:r>
      <w:r w:rsidR="00F128D7">
        <w:rPr>
          <w:lang w:val="pt-BR"/>
        </w:rPr>
        <w:t xml:space="preserve">suas </w:t>
      </w:r>
      <w:r w:rsidR="00D15247" w:rsidRPr="00D15247">
        <w:rPr>
          <w:lang w:val="pt-BR"/>
        </w:rPr>
        <w:t>operações, facilitando o fluxo de informações entre departamentos e permitindo o uso de tecnologias como I</w:t>
      </w:r>
      <w:r w:rsidR="00F128D7">
        <w:rPr>
          <w:lang w:val="pt-BR"/>
        </w:rPr>
        <w:t xml:space="preserve">nteligência </w:t>
      </w:r>
      <w:r w:rsidR="00D15247" w:rsidRPr="00D15247">
        <w:rPr>
          <w:lang w:val="pt-BR"/>
        </w:rPr>
        <w:t>A</w:t>
      </w:r>
      <w:r w:rsidR="00F128D7">
        <w:rPr>
          <w:lang w:val="pt-BR"/>
        </w:rPr>
        <w:t>rtificial</w:t>
      </w:r>
      <w:r w:rsidR="00D15247" w:rsidRPr="00D15247">
        <w:rPr>
          <w:lang w:val="pt-BR"/>
        </w:rPr>
        <w:t xml:space="preserve"> e </w:t>
      </w:r>
      <w:r w:rsidR="00D15247" w:rsidRPr="00F128D7">
        <w:rPr>
          <w:i/>
          <w:iCs/>
          <w:lang w:val="pt-BR"/>
        </w:rPr>
        <w:t>Machine Learning</w:t>
      </w:r>
      <w:r w:rsidR="00D15247" w:rsidRPr="00D15247">
        <w:rPr>
          <w:lang w:val="pt-BR"/>
        </w:rPr>
        <w:t>, com implementações na nuvem ou localmente.</w:t>
      </w:r>
    </w:p>
    <w:p w14:paraId="571486E3" w14:textId="5EB7BA46" w:rsidR="00D15247" w:rsidRDefault="00170C9C" w:rsidP="0015236A">
      <w:pPr>
        <w:pStyle w:val="PargrafodaLista"/>
        <w:ind w:firstLine="1134"/>
        <w:rPr>
          <w:lang w:val="pt-BR"/>
        </w:rPr>
        <w:pPrChange w:id="132" w:author="Breno oliveira" w:date="2026-01-26T14:49:00Z" w16du:dateUtc="2026-01-26T13:49:00Z">
          <w:pPr>
            <w:pStyle w:val="PargrafodaLista"/>
          </w:pPr>
        </w:pPrChange>
      </w:pPr>
      <w:r>
        <w:rPr>
          <w:lang w:val="pt-BR"/>
        </w:rPr>
        <w:t xml:space="preserve">A fim de ilustrar </w:t>
      </w:r>
      <w:r w:rsidR="008B2115">
        <w:rPr>
          <w:lang w:val="pt-BR"/>
        </w:rPr>
        <w:t xml:space="preserve">o </w:t>
      </w:r>
      <w:r w:rsidR="00C40B49">
        <w:rPr>
          <w:lang w:val="pt-BR"/>
        </w:rPr>
        <w:t>objetivo desse sistema, i</w:t>
      </w:r>
      <w:r w:rsidRPr="00170C9C">
        <w:rPr>
          <w:lang w:val="pt-BR"/>
        </w:rPr>
        <w:t>magine</w:t>
      </w:r>
      <w:del w:id="133" w:author="Breno oliveira" w:date="2026-01-26T14:50:00Z" w16du:dateUtc="2026-01-26T13:50:00Z">
        <w:r w:rsidR="00C40B49" w:rsidDel="00F4695B">
          <w:rPr>
            <w:lang w:val="pt-BR"/>
          </w:rPr>
          <w:delText>-se</w:delText>
        </w:r>
      </w:del>
      <w:r w:rsidRPr="00170C9C">
        <w:rPr>
          <w:lang w:val="pt-BR"/>
        </w:rPr>
        <w:t xml:space="preserve"> que cada setor de uma empresa</w:t>
      </w:r>
      <w:del w:id="134" w:author="Breno oliveira" w:date="2026-01-26T14:50:00Z" w16du:dateUtc="2026-01-26T13:50:00Z">
        <w:r w:rsidR="00C40B49" w:rsidDel="00E7357D">
          <w:rPr>
            <w:lang w:val="pt-BR"/>
          </w:rPr>
          <w:delText xml:space="preserve">, como </w:delText>
        </w:r>
        <w:r w:rsidR="0043256E" w:rsidDel="00E7357D">
          <w:rPr>
            <w:lang w:val="pt-BR"/>
          </w:rPr>
          <w:delText>o</w:delText>
        </w:r>
      </w:del>
      <w:r w:rsidR="0043256E">
        <w:rPr>
          <w:lang w:val="pt-BR"/>
        </w:rPr>
        <w:t xml:space="preserve"> </w:t>
      </w:r>
      <w:ins w:id="135" w:author="Breno oliveira" w:date="2026-01-26T14:50:00Z" w16du:dateUtc="2026-01-26T13:50:00Z">
        <w:r w:rsidR="00E7357D">
          <w:rPr>
            <w:lang w:val="pt-BR"/>
          </w:rPr>
          <w:t>(</w:t>
        </w:r>
      </w:ins>
      <w:r w:rsidR="0043256E">
        <w:rPr>
          <w:lang w:val="pt-BR"/>
        </w:rPr>
        <w:t>f</w:t>
      </w:r>
      <w:r w:rsidRPr="00170C9C">
        <w:rPr>
          <w:lang w:val="pt-BR"/>
        </w:rPr>
        <w:t>inan</w:t>
      </w:r>
      <w:r w:rsidR="0043256E">
        <w:rPr>
          <w:lang w:val="pt-BR"/>
        </w:rPr>
        <w:t>ceiro</w:t>
      </w:r>
      <w:r w:rsidRPr="00170C9C">
        <w:rPr>
          <w:lang w:val="pt-BR"/>
        </w:rPr>
        <w:t xml:space="preserve">, RH, </w:t>
      </w:r>
      <w:r w:rsidR="0043256E">
        <w:rPr>
          <w:lang w:val="pt-BR"/>
        </w:rPr>
        <w:t>comercial</w:t>
      </w:r>
      <w:r w:rsidRPr="00170C9C">
        <w:rPr>
          <w:lang w:val="pt-BR"/>
        </w:rPr>
        <w:t xml:space="preserve">, </w:t>
      </w:r>
      <w:r w:rsidR="0043256E">
        <w:rPr>
          <w:lang w:val="pt-BR"/>
        </w:rPr>
        <w:t xml:space="preserve">estoque, atendimento e suporte ao </w:t>
      </w:r>
      <w:r w:rsidR="00A0020A">
        <w:rPr>
          <w:lang w:val="pt-BR"/>
        </w:rPr>
        <w:t>cliente etc.</w:t>
      </w:r>
      <w:r w:rsidRPr="00170C9C">
        <w:rPr>
          <w:lang w:val="pt-BR"/>
        </w:rPr>
        <w:t>) fale uma língua diferente</w:t>
      </w:r>
      <w:r w:rsidR="00D4390F">
        <w:rPr>
          <w:lang w:val="pt-BR"/>
        </w:rPr>
        <w:t xml:space="preserve"> – o</w:t>
      </w:r>
      <w:r w:rsidRPr="00170C9C">
        <w:rPr>
          <w:lang w:val="pt-BR"/>
        </w:rPr>
        <w:t xml:space="preserve"> </w:t>
      </w:r>
      <w:r w:rsidR="00D4390F">
        <w:rPr>
          <w:lang w:val="pt-BR"/>
        </w:rPr>
        <w:t>sistema</w:t>
      </w:r>
      <w:r w:rsidRPr="00170C9C">
        <w:rPr>
          <w:lang w:val="pt-BR"/>
        </w:rPr>
        <w:t xml:space="preserve"> SAP atua como o tradutor e o arquivo central, garantindo que a informação flua sem erros entre </w:t>
      </w:r>
      <w:r w:rsidR="00D4390F">
        <w:rPr>
          <w:lang w:val="pt-BR"/>
        </w:rPr>
        <w:t xml:space="preserve">todos </w:t>
      </w:r>
      <w:r w:rsidRPr="00170C9C">
        <w:rPr>
          <w:lang w:val="pt-BR"/>
        </w:rPr>
        <w:t>eles.</w:t>
      </w:r>
      <w:r w:rsidR="00D15247" w:rsidRPr="00D15247">
        <w:rPr>
          <w:lang w:val="pt-BR"/>
        </w:rPr>
        <w:t xml:space="preserve">  </w:t>
      </w:r>
    </w:p>
    <w:p w14:paraId="4EE74797" w14:textId="77777777" w:rsidR="00EB40BB" w:rsidRDefault="00EB40BB" w:rsidP="0015236A">
      <w:pPr>
        <w:pStyle w:val="PargrafodaLista"/>
        <w:ind w:firstLine="1134"/>
        <w:rPr>
          <w:lang w:val="pt-BR"/>
        </w:rPr>
        <w:pPrChange w:id="136" w:author="Breno oliveira" w:date="2026-01-26T14:49:00Z" w16du:dateUtc="2026-01-26T13:49:00Z">
          <w:pPr>
            <w:pStyle w:val="PargrafodaLista"/>
          </w:pPr>
        </w:pPrChange>
      </w:pPr>
      <w:r>
        <w:rPr>
          <w:lang w:val="pt-BR"/>
        </w:rPr>
        <w:t xml:space="preserve">O projeto contratado pela Autora compreendia alguns módulos do sistema SAP, em especial: </w:t>
      </w:r>
    </w:p>
    <w:p w14:paraId="6D183155" w14:textId="412BBBE6" w:rsidR="00EB40BB" w:rsidRDefault="00EB40BB" w:rsidP="00A51340">
      <w:pPr>
        <w:pStyle w:val="PargrafodaLista"/>
        <w:numPr>
          <w:ilvl w:val="0"/>
          <w:numId w:val="6"/>
        </w:numPr>
        <w:ind w:left="1701" w:hanging="567"/>
        <w:rPr>
          <w:lang w:val="pt-BR"/>
        </w:rPr>
      </w:pPr>
      <w:r w:rsidRPr="00EB40BB">
        <w:rPr>
          <w:b/>
          <w:bCs/>
          <w:u w:val="single"/>
          <w:lang w:val="pt-BR"/>
        </w:rPr>
        <w:t>SAP S/4HANA</w:t>
      </w:r>
      <w:r>
        <w:rPr>
          <w:lang w:val="pt-BR"/>
        </w:rPr>
        <w:t xml:space="preserve">: </w:t>
      </w:r>
      <w:r w:rsidRPr="00EB40BB">
        <w:rPr>
          <w:lang w:val="pt-BR"/>
        </w:rPr>
        <w:t xml:space="preserve">O S/4HANA é a versão mais </w:t>
      </w:r>
      <w:r w:rsidRPr="00CF0AD4">
        <w:rPr>
          <w:lang w:val="pt-BR"/>
        </w:rPr>
        <w:t>moderna do ERP</w:t>
      </w:r>
      <w:r w:rsidR="00CF0AD4" w:rsidRPr="00CF0AD4">
        <w:rPr>
          <w:lang w:val="pt-BR"/>
        </w:rPr>
        <w:t xml:space="preserve"> (</w:t>
      </w:r>
      <w:r w:rsidR="00CF0AD4" w:rsidRPr="00CF0AD4">
        <w:rPr>
          <w:i/>
          <w:iCs/>
          <w:lang w:val="pt-BR"/>
        </w:rPr>
        <w:t xml:space="preserve">Enterprise </w:t>
      </w:r>
      <w:proofErr w:type="spellStart"/>
      <w:r w:rsidR="00CF0AD4" w:rsidRPr="00CF0AD4">
        <w:rPr>
          <w:i/>
          <w:iCs/>
          <w:lang w:val="pt-BR"/>
        </w:rPr>
        <w:t>Resource</w:t>
      </w:r>
      <w:proofErr w:type="spellEnd"/>
      <w:r w:rsidR="00CF0AD4" w:rsidRPr="00CF0AD4">
        <w:rPr>
          <w:i/>
          <w:iCs/>
          <w:lang w:val="pt-BR"/>
        </w:rPr>
        <w:t xml:space="preserve"> Planning</w:t>
      </w:r>
      <w:r w:rsidR="00CF0AD4">
        <w:rPr>
          <w:lang w:val="pt-BR"/>
        </w:rPr>
        <w:t>)</w:t>
      </w:r>
      <w:r w:rsidRPr="00CF0AD4">
        <w:rPr>
          <w:lang w:val="pt-BR"/>
        </w:rPr>
        <w:t xml:space="preserve"> da SAP,</w:t>
      </w:r>
      <w:r w:rsidRPr="00EB40BB">
        <w:rPr>
          <w:lang w:val="pt-BR"/>
        </w:rPr>
        <w:t xml:space="preserve"> atuando como o núcleo integrador de todos os </w:t>
      </w:r>
      <w:r w:rsidRPr="00DB582F">
        <w:rPr>
          <w:b/>
          <w:bCs/>
          <w:lang w:val="pt-BR"/>
          <w:rPrChange w:id="137" w:author="Breno oliveira" w:date="2026-01-26T14:51:00Z" w16du:dateUtc="2026-01-26T13:51:00Z">
            <w:rPr>
              <w:lang w:val="pt-BR"/>
            </w:rPr>
          </w:rPrChange>
        </w:rPr>
        <w:t>processos de negócio do cliente</w:t>
      </w:r>
      <w:r w:rsidRPr="00EB40BB">
        <w:rPr>
          <w:lang w:val="pt-BR"/>
        </w:rPr>
        <w:t>.</w:t>
      </w:r>
      <w:r>
        <w:rPr>
          <w:lang w:val="pt-BR"/>
        </w:rPr>
        <w:t xml:space="preserve"> </w:t>
      </w:r>
      <w:r w:rsidRPr="00EB40BB">
        <w:rPr>
          <w:lang w:val="pt-BR"/>
        </w:rPr>
        <w:t>O S/4HANA</w:t>
      </w:r>
      <w:r>
        <w:rPr>
          <w:lang w:val="pt-BR"/>
        </w:rPr>
        <w:t xml:space="preserve"> </w:t>
      </w:r>
      <w:r>
        <w:rPr>
          <w:lang w:val="pt-BR"/>
        </w:rPr>
        <w:lastRenderedPageBreak/>
        <w:t>visa u</w:t>
      </w:r>
      <w:r w:rsidRPr="00EB40BB">
        <w:rPr>
          <w:lang w:val="pt-BR"/>
        </w:rPr>
        <w:t>tiliza</w:t>
      </w:r>
      <w:r>
        <w:rPr>
          <w:lang w:val="pt-BR"/>
        </w:rPr>
        <w:t>r</w:t>
      </w:r>
      <w:r w:rsidRPr="00EB40BB">
        <w:rPr>
          <w:lang w:val="pt-BR"/>
        </w:rPr>
        <w:t xml:space="preserve"> inteligência de máquina e banco de dados em memória para analisar grandes volumes de dados instantaneamente</w:t>
      </w:r>
      <w:r>
        <w:rPr>
          <w:lang w:val="pt-BR"/>
        </w:rPr>
        <w:t xml:space="preserve">, e funciona </w:t>
      </w:r>
      <w:r w:rsidRPr="00EB40BB">
        <w:rPr>
          <w:lang w:val="pt-BR"/>
        </w:rPr>
        <w:t>como a base que conecta os demais módulos e sistemas da empresa.</w:t>
      </w:r>
    </w:p>
    <w:p w14:paraId="65020A69" w14:textId="14C8F2E2" w:rsidR="00EB40BB" w:rsidRDefault="00EB40BB" w:rsidP="00A51340">
      <w:pPr>
        <w:pStyle w:val="PargrafodaLista"/>
        <w:numPr>
          <w:ilvl w:val="0"/>
          <w:numId w:val="6"/>
        </w:numPr>
        <w:ind w:left="1701" w:hanging="567"/>
        <w:rPr>
          <w:lang w:val="pt-BR"/>
        </w:rPr>
      </w:pPr>
      <w:r w:rsidRPr="00EB40BB">
        <w:rPr>
          <w:b/>
          <w:bCs/>
          <w:u w:val="single"/>
          <w:lang w:val="pt-BR"/>
        </w:rPr>
        <w:t>SAP BRIM</w:t>
      </w:r>
      <w:r>
        <w:rPr>
          <w:lang w:val="pt-BR"/>
        </w:rPr>
        <w:t xml:space="preserve">: </w:t>
      </w:r>
      <w:r w:rsidRPr="00EB40BB">
        <w:rPr>
          <w:lang w:val="pt-BR"/>
        </w:rPr>
        <w:t>O módulo BRIM (</w:t>
      </w:r>
      <w:proofErr w:type="spellStart"/>
      <w:r w:rsidRPr="00482133">
        <w:rPr>
          <w:i/>
          <w:iCs/>
          <w:lang w:val="pt-BR"/>
        </w:rPr>
        <w:t>Billing</w:t>
      </w:r>
      <w:proofErr w:type="spellEnd"/>
      <w:r w:rsidRPr="00482133">
        <w:rPr>
          <w:i/>
          <w:iCs/>
          <w:lang w:val="pt-BR"/>
        </w:rPr>
        <w:t xml:space="preserve"> </w:t>
      </w:r>
      <w:proofErr w:type="spellStart"/>
      <w:r w:rsidRPr="00482133">
        <w:rPr>
          <w:i/>
          <w:iCs/>
          <w:lang w:val="pt-BR"/>
        </w:rPr>
        <w:t>and</w:t>
      </w:r>
      <w:proofErr w:type="spellEnd"/>
      <w:r w:rsidRPr="00482133">
        <w:rPr>
          <w:i/>
          <w:iCs/>
          <w:lang w:val="pt-BR"/>
        </w:rPr>
        <w:t xml:space="preserve"> </w:t>
      </w:r>
      <w:proofErr w:type="spellStart"/>
      <w:r w:rsidRPr="00482133">
        <w:rPr>
          <w:i/>
          <w:iCs/>
          <w:lang w:val="pt-BR"/>
        </w:rPr>
        <w:t>Revenue</w:t>
      </w:r>
      <w:proofErr w:type="spellEnd"/>
      <w:r w:rsidRPr="00482133">
        <w:rPr>
          <w:i/>
          <w:iCs/>
          <w:lang w:val="pt-BR"/>
        </w:rPr>
        <w:t xml:space="preserve"> </w:t>
      </w:r>
      <w:proofErr w:type="spellStart"/>
      <w:r w:rsidRPr="00482133">
        <w:rPr>
          <w:i/>
          <w:iCs/>
          <w:lang w:val="pt-BR"/>
        </w:rPr>
        <w:t>Innovation</w:t>
      </w:r>
      <w:proofErr w:type="spellEnd"/>
      <w:r w:rsidRPr="00482133">
        <w:rPr>
          <w:i/>
          <w:iCs/>
          <w:lang w:val="pt-BR"/>
        </w:rPr>
        <w:t xml:space="preserve"> Management</w:t>
      </w:r>
      <w:r w:rsidRPr="00EB40BB">
        <w:rPr>
          <w:lang w:val="pt-BR"/>
        </w:rPr>
        <w:t xml:space="preserve">) é voltado especificamente para a </w:t>
      </w:r>
      <w:r w:rsidRPr="00DB582F">
        <w:rPr>
          <w:b/>
          <w:bCs/>
          <w:lang w:val="pt-BR"/>
          <w:rPrChange w:id="138" w:author="Breno oliveira" w:date="2026-01-26T14:51:00Z" w16du:dateUtc="2026-01-26T13:51:00Z">
            <w:rPr>
              <w:lang w:val="pt-BR"/>
            </w:rPr>
          </w:rPrChange>
        </w:rPr>
        <w:t>gestão financeira</w:t>
      </w:r>
      <w:r w:rsidRPr="00EB40BB">
        <w:rPr>
          <w:lang w:val="pt-BR"/>
        </w:rPr>
        <w:t xml:space="preserve"> de alto volume.</w:t>
      </w:r>
      <w:r>
        <w:rPr>
          <w:lang w:val="pt-BR"/>
        </w:rPr>
        <w:t xml:space="preserve"> É o sistema </w:t>
      </w:r>
      <w:r w:rsidRPr="00EB40BB">
        <w:rPr>
          <w:lang w:val="pt-BR"/>
        </w:rPr>
        <w:t>responsável direto pela gestão de contratos, tarifação, faturamento e cobrança</w:t>
      </w:r>
      <w:r>
        <w:rPr>
          <w:lang w:val="pt-BR"/>
        </w:rPr>
        <w:t xml:space="preserve"> do cliente, atuando </w:t>
      </w:r>
      <w:r w:rsidRPr="00EB40BB">
        <w:rPr>
          <w:lang w:val="pt-BR"/>
        </w:rPr>
        <w:t>na conversão do uso dos serviços (como o tráfego de dados no 5G) em faturas para o consumidor final.</w:t>
      </w:r>
    </w:p>
    <w:p w14:paraId="202BC11F" w14:textId="43A529EB" w:rsidR="00FB4126" w:rsidRDefault="00FB4126" w:rsidP="00A51340">
      <w:pPr>
        <w:pStyle w:val="PargrafodaLista"/>
        <w:numPr>
          <w:ilvl w:val="0"/>
          <w:numId w:val="6"/>
        </w:numPr>
        <w:ind w:left="1701" w:hanging="567"/>
        <w:rPr>
          <w:lang w:val="pt-BR"/>
        </w:rPr>
      </w:pPr>
      <w:r w:rsidRPr="00FB4126">
        <w:rPr>
          <w:b/>
          <w:bCs/>
          <w:u w:val="single"/>
          <w:lang w:val="pt-BR"/>
        </w:rPr>
        <w:t>SAP CX (</w:t>
      </w:r>
      <w:proofErr w:type="spellStart"/>
      <w:r w:rsidRPr="000A5878">
        <w:rPr>
          <w:b/>
          <w:bCs/>
          <w:i/>
          <w:iCs/>
          <w:u w:val="single"/>
          <w:lang w:val="pt-BR"/>
        </w:rPr>
        <w:t>Customer</w:t>
      </w:r>
      <w:proofErr w:type="spellEnd"/>
      <w:r w:rsidRPr="000A5878">
        <w:rPr>
          <w:b/>
          <w:bCs/>
          <w:i/>
          <w:iCs/>
          <w:u w:val="single"/>
          <w:lang w:val="pt-BR"/>
        </w:rPr>
        <w:t xml:space="preserve"> Experience</w:t>
      </w:r>
      <w:r w:rsidRPr="00FB4126">
        <w:rPr>
          <w:b/>
          <w:bCs/>
          <w:u w:val="single"/>
          <w:lang w:val="pt-BR"/>
        </w:rPr>
        <w:t>)</w:t>
      </w:r>
      <w:r w:rsidRPr="00FB4126">
        <w:rPr>
          <w:lang w:val="pt-BR"/>
        </w:rPr>
        <w:t>:</w:t>
      </w:r>
      <w:r>
        <w:rPr>
          <w:lang w:val="pt-BR"/>
        </w:rPr>
        <w:t xml:space="preserve"> É f</w:t>
      </w:r>
      <w:r w:rsidRPr="00FB4126">
        <w:rPr>
          <w:lang w:val="pt-BR"/>
        </w:rPr>
        <w:t xml:space="preserve">ocado na jornada do cliente e </w:t>
      </w:r>
      <w:r w:rsidRPr="00BB046E">
        <w:rPr>
          <w:b/>
          <w:bCs/>
          <w:lang w:val="pt-BR"/>
          <w:rPrChange w:id="139" w:author="Breno oliveira" w:date="2026-01-26T14:51:00Z" w16du:dateUtc="2026-01-26T13:51:00Z">
            <w:rPr>
              <w:lang w:val="pt-BR"/>
            </w:rPr>
          </w:rPrChange>
        </w:rPr>
        <w:t>relacionamento com o cliente</w:t>
      </w:r>
      <w:r>
        <w:rPr>
          <w:lang w:val="pt-BR"/>
        </w:rPr>
        <w:t xml:space="preserve">, denominado igualmente de </w:t>
      </w:r>
      <w:r w:rsidRPr="00FB4126">
        <w:rPr>
          <w:lang w:val="pt-BR"/>
        </w:rPr>
        <w:t>CRM</w:t>
      </w:r>
      <w:r>
        <w:rPr>
          <w:lang w:val="pt-BR"/>
        </w:rPr>
        <w:t xml:space="preserve"> (</w:t>
      </w:r>
      <w:proofErr w:type="spellStart"/>
      <w:r w:rsidRPr="00FB4126">
        <w:rPr>
          <w:i/>
          <w:iCs/>
          <w:lang w:val="pt-BR"/>
        </w:rPr>
        <w:t>Customer</w:t>
      </w:r>
      <w:proofErr w:type="spellEnd"/>
      <w:r w:rsidRPr="00FB4126">
        <w:rPr>
          <w:i/>
          <w:iCs/>
          <w:lang w:val="pt-BR"/>
        </w:rPr>
        <w:t xml:space="preserve"> </w:t>
      </w:r>
      <w:proofErr w:type="spellStart"/>
      <w:r w:rsidRPr="00FB4126">
        <w:rPr>
          <w:i/>
          <w:iCs/>
          <w:lang w:val="pt-BR"/>
        </w:rPr>
        <w:t>Relationship</w:t>
      </w:r>
      <w:proofErr w:type="spellEnd"/>
      <w:r w:rsidRPr="00FB4126">
        <w:rPr>
          <w:i/>
          <w:iCs/>
          <w:lang w:val="pt-BR"/>
        </w:rPr>
        <w:t xml:space="preserve"> Management</w:t>
      </w:r>
      <w:r w:rsidRPr="00FB4126">
        <w:rPr>
          <w:lang w:val="pt-BR"/>
        </w:rPr>
        <w:t>).</w:t>
      </w:r>
      <w:r>
        <w:rPr>
          <w:lang w:val="pt-BR"/>
        </w:rPr>
        <w:t xml:space="preserve"> É</w:t>
      </w:r>
      <w:r w:rsidRPr="00FB4126">
        <w:rPr>
          <w:lang w:val="pt-BR"/>
        </w:rPr>
        <w:t xml:space="preserve"> uma categoria de software e uma estratégia de negócio focada em gerenciar todas as interações de uma empresa com seus clientes atuais e potenciais.</w:t>
      </w:r>
    </w:p>
    <w:p w14:paraId="3EDB601F" w14:textId="70694C59" w:rsidR="00FB4126" w:rsidRPr="00FB4126" w:rsidRDefault="00D2195A" w:rsidP="00A51340">
      <w:pPr>
        <w:pStyle w:val="PargrafodaLista"/>
        <w:numPr>
          <w:ilvl w:val="0"/>
          <w:numId w:val="6"/>
        </w:numPr>
        <w:ind w:left="1701" w:hanging="567"/>
        <w:rPr>
          <w:lang w:val="pt-BR"/>
        </w:rPr>
      </w:pPr>
      <w:r>
        <w:rPr>
          <w:b/>
          <w:bCs/>
          <w:u w:val="single"/>
          <w:lang w:val="pt-BR"/>
        </w:rPr>
        <w:t>SAP MM e SD</w:t>
      </w:r>
      <w:r w:rsidRPr="00D2195A">
        <w:rPr>
          <w:lang w:val="pt-BR"/>
        </w:rPr>
        <w:t xml:space="preserve">: </w:t>
      </w:r>
      <w:r w:rsidR="00FB1AE2">
        <w:rPr>
          <w:lang w:val="pt-BR"/>
        </w:rPr>
        <w:t xml:space="preserve">Focam </w:t>
      </w:r>
      <w:r w:rsidR="00FB1AE2" w:rsidRPr="00984142">
        <w:rPr>
          <w:lang w:val="pt-BR"/>
        </w:rPr>
        <w:t>n</w:t>
      </w:r>
      <w:r w:rsidRPr="00984142">
        <w:rPr>
          <w:lang w:val="pt-BR"/>
        </w:rPr>
        <w:t xml:space="preserve">o </w:t>
      </w:r>
      <w:r w:rsidRPr="00BB046E">
        <w:rPr>
          <w:b/>
          <w:bCs/>
          <w:lang w:val="pt-BR"/>
          <w:rPrChange w:id="140" w:author="Breno oliveira" w:date="2026-01-26T14:51:00Z" w16du:dateUtc="2026-01-26T13:51:00Z">
            <w:rPr>
              <w:lang w:val="pt-BR"/>
            </w:rPr>
          </w:rPrChange>
        </w:rPr>
        <w:t>controle de materiais/logística</w:t>
      </w:r>
      <w:r w:rsidRPr="00984142">
        <w:rPr>
          <w:lang w:val="pt-BR"/>
        </w:rPr>
        <w:t xml:space="preserve"> e organização de todo o processo de vendas e distribuição.</w:t>
      </w:r>
      <w:r w:rsidR="00FB4126">
        <w:rPr>
          <w:b/>
          <w:bCs/>
          <w:u w:val="single"/>
          <w:lang w:val="pt-BR"/>
        </w:rPr>
        <w:t xml:space="preserve"> </w:t>
      </w:r>
    </w:p>
    <w:p w14:paraId="029CB8F5" w14:textId="6CCA1A24" w:rsidR="00FB4126" w:rsidRDefault="00C20A32" w:rsidP="003F79D9">
      <w:pPr>
        <w:pStyle w:val="PargrafodaLista"/>
        <w:ind w:firstLine="1134"/>
        <w:rPr>
          <w:lang w:val="pt-BR"/>
        </w:rPr>
      </w:pPr>
      <w:r>
        <w:rPr>
          <w:lang w:val="pt-BR"/>
        </w:rPr>
        <w:t xml:space="preserve">Tais módulos são geralmente implementados para integrar os processos e sistemas </w:t>
      </w:r>
      <w:r>
        <w:rPr>
          <w:b/>
          <w:bCs/>
          <w:u w:val="single"/>
          <w:lang w:val="pt-BR"/>
        </w:rPr>
        <w:t>já existentes</w:t>
      </w:r>
      <w:r>
        <w:rPr>
          <w:lang w:val="pt-BR"/>
        </w:rPr>
        <w:t xml:space="preserve"> no negócio do cliente</w:t>
      </w:r>
      <w:r w:rsidR="002F7B82">
        <w:rPr>
          <w:lang w:val="pt-BR"/>
        </w:rPr>
        <w:t xml:space="preserve">, </w:t>
      </w:r>
      <w:r w:rsidR="00A95CA1">
        <w:rPr>
          <w:lang w:val="pt-BR"/>
        </w:rPr>
        <w:t xml:space="preserve">e a solução é diferente para cada cliente – não se trata de </w:t>
      </w:r>
      <w:r w:rsidR="00A95CA1">
        <w:rPr>
          <w:i/>
          <w:iCs/>
          <w:lang w:val="pt-BR"/>
        </w:rPr>
        <w:t>software de prateleira</w:t>
      </w:r>
      <w:r w:rsidR="00A95CA1">
        <w:rPr>
          <w:lang w:val="pt-BR"/>
        </w:rPr>
        <w:t xml:space="preserve">, mas de </w:t>
      </w:r>
      <w:r w:rsidR="00A168D0">
        <w:rPr>
          <w:lang w:val="pt-BR"/>
        </w:rPr>
        <w:t xml:space="preserve">um sistema </w:t>
      </w:r>
      <w:del w:id="141" w:author="Breno oliveira" w:date="2026-01-26T14:52:00Z" w16du:dateUtc="2026-01-26T13:52:00Z">
        <w:r w:rsidR="00A168D0" w:rsidDel="00FB7230">
          <w:rPr>
            <w:lang w:val="pt-BR"/>
          </w:rPr>
          <w:delText xml:space="preserve">construído </w:delText>
        </w:r>
      </w:del>
      <w:ins w:id="142" w:author="Breno oliveira" w:date="2026-01-26T14:52:00Z" w16du:dateUtc="2026-01-26T13:52:00Z">
        <w:r w:rsidR="00FB7230">
          <w:rPr>
            <w:lang w:val="pt-BR"/>
          </w:rPr>
          <w:t>desenvolvido</w:t>
        </w:r>
        <w:r w:rsidR="00FB7230">
          <w:rPr>
            <w:lang w:val="pt-BR"/>
          </w:rPr>
          <w:t xml:space="preserve"> </w:t>
        </w:r>
      </w:ins>
      <w:r w:rsidR="00A168D0">
        <w:rPr>
          <w:lang w:val="pt-BR"/>
        </w:rPr>
        <w:t xml:space="preserve">sob medida, de acordo com as necessidades de cada empresa. </w:t>
      </w:r>
    </w:p>
    <w:p w14:paraId="2656B45F" w14:textId="5381E73E" w:rsidR="00A168D0" w:rsidRPr="00A0020A" w:rsidRDefault="00711B4A" w:rsidP="003F79D9">
      <w:pPr>
        <w:pStyle w:val="PargrafodaLista"/>
        <w:ind w:firstLine="1134"/>
        <w:rPr>
          <w:lang w:val="pt-BR"/>
        </w:rPr>
      </w:pPr>
      <w:r>
        <w:rPr>
          <w:lang w:val="pt-BR"/>
        </w:rPr>
        <w:t xml:space="preserve">Como veremos abaixo, </w:t>
      </w:r>
      <w:r w:rsidR="006F3C05">
        <w:rPr>
          <w:lang w:val="pt-BR"/>
        </w:rPr>
        <w:t>porém</w:t>
      </w:r>
      <w:r>
        <w:rPr>
          <w:lang w:val="pt-BR"/>
        </w:rPr>
        <w:t>, n</w:t>
      </w:r>
      <w:r w:rsidR="00A168D0">
        <w:rPr>
          <w:lang w:val="pt-BR"/>
        </w:rPr>
        <w:t xml:space="preserve">o caso do Projeto </w:t>
      </w:r>
      <w:proofErr w:type="spellStart"/>
      <w:r w:rsidR="00A168D0">
        <w:rPr>
          <w:lang w:val="pt-BR"/>
        </w:rPr>
        <w:t>Brisanet</w:t>
      </w:r>
      <w:proofErr w:type="spellEnd"/>
      <w:r w:rsidR="00A168D0">
        <w:rPr>
          <w:lang w:val="pt-BR"/>
        </w:rPr>
        <w:t xml:space="preserve"> não havi</w:t>
      </w:r>
      <w:r w:rsidR="00AE7AB8">
        <w:rPr>
          <w:lang w:val="pt-BR"/>
        </w:rPr>
        <w:t xml:space="preserve">a </w:t>
      </w:r>
      <w:r w:rsidR="002873AA">
        <w:rPr>
          <w:lang w:val="pt-BR"/>
        </w:rPr>
        <w:t>quaisquer processos existentes</w:t>
      </w:r>
      <w:r w:rsidR="00AE7AB8">
        <w:rPr>
          <w:lang w:val="pt-BR"/>
        </w:rPr>
        <w:t xml:space="preserve"> – a Autora estava se lançando no mercado da telefonia móvel (5G), </w:t>
      </w:r>
      <w:r w:rsidR="002873AA">
        <w:rPr>
          <w:lang w:val="pt-BR"/>
        </w:rPr>
        <w:t>e pretendia fazê-lo em tempo recorde</w:t>
      </w:r>
      <w:ins w:id="143" w:author="Breno oliveira" w:date="2026-01-26T14:54:00Z" w16du:dateUtc="2026-01-26T13:54:00Z">
        <w:r w:rsidR="00F7637E">
          <w:rPr>
            <w:lang w:val="pt-BR"/>
          </w:rPr>
          <w:t xml:space="preserve"> pois, a</w:t>
        </w:r>
      </w:ins>
      <w:ins w:id="144" w:author="Breno oliveira" w:date="2026-01-26T14:55:00Z" w16du:dateUtc="2026-01-26T13:55:00Z">
        <w:r w:rsidR="00F7637E">
          <w:rPr>
            <w:lang w:val="pt-BR"/>
          </w:rPr>
          <w:t xml:space="preserve">final, suas </w:t>
        </w:r>
        <w:r w:rsidR="005D2D43">
          <w:rPr>
            <w:lang w:val="pt-BR"/>
          </w:rPr>
          <w:t xml:space="preserve">03 (três) competidoras multinacionais já estavam </w:t>
        </w:r>
      </w:ins>
      <w:ins w:id="145" w:author="Breno oliveira" w:date="2026-01-26T14:56:00Z" w16du:dateUtc="2026-01-26T13:56:00Z">
        <w:r w:rsidR="00B013DB">
          <w:rPr>
            <w:lang w:val="pt-BR"/>
          </w:rPr>
          <w:t>estabelecidas</w:t>
        </w:r>
      </w:ins>
      <w:ins w:id="146" w:author="Breno oliveira" w:date="2026-01-26T14:55:00Z" w16du:dateUtc="2026-01-26T13:55:00Z">
        <w:r w:rsidR="005D2D43">
          <w:rPr>
            <w:lang w:val="pt-BR"/>
          </w:rPr>
          <w:t xml:space="preserve"> no mercado há décadas ..</w:t>
        </w:r>
      </w:ins>
      <w:r w:rsidR="002873AA">
        <w:rPr>
          <w:lang w:val="pt-BR"/>
        </w:rPr>
        <w:t xml:space="preserve">. </w:t>
      </w:r>
      <w:del w:id="147" w:author="Breno oliveira" w:date="2026-01-26T14:55:00Z" w16du:dateUtc="2026-01-26T13:55:00Z">
        <w:r w:rsidR="002873AA" w:rsidDel="005D2D43">
          <w:rPr>
            <w:lang w:val="pt-BR"/>
          </w:rPr>
          <w:delText xml:space="preserve">Isso </w:delText>
        </w:r>
      </w:del>
      <w:ins w:id="148" w:author="Breno oliveira" w:date="2026-01-26T14:55:00Z" w16du:dateUtc="2026-01-26T13:55:00Z">
        <w:r w:rsidR="005D2D43">
          <w:rPr>
            <w:lang w:val="pt-BR"/>
          </w:rPr>
          <w:t>T</w:t>
        </w:r>
      </w:ins>
      <w:ins w:id="149" w:author="Breno oliveira" w:date="2026-01-26T14:56:00Z" w16du:dateUtc="2026-01-26T13:56:00Z">
        <w:r w:rsidR="005D2D43">
          <w:rPr>
            <w:lang w:val="pt-BR"/>
          </w:rPr>
          <w:t>odos esses fatores em conjunto</w:t>
        </w:r>
      </w:ins>
      <w:ins w:id="150" w:author="Breno oliveira" w:date="2026-01-26T14:55:00Z" w16du:dateUtc="2026-01-26T13:55:00Z">
        <w:r w:rsidR="005D2D43">
          <w:rPr>
            <w:lang w:val="pt-BR"/>
          </w:rPr>
          <w:t xml:space="preserve"> </w:t>
        </w:r>
      </w:ins>
      <w:del w:id="151" w:author="Breno oliveira" w:date="2026-01-26T14:56:00Z" w16du:dateUtc="2026-01-26T13:56:00Z">
        <w:r w:rsidR="002873AA" w:rsidDel="005D2D43">
          <w:rPr>
            <w:lang w:val="pt-BR"/>
          </w:rPr>
          <w:delText xml:space="preserve">dificultou </w:delText>
        </w:r>
      </w:del>
      <w:ins w:id="152" w:author="Breno oliveira" w:date="2026-01-26T14:56:00Z" w16du:dateUtc="2026-01-26T13:56:00Z">
        <w:r w:rsidR="005D2D43">
          <w:rPr>
            <w:lang w:val="pt-BR"/>
          </w:rPr>
          <w:t>dificul</w:t>
        </w:r>
        <w:r w:rsidR="005D2D43">
          <w:rPr>
            <w:lang w:val="pt-BR"/>
          </w:rPr>
          <w:t>tara</w:t>
        </w:r>
        <w:r w:rsidR="00B013DB">
          <w:rPr>
            <w:lang w:val="pt-BR"/>
          </w:rPr>
          <w:t>m</w:t>
        </w:r>
      </w:ins>
      <w:del w:id="153" w:author="Breno oliveira" w:date="2026-01-26T14:56:00Z" w16du:dateUtc="2026-01-26T13:56:00Z">
        <w:r w:rsidR="002873AA" w:rsidDel="00B013DB">
          <w:rPr>
            <w:lang w:val="pt-BR"/>
          </w:rPr>
          <w:delText>todo</w:delText>
        </w:r>
      </w:del>
      <w:r w:rsidR="002873AA">
        <w:rPr>
          <w:lang w:val="pt-BR"/>
        </w:rPr>
        <w:t xml:space="preserve"> o processo de desenho e implementação do sistema SAP, </w:t>
      </w:r>
      <w:r w:rsidR="00D0524C">
        <w:rPr>
          <w:lang w:val="pt-BR"/>
        </w:rPr>
        <w:t>além de exigir uma flexibilidade atípica em relação à</w:t>
      </w:r>
      <w:r>
        <w:rPr>
          <w:lang w:val="pt-BR"/>
        </w:rPr>
        <w:t xml:space="preserve"> customização que é feita pela </w:t>
      </w:r>
      <w:proofErr w:type="spellStart"/>
      <w:r>
        <w:rPr>
          <w:lang w:val="pt-BR"/>
        </w:rPr>
        <w:t>Seidor</w:t>
      </w:r>
      <w:proofErr w:type="spellEnd"/>
      <w:r>
        <w:rPr>
          <w:lang w:val="pt-BR"/>
        </w:rPr>
        <w:t>.</w:t>
      </w:r>
    </w:p>
    <w:p w14:paraId="5A06C21E" w14:textId="44AF24EC" w:rsidR="00FB4126" w:rsidRDefault="00FB4126" w:rsidP="00FB4126">
      <w:pPr>
        <w:pStyle w:val="Ttulo2"/>
        <w:rPr>
          <w:lang w:val="pt-BR"/>
        </w:rPr>
      </w:pPr>
      <w:r>
        <w:rPr>
          <w:lang w:val="pt-BR"/>
        </w:rPr>
        <w:lastRenderedPageBreak/>
        <w:t xml:space="preserve">O </w:t>
      </w:r>
      <w:r w:rsidR="00A6125D">
        <w:rPr>
          <w:lang w:val="pt-BR"/>
        </w:rPr>
        <w:t>P</w:t>
      </w:r>
      <w:r>
        <w:rPr>
          <w:lang w:val="pt-BR"/>
        </w:rPr>
        <w:t xml:space="preserve">rojeto </w:t>
      </w:r>
      <w:proofErr w:type="spellStart"/>
      <w:r>
        <w:rPr>
          <w:lang w:val="pt-BR"/>
        </w:rPr>
        <w:t>Brisanet</w:t>
      </w:r>
      <w:proofErr w:type="spellEnd"/>
      <w:r w:rsidR="002E4A0E">
        <w:rPr>
          <w:lang w:val="pt-BR"/>
        </w:rPr>
        <w:t xml:space="preserve"> | A necessária distinção entre os diferentes contratos celebrados entre as Partes e a delimitação do objeto da lide</w:t>
      </w:r>
    </w:p>
    <w:p w14:paraId="48C73324" w14:textId="01D119AD" w:rsidR="000A1FFB" w:rsidRPr="00716C85" w:rsidRDefault="0035665C" w:rsidP="003F79D9">
      <w:pPr>
        <w:pStyle w:val="PargrafodaLista"/>
        <w:ind w:firstLine="1134"/>
        <w:rPr>
          <w:lang w:val="pt-BR"/>
        </w:rPr>
        <w:pPrChange w:id="154" w:author="Breno oliveira" w:date="2026-01-26T14:56:00Z" w16du:dateUtc="2026-01-26T13:56:00Z">
          <w:pPr>
            <w:pStyle w:val="PargrafodaLista"/>
          </w:pPr>
        </w:pPrChange>
      </w:pPr>
      <w:r w:rsidRPr="00716C85">
        <w:rPr>
          <w:lang w:val="pt-BR"/>
        </w:rPr>
        <w:t xml:space="preserve">A relação </w:t>
      </w:r>
      <w:r w:rsidR="001348E6" w:rsidRPr="00716C85">
        <w:rPr>
          <w:lang w:val="pt-BR"/>
        </w:rPr>
        <w:t>havida entre as Partes, que é objeto desta lide, perdurou por cerca de 2 (dois) anos, e foi construída em etapas</w:t>
      </w:r>
      <w:r w:rsidR="00716C85">
        <w:rPr>
          <w:lang w:val="pt-BR"/>
        </w:rPr>
        <w:t xml:space="preserve">. </w:t>
      </w:r>
      <w:r w:rsidR="000A1FFB" w:rsidRPr="00716C85">
        <w:rPr>
          <w:lang w:val="pt-BR"/>
        </w:rPr>
        <w:t>Diante da complexidade do projeto,</w:t>
      </w:r>
      <w:r w:rsidR="0057632B" w:rsidRPr="00716C85">
        <w:rPr>
          <w:lang w:val="pt-BR"/>
        </w:rPr>
        <w:t xml:space="preserve"> </w:t>
      </w:r>
      <w:r w:rsidR="000A1FFB" w:rsidRPr="00716C85">
        <w:rPr>
          <w:lang w:val="pt-BR"/>
        </w:rPr>
        <w:t xml:space="preserve">foram </w:t>
      </w:r>
      <w:r w:rsidR="0057632B" w:rsidRPr="00716C85">
        <w:rPr>
          <w:lang w:val="pt-BR"/>
        </w:rPr>
        <w:t>celebrados</w:t>
      </w:r>
      <w:r w:rsidR="000A1FFB" w:rsidRPr="00716C85">
        <w:rPr>
          <w:lang w:val="pt-BR"/>
        </w:rPr>
        <w:t xml:space="preserve"> </w:t>
      </w:r>
      <w:r w:rsidR="000A1FFB" w:rsidRPr="00716C85">
        <w:rPr>
          <w:b/>
          <w:bCs/>
          <w:u w:val="single"/>
          <w:lang w:val="pt-BR"/>
        </w:rPr>
        <w:t>5 (cinco) contratos</w:t>
      </w:r>
      <w:r w:rsidR="000A1FFB" w:rsidRPr="00716C85">
        <w:rPr>
          <w:lang w:val="pt-BR"/>
        </w:rPr>
        <w:t xml:space="preserve"> para regular a relação entre as Partes: </w:t>
      </w:r>
    </w:p>
    <w:p w14:paraId="1D01CEB0" w14:textId="77777777" w:rsidR="000A1FFB" w:rsidRDefault="000A1FFB" w:rsidP="000A1FFB">
      <w:pPr>
        <w:pStyle w:val="PargrafodaLista"/>
        <w:numPr>
          <w:ilvl w:val="0"/>
          <w:numId w:val="0"/>
        </w:numPr>
        <w:rPr>
          <w:lang w:val="pt-BR"/>
        </w:rPr>
      </w:pPr>
      <w:r w:rsidRPr="00C22B80">
        <w:rPr>
          <w:noProof/>
        </w:rPr>
        <w:drawing>
          <wp:inline distT="0" distB="0" distL="0" distR="0" wp14:anchorId="706758E9" wp14:editId="4D44C12D">
            <wp:extent cx="5939790" cy="2533650"/>
            <wp:effectExtent l="0" t="0" r="22860" b="0"/>
            <wp:docPr id="969948167" name="Diagrama 1">
              <a:extLst xmlns:a="http://schemas.openxmlformats.org/drawingml/2006/main">
                <a:ext uri="{FF2B5EF4-FFF2-40B4-BE49-F238E27FC236}">
                  <a16:creationId xmlns:a16="http://schemas.microsoft.com/office/drawing/2014/main" id="{0F6FE996-28F4-0AB6-CED4-428B4D33834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A795B7D" w14:textId="3D69277C" w:rsidR="00A06A22" w:rsidRDefault="000A1FFB" w:rsidP="003F79D9">
      <w:pPr>
        <w:pStyle w:val="PargrafodaLista"/>
        <w:ind w:firstLine="1134"/>
        <w:rPr>
          <w:lang w:val="pt-BR"/>
        </w:rPr>
        <w:pPrChange w:id="155" w:author="Breno oliveira" w:date="2026-01-26T14:57:00Z" w16du:dateUtc="2026-01-26T13:57:00Z">
          <w:pPr>
            <w:pStyle w:val="PargrafodaLista"/>
          </w:pPr>
        </w:pPrChange>
      </w:pPr>
      <w:r>
        <w:rPr>
          <w:lang w:val="pt-BR"/>
        </w:rPr>
        <w:t xml:space="preserve">A existência de 5 (cinco) contratos distintos não é simples acaso: cada contrato possuía um objeto, termos e valores próprios, </w:t>
      </w:r>
      <w:r w:rsidR="00743509">
        <w:rPr>
          <w:lang w:val="pt-BR"/>
        </w:rPr>
        <w:t>e foram sendo assinados à medida em que o desenvolvimento do projeto avançava</w:t>
      </w:r>
      <w:r w:rsidR="00A7128B">
        <w:rPr>
          <w:lang w:val="pt-BR"/>
        </w:rPr>
        <w:t xml:space="preserve">. Isso também significa que a vigência deles não era unificada, mas sim </w:t>
      </w:r>
      <w:r w:rsidR="00A7128B">
        <w:rPr>
          <w:b/>
          <w:bCs/>
          <w:u w:val="single"/>
          <w:lang w:val="pt-BR"/>
        </w:rPr>
        <w:t>consecutiva</w:t>
      </w:r>
      <w:r w:rsidR="00687ED5">
        <w:rPr>
          <w:lang w:val="pt-BR"/>
        </w:rPr>
        <w:t>:</w:t>
      </w:r>
      <w:r w:rsidR="00A7128B">
        <w:rPr>
          <w:lang w:val="pt-BR"/>
        </w:rPr>
        <w:t xml:space="preserve"> </w:t>
      </w:r>
    </w:p>
    <w:p w14:paraId="65FB26C5" w14:textId="47338C56" w:rsidR="00687ED5" w:rsidRDefault="003341E5" w:rsidP="00F82583">
      <w:pPr>
        <w:pStyle w:val="PargrafodaLista"/>
        <w:numPr>
          <w:ilvl w:val="0"/>
          <w:numId w:val="26"/>
        </w:numPr>
        <w:ind w:left="1701" w:hanging="567"/>
        <w:rPr>
          <w:lang w:val="pt-BR"/>
        </w:rPr>
      </w:pPr>
      <w:r>
        <w:rPr>
          <w:noProof/>
          <w:lang w:val="pt-BR"/>
        </w:rPr>
        <w:drawing>
          <wp:anchor distT="0" distB="0" distL="114300" distR="114300" simplePos="0" relativeHeight="251679744" behindDoc="0" locked="0" layoutInCell="1" allowOverlap="1" wp14:anchorId="2B32899A" wp14:editId="715F41D1">
            <wp:simplePos x="0" y="0"/>
            <wp:positionH relativeFrom="column">
              <wp:posOffset>4697407</wp:posOffset>
            </wp:positionH>
            <wp:positionV relativeFrom="paragraph">
              <wp:posOffset>1387847</wp:posOffset>
            </wp:positionV>
            <wp:extent cx="258230" cy="258230"/>
            <wp:effectExtent l="0" t="0" r="8890" b="8890"/>
            <wp:wrapNone/>
            <wp:docPr id="1392835649" name="Gráfico 17" descr="Marca de seleção com preenchiment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5649" name="Gráfico 1392835649" descr="Marca de seleção com preenchimento sólido"/>
                    <pic:cNvPicPr/>
                  </pic:nvPicPr>
                  <pic:blipFill>
                    <a:blip r:embed="rId20">
                      <a:extLst>
                        <a:ext uri="{96DAC541-7B7A-43D3-8B79-37D633B846F1}">
                          <asvg:svgBlip xmlns:asvg="http://schemas.microsoft.com/office/drawing/2016/SVG/main" r:embed="rId21"/>
                        </a:ext>
                      </a:extLst>
                    </a:blip>
                    <a:stretch>
                      <a:fillRect/>
                    </a:stretch>
                  </pic:blipFill>
                  <pic:spPr>
                    <a:xfrm>
                      <a:off x="0" y="0"/>
                      <a:ext cx="258230" cy="258230"/>
                    </a:xfrm>
                    <a:prstGeom prst="rect">
                      <a:avLst/>
                    </a:prstGeom>
                  </pic:spPr>
                </pic:pic>
              </a:graphicData>
            </a:graphic>
            <wp14:sizeRelH relativeFrom="margin">
              <wp14:pctWidth>0</wp14:pctWidth>
            </wp14:sizeRelH>
            <wp14:sizeRelV relativeFrom="margin">
              <wp14:pctHeight>0</wp14:pctHeight>
            </wp14:sizeRelV>
          </wp:anchor>
        </w:drawing>
      </w:r>
      <w:r w:rsidR="00AB2C97">
        <w:rPr>
          <w:b/>
          <w:bCs/>
          <w:noProof/>
          <w:u w:val="single"/>
          <w:lang w:val="pt-BR"/>
        </w:rPr>
        <mc:AlternateContent>
          <mc:Choice Requires="wps">
            <w:drawing>
              <wp:anchor distT="0" distB="0" distL="114300" distR="114300" simplePos="0" relativeHeight="251678720" behindDoc="0" locked="0" layoutInCell="1" allowOverlap="1" wp14:anchorId="169FE298" wp14:editId="3416DBA6">
                <wp:simplePos x="0" y="0"/>
                <wp:positionH relativeFrom="margin">
                  <wp:align>left</wp:align>
                </wp:positionH>
                <wp:positionV relativeFrom="paragraph">
                  <wp:posOffset>27137</wp:posOffset>
                </wp:positionV>
                <wp:extent cx="695229" cy="1085131"/>
                <wp:effectExtent l="57150" t="19050" r="10160" b="96520"/>
                <wp:wrapNone/>
                <wp:docPr id="1625342830" name="Seta: para Baixo 16"/>
                <wp:cNvGraphicFramePr/>
                <a:graphic xmlns:a="http://schemas.openxmlformats.org/drawingml/2006/main">
                  <a:graphicData uri="http://schemas.microsoft.com/office/word/2010/wordprocessingShape">
                    <wps:wsp>
                      <wps:cNvSpPr/>
                      <wps:spPr>
                        <a:xfrm>
                          <a:off x="0" y="0"/>
                          <a:ext cx="695229" cy="1085131"/>
                        </a:xfrm>
                        <a:prstGeom prst="downArrow">
                          <a:avLst/>
                        </a:prstGeom>
                        <a:solidFill>
                          <a:srgbClr val="FFC000"/>
                        </a:solidFill>
                      </wps:spPr>
                      <wps:style>
                        <a:lnRef idx="1">
                          <a:schemeClr val="accent1"/>
                        </a:lnRef>
                        <a:fillRef idx="3">
                          <a:schemeClr val="accent1"/>
                        </a:fillRef>
                        <a:effectRef idx="2">
                          <a:schemeClr val="accent1"/>
                        </a:effectRef>
                        <a:fontRef idx="minor">
                          <a:schemeClr val="lt1"/>
                        </a:fontRef>
                      </wps:style>
                      <wps:txbx>
                        <w:txbxContent>
                          <w:p w14:paraId="1F5FA5EE" w14:textId="305F0E50" w:rsidR="00F41444" w:rsidRPr="00302AFF" w:rsidRDefault="00FE3979" w:rsidP="00F41444">
                            <w:pPr>
                              <w:jc w:val="center"/>
                              <w:rPr>
                                <w:b/>
                                <w:bCs/>
                                <w:color w:val="000000" w:themeColor="text1"/>
                                <w:sz w:val="22"/>
                                <w:szCs w:val="22"/>
                                <w:lang w:val="pt-BR"/>
                              </w:rPr>
                            </w:pPr>
                            <w:proofErr w:type="spellStart"/>
                            <w:r w:rsidRPr="00302AFF">
                              <w:rPr>
                                <w:b/>
                                <w:bCs/>
                                <w:color w:val="000000" w:themeColor="text1"/>
                                <w:sz w:val="22"/>
                                <w:szCs w:val="22"/>
                                <w:lang w:val="pt-BR"/>
                              </w:rPr>
                              <w:t>Ago</w:t>
                            </w:r>
                            <w:proofErr w:type="spellEnd"/>
                            <w:r w:rsidRPr="00302AFF">
                              <w:rPr>
                                <w:b/>
                                <w:bCs/>
                                <w:color w:val="000000" w:themeColor="text1"/>
                                <w:sz w:val="22"/>
                                <w:szCs w:val="22"/>
                                <w:lang w:val="pt-BR"/>
                              </w:rPr>
                              <w:t>/2022</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9FE29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16" o:spid="_x0000_s1026" type="#_x0000_t67" style="position:absolute;left:0;text-align:left;margin-left:0;margin-top:2.15pt;width:54.75pt;height:85.4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" adj="14681" fillcolor="#ffc000" strokecolor="#4579b8 [3044]">
                <v:shadow on="t" color="black" opacity="22937f" origin=",.5" offset="0,.63889mm"/>
                <v:textbox style="layout-flow:vertical;mso-layout-flow-alt:bottom-to-top">
                  <w:txbxContent>
                    <w:p w14:paraId="1F5FA5EE" w14:textId="305F0E50" w:rsidR="00F41444" w:rsidRPr="00302AFF" w:rsidRDefault="00FE3979" w:rsidP="00F41444">
                      <w:pPr>
                        <w:jc w:val="center"/>
                        <w:rPr>
                          <w:b/>
                          <w:bCs/>
                          <w:color w:val="000000" w:themeColor="text1"/>
                          <w:sz w:val="22"/>
                          <w:szCs w:val="22"/>
                          <w:lang w:val="pt-BR"/>
                        </w:rPr>
                      </w:pPr>
                      <w:proofErr w:type="spellStart"/>
                      <w:r w:rsidRPr="00302AFF">
                        <w:rPr>
                          <w:b/>
                          <w:bCs/>
                          <w:color w:val="000000" w:themeColor="text1"/>
                          <w:sz w:val="22"/>
                          <w:szCs w:val="22"/>
                          <w:lang w:val="pt-BR"/>
                        </w:rPr>
                        <w:t>Ago</w:t>
                      </w:r>
                      <w:proofErr w:type="spellEnd"/>
                      <w:r w:rsidRPr="00302AFF">
                        <w:rPr>
                          <w:b/>
                          <w:bCs/>
                          <w:color w:val="000000" w:themeColor="text1"/>
                          <w:sz w:val="22"/>
                          <w:szCs w:val="22"/>
                          <w:lang w:val="pt-BR"/>
                        </w:rPr>
                        <w:t>/2022</w:t>
                      </w:r>
                    </w:p>
                  </w:txbxContent>
                </v:textbox>
                <w10:wrap anchorx="margin"/>
              </v:shape>
            </w:pict>
          </mc:Fallback>
        </mc:AlternateContent>
      </w:r>
      <w:r w:rsidR="00E517E2" w:rsidRPr="00E517E2">
        <w:rPr>
          <w:b/>
          <w:bCs/>
          <w:u w:val="single"/>
          <w:lang w:val="pt-BR"/>
        </w:rPr>
        <w:t>Desenho das Soluções</w:t>
      </w:r>
      <w:r w:rsidR="00F82583">
        <w:rPr>
          <w:lang w:val="pt-BR"/>
        </w:rPr>
        <w:t>:</w:t>
      </w:r>
      <w:r w:rsidR="00687ED5">
        <w:rPr>
          <w:lang w:val="pt-BR"/>
        </w:rPr>
        <w:t xml:space="preserve"> </w:t>
      </w:r>
      <w:r w:rsidR="00F82583">
        <w:rPr>
          <w:lang w:val="pt-BR"/>
        </w:rPr>
        <w:t>O primeiro contrato</w:t>
      </w:r>
      <w:r w:rsidR="009E1304">
        <w:rPr>
          <w:lang w:val="pt-BR"/>
        </w:rPr>
        <w:t>,</w:t>
      </w:r>
      <w:r w:rsidR="00F82583">
        <w:rPr>
          <w:lang w:val="pt-BR"/>
        </w:rPr>
        <w:t xml:space="preserve"> assinado entre as Partes </w:t>
      </w:r>
      <w:r w:rsidR="009E1304">
        <w:rPr>
          <w:lang w:val="pt-BR"/>
        </w:rPr>
        <w:t xml:space="preserve">em 19.8.2022, </w:t>
      </w:r>
      <w:r w:rsidR="00687ED5">
        <w:rPr>
          <w:lang w:val="pt-BR"/>
        </w:rPr>
        <w:t xml:space="preserve">visava a realização de um estudo prévio que antecederia à implementação do sistema SAP, com duração de 4 (quatro) semanas. O objetivo dessa etapa era mapear as necessidades da </w:t>
      </w:r>
      <w:proofErr w:type="spellStart"/>
      <w:r w:rsidR="00687ED5">
        <w:rPr>
          <w:lang w:val="pt-BR"/>
        </w:rPr>
        <w:t>Brisanet</w:t>
      </w:r>
      <w:proofErr w:type="spellEnd"/>
      <w:r w:rsidR="00687ED5">
        <w:rPr>
          <w:lang w:val="pt-BR"/>
        </w:rPr>
        <w:t xml:space="preserve"> e desenhar a solução que mais se adequaria a essas necessidades. </w:t>
      </w:r>
    </w:p>
    <w:p w14:paraId="43D4C4A4" w14:textId="434DADB8" w:rsidR="00282DF7" w:rsidRDefault="00737EAF" w:rsidP="00282DF7">
      <w:pPr>
        <w:pStyle w:val="PargrafodaLista"/>
        <w:numPr>
          <w:ilvl w:val="0"/>
          <w:numId w:val="0"/>
        </w:numPr>
        <w:ind w:left="1701"/>
        <w:rPr>
          <w:lang w:val="pt-BR"/>
        </w:rPr>
      </w:pPr>
      <w:r>
        <w:rPr>
          <w:b/>
          <w:bCs/>
          <w:noProof/>
          <w:u w:val="single"/>
          <w:lang w:val="pt-BR"/>
        </w:rPr>
        <mc:AlternateContent>
          <mc:Choice Requires="wps">
            <w:drawing>
              <wp:anchor distT="0" distB="0" distL="114300" distR="114300" simplePos="0" relativeHeight="251681792" behindDoc="0" locked="0" layoutInCell="1" allowOverlap="1" wp14:anchorId="38645833" wp14:editId="08E78009">
                <wp:simplePos x="0" y="0"/>
                <wp:positionH relativeFrom="margin">
                  <wp:align>left</wp:align>
                </wp:positionH>
                <wp:positionV relativeFrom="paragraph">
                  <wp:posOffset>48489</wp:posOffset>
                </wp:positionV>
                <wp:extent cx="694690" cy="939241"/>
                <wp:effectExtent l="57150" t="19050" r="67310" b="89535"/>
                <wp:wrapNone/>
                <wp:docPr id="1584189337" name="Seta: para Baixo 16"/>
                <wp:cNvGraphicFramePr/>
                <a:graphic xmlns:a="http://schemas.openxmlformats.org/drawingml/2006/main">
                  <a:graphicData uri="http://schemas.microsoft.com/office/word/2010/wordprocessingShape">
                    <wps:wsp>
                      <wps:cNvSpPr/>
                      <wps:spPr>
                        <a:xfrm>
                          <a:off x="0" y="0"/>
                          <a:ext cx="694690" cy="939241"/>
                        </a:xfrm>
                        <a:prstGeom prst="downArrow">
                          <a:avLst/>
                        </a:prstGeom>
                        <a:solidFill>
                          <a:srgbClr val="FFC000"/>
                        </a:solidFill>
                      </wps:spPr>
                      <wps:style>
                        <a:lnRef idx="1">
                          <a:schemeClr val="accent1"/>
                        </a:lnRef>
                        <a:fillRef idx="3">
                          <a:schemeClr val="accent1"/>
                        </a:fillRef>
                        <a:effectRef idx="2">
                          <a:schemeClr val="accent1"/>
                        </a:effectRef>
                        <a:fontRef idx="minor">
                          <a:schemeClr val="lt1"/>
                        </a:fontRef>
                      </wps:style>
                      <wps:txbx>
                        <w:txbxContent>
                          <w:p w14:paraId="45F1E299" w14:textId="00AB54FC" w:rsidR="00FC5857" w:rsidRPr="00302AFF" w:rsidRDefault="00FC5857" w:rsidP="00FC5857">
                            <w:pPr>
                              <w:jc w:val="center"/>
                              <w:rPr>
                                <w:b/>
                                <w:bCs/>
                                <w:color w:val="000000" w:themeColor="text1"/>
                                <w:sz w:val="22"/>
                                <w:szCs w:val="22"/>
                                <w:lang w:val="pt-BR"/>
                              </w:rPr>
                            </w:pPr>
                            <w:proofErr w:type="spellStart"/>
                            <w:r>
                              <w:rPr>
                                <w:b/>
                                <w:bCs/>
                                <w:color w:val="000000" w:themeColor="text1"/>
                                <w:sz w:val="22"/>
                                <w:szCs w:val="22"/>
                                <w:lang w:val="pt-BR"/>
                              </w:rPr>
                              <w:t>Nov</w:t>
                            </w:r>
                            <w:proofErr w:type="spellEnd"/>
                            <w:r w:rsidRPr="00302AFF">
                              <w:rPr>
                                <w:b/>
                                <w:bCs/>
                                <w:color w:val="000000" w:themeColor="text1"/>
                                <w:sz w:val="22"/>
                                <w:szCs w:val="22"/>
                                <w:lang w:val="pt-BR"/>
                              </w:rPr>
                              <w:t>/2022</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45833" id="_x0000_s1027" type="#_x0000_t67" style="position:absolute;left:0;text-align:left;margin-left:0;margin-top:3.8pt;width:54.7pt;height:73.9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" adj="13612" fillcolor="#ffc000" strokecolor="#4579b8 [3044]">
                <v:shadow on="t" color="black" opacity="22937f" origin=",.5" offset="0,.63889mm"/>
                <v:textbox style="layout-flow:vertical;mso-layout-flow-alt:bottom-to-top">
                  <w:txbxContent>
                    <w:p w14:paraId="45F1E299" w14:textId="00AB54FC" w:rsidR="00FC5857" w:rsidRPr="00302AFF" w:rsidRDefault="00FC5857" w:rsidP="00FC5857">
                      <w:pPr>
                        <w:jc w:val="center"/>
                        <w:rPr>
                          <w:b/>
                          <w:bCs/>
                          <w:color w:val="000000" w:themeColor="text1"/>
                          <w:sz w:val="22"/>
                          <w:szCs w:val="22"/>
                          <w:lang w:val="pt-BR"/>
                        </w:rPr>
                      </w:pPr>
                      <w:proofErr w:type="spellStart"/>
                      <w:r>
                        <w:rPr>
                          <w:b/>
                          <w:bCs/>
                          <w:color w:val="000000" w:themeColor="text1"/>
                          <w:sz w:val="22"/>
                          <w:szCs w:val="22"/>
                          <w:lang w:val="pt-BR"/>
                        </w:rPr>
                        <w:t>Nov</w:t>
                      </w:r>
                      <w:proofErr w:type="spellEnd"/>
                      <w:r w:rsidRPr="00302AFF">
                        <w:rPr>
                          <w:b/>
                          <w:bCs/>
                          <w:color w:val="000000" w:themeColor="text1"/>
                          <w:sz w:val="22"/>
                          <w:szCs w:val="22"/>
                          <w:lang w:val="pt-BR"/>
                        </w:rPr>
                        <w:t>/2022</w:t>
                      </w:r>
                    </w:p>
                  </w:txbxContent>
                </v:textbox>
                <w10:wrap anchorx="margin"/>
              </v:shape>
            </w:pict>
          </mc:Fallback>
        </mc:AlternateContent>
      </w:r>
      <w:r w:rsidR="00282DF7">
        <w:rPr>
          <w:b/>
          <w:bCs/>
          <w:noProof/>
          <w:u w:val="single"/>
          <w:lang w:val="pt-BR"/>
        </w:rPr>
        <w:t>Status</w:t>
      </w:r>
      <w:r w:rsidR="00282DF7" w:rsidRPr="00282DF7">
        <w:rPr>
          <w:lang w:val="pt-BR"/>
        </w:rPr>
        <w:t>:</w:t>
      </w:r>
      <w:r w:rsidR="00282DF7">
        <w:rPr>
          <w:lang w:val="pt-BR"/>
        </w:rPr>
        <w:t xml:space="preserve"> </w:t>
      </w:r>
      <w:r w:rsidR="00F7462B">
        <w:rPr>
          <w:lang w:val="pt-BR"/>
        </w:rPr>
        <w:t>Encerrado por adimplemento em</w:t>
      </w:r>
      <w:r w:rsidR="00282DF7">
        <w:rPr>
          <w:lang w:val="pt-BR"/>
        </w:rPr>
        <w:t xml:space="preserve"> </w:t>
      </w:r>
      <w:commentRangeStart w:id="156"/>
      <w:r w:rsidR="000673F1" w:rsidRPr="0017776E">
        <w:rPr>
          <w:highlight w:val="yellow"/>
          <w:lang w:val="pt-BR"/>
        </w:rPr>
        <w:t>27</w:t>
      </w:r>
      <w:r w:rsidR="004C1A32" w:rsidRPr="0017776E">
        <w:rPr>
          <w:highlight w:val="yellow"/>
          <w:lang w:val="pt-BR"/>
        </w:rPr>
        <w:t>.</w:t>
      </w:r>
      <w:r w:rsidR="000673F1" w:rsidRPr="0017776E">
        <w:rPr>
          <w:highlight w:val="yellow"/>
          <w:lang w:val="pt-BR"/>
        </w:rPr>
        <w:t>10</w:t>
      </w:r>
      <w:r w:rsidR="004C1A32" w:rsidRPr="0017776E">
        <w:rPr>
          <w:highlight w:val="yellow"/>
          <w:lang w:val="pt-BR"/>
        </w:rPr>
        <w:t>.2022</w:t>
      </w:r>
      <w:commentRangeEnd w:id="156"/>
      <w:r w:rsidR="00231447">
        <w:rPr>
          <w:rStyle w:val="Refdecomentrio"/>
          <w:sz w:val="24"/>
          <w:szCs w:val="24"/>
          <w:lang w:val="pt-BR"/>
        </w:rPr>
        <w:commentReference w:id="156"/>
      </w:r>
      <w:r w:rsidR="000673F1">
        <w:rPr>
          <w:lang w:val="pt-BR"/>
        </w:rPr>
        <w:t xml:space="preserve"> </w:t>
      </w:r>
    </w:p>
    <w:p w14:paraId="1D0D271C" w14:textId="48CB88D8" w:rsidR="00687ED5" w:rsidRDefault="003341E5" w:rsidP="00F82583">
      <w:pPr>
        <w:pStyle w:val="PargrafodaLista"/>
        <w:numPr>
          <w:ilvl w:val="0"/>
          <w:numId w:val="26"/>
        </w:numPr>
        <w:ind w:left="1701" w:hanging="567"/>
        <w:rPr>
          <w:lang w:val="pt-BR"/>
        </w:rPr>
      </w:pPr>
      <w:r>
        <w:rPr>
          <w:noProof/>
          <w:lang w:val="pt-BR"/>
        </w:rPr>
        <w:lastRenderedPageBreak/>
        <w:drawing>
          <wp:anchor distT="0" distB="0" distL="114300" distR="114300" simplePos="0" relativeHeight="251683840" behindDoc="0" locked="0" layoutInCell="1" allowOverlap="1" wp14:anchorId="2115D427" wp14:editId="0A570FE3">
            <wp:simplePos x="0" y="0"/>
            <wp:positionH relativeFrom="column">
              <wp:posOffset>4682263</wp:posOffset>
            </wp:positionH>
            <wp:positionV relativeFrom="paragraph">
              <wp:posOffset>2143173</wp:posOffset>
            </wp:positionV>
            <wp:extent cx="258230" cy="258230"/>
            <wp:effectExtent l="0" t="0" r="8890" b="8890"/>
            <wp:wrapNone/>
            <wp:docPr id="1167610334" name="Gráfico 17" descr="Marca de seleção com preenchiment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5649" name="Gráfico 1392835649" descr="Marca de seleção com preenchimento sólido"/>
                    <pic:cNvPicPr/>
                  </pic:nvPicPr>
                  <pic:blipFill>
                    <a:blip r:embed="rId20">
                      <a:extLst>
                        <a:ext uri="{96DAC541-7B7A-43D3-8B79-37D633B846F1}">
                          <asvg:svgBlip xmlns:asvg="http://schemas.microsoft.com/office/drawing/2016/SVG/main" r:embed="rId21"/>
                        </a:ext>
                      </a:extLst>
                    </a:blip>
                    <a:stretch>
                      <a:fillRect/>
                    </a:stretch>
                  </pic:blipFill>
                  <pic:spPr>
                    <a:xfrm>
                      <a:off x="0" y="0"/>
                      <a:ext cx="258230" cy="258230"/>
                    </a:xfrm>
                    <a:prstGeom prst="rect">
                      <a:avLst/>
                    </a:prstGeom>
                  </pic:spPr>
                </pic:pic>
              </a:graphicData>
            </a:graphic>
            <wp14:sizeRelH relativeFrom="margin">
              <wp14:pctWidth>0</wp14:pctWidth>
            </wp14:sizeRelH>
            <wp14:sizeRelV relativeFrom="margin">
              <wp14:pctHeight>0</wp14:pctHeight>
            </wp14:sizeRelV>
          </wp:anchor>
        </w:drawing>
      </w:r>
      <w:r w:rsidR="00E517E2" w:rsidRPr="00E823F1">
        <w:rPr>
          <w:b/>
          <w:bCs/>
          <w:u w:val="single"/>
          <w:lang w:val="pt-BR"/>
        </w:rPr>
        <w:t xml:space="preserve">Implementação </w:t>
      </w:r>
      <w:r w:rsidR="00E823F1" w:rsidRPr="00E823F1">
        <w:rPr>
          <w:b/>
          <w:bCs/>
          <w:u w:val="single"/>
          <w:lang w:val="pt-BR"/>
        </w:rPr>
        <w:t>Preliminar</w:t>
      </w:r>
      <w:r w:rsidR="00E823F1">
        <w:rPr>
          <w:lang w:val="pt-BR"/>
        </w:rPr>
        <w:t xml:space="preserve">: </w:t>
      </w:r>
      <w:r w:rsidR="00687ED5">
        <w:rPr>
          <w:lang w:val="pt-BR"/>
        </w:rPr>
        <w:t xml:space="preserve">Em 27.10.2022, a </w:t>
      </w:r>
      <w:proofErr w:type="spellStart"/>
      <w:r w:rsidR="00687ED5">
        <w:rPr>
          <w:lang w:val="pt-BR"/>
        </w:rPr>
        <w:t>Seidor</w:t>
      </w:r>
      <w:proofErr w:type="spellEnd"/>
      <w:r w:rsidR="00687ED5">
        <w:rPr>
          <w:lang w:val="pt-BR"/>
        </w:rPr>
        <w:t xml:space="preserve"> apresentou à </w:t>
      </w:r>
      <w:proofErr w:type="spellStart"/>
      <w:r w:rsidR="00687ED5">
        <w:rPr>
          <w:lang w:val="pt-BR"/>
        </w:rPr>
        <w:t>Brisanet</w:t>
      </w:r>
      <w:proofErr w:type="spellEnd"/>
      <w:r w:rsidR="00687ED5">
        <w:rPr>
          <w:lang w:val="pt-BR"/>
        </w:rPr>
        <w:t xml:space="preserve"> uma nova proposta de trabalho,</w:t>
      </w:r>
      <w:r w:rsidR="00687ED5">
        <w:rPr>
          <w:rStyle w:val="Refdenotaderodap"/>
          <w:lang w:val="pt-BR"/>
        </w:rPr>
        <w:footnoteReference w:id="4"/>
      </w:r>
      <w:r w:rsidR="00687ED5">
        <w:rPr>
          <w:lang w:val="pt-BR"/>
        </w:rPr>
        <w:t xml:space="preserve"> em que indicou a finalização das etapas de “Preparação” e “Exploração”, que foram objeto do </w:t>
      </w:r>
      <w:r w:rsidR="0097434C">
        <w:rPr>
          <w:lang w:val="pt-BR"/>
        </w:rPr>
        <w:t>C</w:t>
      </w:r>
      <w:r w:rsidR="00687ED5">
        <w:rPr>
          <w:lang w:val="pt-BR"/>
        </w:rPr>
        <w:t>ontrato</w:t>
      </w:r>
      <w:r w:rsidR="0097434C">
        <w:rPr>
          <w:lang w:val="pt-BR"/>
        </w:rPr>
        <w:t xml:space="preserve"> de Desenho das Soluções</w:t>
      </w:r>
      <w:r w:rsidR="00687ED5">
        <w:rPr>
          <w:lang w:val="pt-BR"/>
        </w:rPr>
        <w:t>, e apresentou uma nova proposta visando “</w:t>
      </w:r>
      <w:r w:rsidR="00687ED5">
        <w:rPr>
          <w:i/>
          <w:iCs/>
          <w:lang w:val="pt-BR"/>
        </w:rPr>
        <w:t xml:space="preserve">a alocação do time necessário </w:t>
      </w:r>
      <w:r w:rsidR="00687ED5" w:rsidRPr="005A01E6">
        <w:rPr>
          <w:b/>
          <w:bCs/>
          <w:i/>
          <w:iCs/>
          <w:u w:val="single"/>
          <w:lang w:val="pt-BR"/>
        </w:rPr>
        <w:t>para início da fase de realização</w:t>
      </w:r>
      <w:r w:rsidR="00687ED5">
        <w:rPr>
          <w:i/>
          <w:iCs/>
          <w:lang w:val="pt-BR"/>
        </w:rPr>
        <w:t xml:space="preserve"> do projeto BRISANET</w:t>
      </w:r>
      <w:r w:rsidR="00687ED5">
        <w:rPr>
          <w:lang w:val="pt-BR"/>
        </w:rPr>
        <w:t xml:space="preserve">”, que seria executada em um prazo de 4 (quatro) semanas e com escopo bastante limitado. </w:t>
      </w:r>
      <w:r w:rsidR="003474D6">
        <w:rPr>
          <w:lang w:val="pt-BR"/>
        </w:rPr>
        <w:t>O segundo contrato foi então assinado entre as Partes em 1.11.2022.</w:t>
      </w:r>
    </w:p>
    <w:p w14:paraId="52449D21" w14:textId="031D107C" w:rsidR="00AB2C97" w:rsidRDefault="00AB2C97" w:rsidP="00AB2C97">
      <w:pPr>
        <w:pStyle w:val="PargrafodaLista"/>
        <w:numPr>
          <w:ilvl w:val="0"/>
          <w:numId w:val="0"/>
        </w:numPr>
        <w:ind w:left="1701"/>
        <w:rPr>
          <w:lang w:val="pt-BR"/>
        </w:rPr>
      </w:pPr>
      <w:r>
        <w:rPr>
          <w:b/>
          <w:bCs/>
          <w:noProof/>
          <w:u w:val="single"/>
          <w:lang w:val="pt-BR"/>
        </w:rPr>
        <w:t>Status</w:t>
      </w:r>
      <w:r w:rsidRPr="00AB2C97">
        <w:rPr>
          <w:lang w:val="pt-BR"/>
        </w:rPr>
        <w:t>:</w:t>
      </w:r>
      <w:r>
        <w:rPr>
          <w:lang w:val="pt-BR"/>
        </w:rPr>
        <w:t xml:space="preserve"> </w:t>
      </w:r>
      <w:r w:rsidR="00F7462B">
        <w:rPr>
          <w:lang w:val="pt-BR"/>
        </w:rPr>
        <w:t>Encerrado por adimplemento em</w:t>
      </w:r>
      <w:r>
        <w:rPr>
          <w:lang w:val="pt-BR"/>
        </w:rPr>
        <w:t xml:space="preserve"> </w:t>
      </w:r>
      <w:commentRangeStart w:id="157"/>
      <w:r w:rsidR="003341E5" w:rsidRPr="0017776E">
        <w:rPr>
          <w:highlight w:val="yellow"/>
          <w:lang w:val="pt-BR"/>
        </w:rPr>
        <w:t>22</w:t>
      </w:r>
      <w:r w:rsidR="0097434C" w:rsidRPr="0017776E">
        <w:rPr>
          <w:highlight w:val="yellow"/>
          <w:lang w:val="pt-BR"/>
        </w:rPr>
        <w:t>.</w:t>
      </w:r>
      <w:r w:rsidR="003341E5" w:rsidRPr="0017776E">
        <w:rPr>
          <w:highlight w:val="yellow"/>
          <w:lang w:val="pt-BR"/>
        </w:rPr>
        <w:t>11</w:t>
      </w:r>
      <w:r w:rsidR="0097434C" w:rsidRPr="0017776E">
        <w:rPr>
          <w:highlight w:val="yellow"/>
          <w:lang w:val="pt-BR"/>
        </w:rPr>
        <w:t>.202</w:t>
      </w:r>
      <w:r w:rsidR="0017776E" w:rsidRPr="0017776E">
        <w:rPr>
          <w:highlight w:val="yellow"/>
          <w:lang w:val="pt-BR"/>
        </w:rPr>
        <w:t>2</w:t>
      </w:r>
      <w:commentRangeEnd w:id="157"/>
      <w:r w:rsidR="00231447">
        <w:rPr>
          <w:rStyle w:val="Refdecomentrio"/>
          <w:sz w:val="24"/>
          <w:szCs w:val="24"/>
          <w:lang w:val="pt-BR"/>
        </w:rPr>
        <w:commentReference w:id="157"/>
      </w:r>
      <w:r w:rsidR="0097434C">
        <w:rPr>
          <w:lang w:val="pt-BR"/>
        </w:rPr>
        <w:t xml:space="preserve"> </w:t>
      </w:r>
    </w:p>
    <w:p w14:paraId="553DB879" w14:textId="4766D094" w:rsidR="00746DFC" w:rsidRDefault="008B79BC" w:rsidP="00AE009C">
      <w:pPr>
        <w:pStyle w:val="PargrafodaLista"/>
        <w:numPr>
          <w:ilvl w:val="0"/>
          <w:numId w:val="26"/>
        </w:numPr>
        <w:ind w:left="1701" w:hanging="567"/>
        <w:rPr>
          <w:lang w:val="pt-BR"/>
        </w:rPr>
      </w:pPr>
      <w:r>
        <w:rPr>
          <w:b/>
          <w:bCs/>
          <w:noProof/>
          <w:u w:val="single"/>
          <w:lang w:val="pt-BR"/>
        </w:rPr>
        <mc:AlternateContent>
          <mc:Choice Requires="wps">
            <w:drawing>
              <wp:anchor distT="0" distB="0" distL="114300" distR="114300" simplePos="0" relativeHeight="251685888" behindDoc="0" locked="0" layoutInCell="1" allowOverlap="1" wp14:anchorId="41F28F3F" wp14:editId="7FE2C658">
                <wp:simplePos x="0" y="0"/>
                <wp:positionH relativeFrom="margin">
                  <wp:align>left</wp:align>
                </wp:positionH>
                <wp:positionV relativeFrom="paragraph">
                  <wp:posOffset>174346</wp:posOffset>
                </wp:positionV>
                <wp:extent cx="694690" cy="1480566"/>
                <wp:effectExtent l="57150" t="19050" r="48260" b="100965"/>
                <wp:wrapNone/>
                <wp:docPr id="212724951" name="Seta: para Baixo 16"/>
                <wp:cNvGraphicFramePr/>
                <a:graphic xmlns:a="http://schemas.openxmlformats.org/drawingml/2006/main">
                  <a:graphicData uri="http://schemas.microsoft.com/office/word/2010/wordprocessingShape">
                    <wps:wsp>
                      <wps:cNvSpPr/>
                      <wps:spPr>
                        <a:xfrm>
                          <a:off x="0" y="0"/>
                          <a:ext cx="694690" cy="1480566"/>
                        </a:xfrm>
                        <a:prstGeom prst="downArrow">
                          <a:avLst/>
                        </a:prstGeom>
                        <a:solidFill>
                          <a:srgbClr val="FFC000"/>
                        </a:solidFill>
                      </wps:spPr>
                      <wps:style>
                        <a:lnRef idx="1">
                          <a:schemeClr val="accent1"/>
                        </a:lnRef>
                        <a:fillRef idx="3">
                          <a:schemeClr val="accent1"/>
                        </a:fillRef>
                        <a:effectRef idx="2">
                          <a:schemeClr val="accent1"/>
                        </a:effectRef>
                        <a:fontRef idx="minor">
                          <a:schemeClr val="lt1"/>
                        </a:fontRef>
                      </wps:style>
                      <wps:txbx>
                        <w:txbxContent>
                          <w:p w14:paraId="0C10B8F0" w14:textId="77777777" w:rsidR="00B748EE" w:rsidRPr="00302AFF" w:rsidRDefault="00B748EE" w:rsidP="00B748EE">
                            <w:pPr>
                              <w:jc w:val="center"/>
                              <w:rPr>
                                <w:b/>
                                <w:bCs/>
                                <w:color w:val="000000" w:themeColor="text1"/>
                                <w:sz w:val="22"/>
                                <w:szCs w:val="22"/>
                                <w:lang w:val="pt-BR"/>
                              </w:rPr>
                            </w:pPr>
                            <w:proofErr w:type="spellStart"/>
                            <w:r>
                              <w:rPr>
                                <w:b/>
                                <w:bCs/>
                                <w:color w:val="000000" w:themeColor="text1"/>
                                <w:sz w:val="22"/>
                                <w:szCs w:val="22"/>
                                <w:lang w:val="pt-BR"/>
                              </w:rPr>
                              <w:t>Nov</w:t>
                            </w:r>
                            <w:proofErr w:type="spellEnd"/>
                            <w:r w:rsidRPr="00302AFF">
                              <w:rPr>
                                <w:b/>
                                <w:bCs/>
                                <w:color w:val="000000" w:themeColor="text1"/>
                                <w:sz w:val="22"/>
                                <w:szCs w:val="22"/>
                                <w:lang w:val="pt-BR"/>
                              </w:rPr>
                              <w:t>/2022</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28F3F" id="_x0000_s1028" type="#_x0000_t67" style="position:absolute;left:0;text-align:left;margin-left:0;margin-top:13.75pt;width:54.7pt;height:116.6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" adj="16533" fillcolor="#ffc000" strokecolor="#4579b8 [3044]">
                <v:shadow on="t" color="black" opacity="22937f" origin=",.5" offset="0,.63889mm"/>
                <v:textbox style="layout-flow:vertical;mso-layout-flow-alt:bottom-to-top">
                  <w:txbxContent>
                    <w:p w14:paraId="0C10B8F0" w14:textId="77777777" w:rsidR="00B748EE" w:rsidRPr="00302AFF" w:rsidRDefault="00B748EE" w:rsidP="00B748EE">
                      <w:pPr>
                        <w:jc w:val="center"/>
                        <w:rPr>
                          <w:b/>
                          <w:bCs/>
                          <w:color w:val="000000" w:themeColor="text1"/>
                          <w:sz w:val="22"/>
                          <w:szCs w:val="22"/>
                          <w:lang w:val="pt-BR"/>
                        </w:rPr>
                      </w:pPr>
                      <w:proofErr w:type="spellStart"/>
                      <w:r>
                        <w:rPr>
                          <w:b/>
                          <w:bCs/>
                          <w:color w:val="000000" w:themeColor="text1"/>
                          <w:sz w:val="22"/>
                          <w:szCs w:val="22"/>
                          <w:lang w:val="pt-BR"/>
                        </w:rPr>
                        <w:t>Nov</w:t>
                      </w:r>
                      <w:proofErr w:type="spellEnd"/>
                      <w:r w:rsidRPr="00302AFF">
                        <w:rPr>
                          <w:b/>
                          <w:bCs/>
                          <w:color w:val="000000" w:themeColor="text1"/>
                          <w:sz w:val="22"/>
                          <w:szCs w:val="22"/>
                          <w:lang w:val="pt-BR"/>
                        </w:rPr>
                        <w:t>/2022</w:t>
                      </w:r>
                    </w:p>
                  </w:txbxContent>
                </v:textbox>
                <w10:wrap anchorx="margin"/>
              </v:shape>
            </w:pict>
          </mc:Fallback>
        </mc:AlternateContent>
      </w:r>
      <w:r w:rsidR="00B71BE9">
        <w:rPr>
          <w:noProof/>
          <w:lang w:val="pt-BR"/>
        </w:rPr>
        <w:drawing>
          <wp:anchor distT="0" distB="0" distL="114300" distR="114300" simplePos="0" relativeHeight="251687936" behindDoc="0" locked="0" layoutInCell="1" allowOverlap="1" wp14:anchorId="6D6ADEC4" wp14:editId="7FD168E9">
            <wp:simplePos x="0" y="0"/>
            <wp:positionH relativeFrom="column">
              <wp:posOffset>4562571</wp:posOffset>
            </wp:positionH>
            <wp:positionV relativeFrom="paragraph">
              <wp:posOffset>2155933</wp:posOffset>
            </wp:positionV>
            <wp:extent cx="258230" cy="258230"/>
            <wp:effectExtent l="0" t="0" r="8890" b="8890"/>
            <wp:wrapNone/>
            <wp:docPr id="252380879" name="Gráfico 17" descr="Marca de seleção com preenchiment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5649" name="Gráfico 1392835649" descr="Marca de seleção com preenchimento sólido"/>
                    <pic:cNvPicPr/>
                  </pic:nvPicPr>
                  <pic:blipFill>
                    <a:blip r:embed="rId20">
                      <a:extLst>
                        <a:ext uri="{96DAC541-7B7A-43D3-8B79-37D633B846F1}">
                          <asvg:svgBlip xmlns:asvg="http://schemas.microsoft.com/office/drawing/2016/SVG/main" r:embed="rId21"/>
                        </a:ext>
                      </a:extLst>
                    </a:blip>
                    <a:stretch>
                      <a:fillRect/>
                    </a:stretch>
                  </pic:blipFill>
                  <pic:spPr>
                    <a:xfrm>
                      <a:off x="0" y="0"/>
                      <a:ext cx="258230" cy="258230"/>
                    </a:xfrm>
                    <a:prstGeom prst="rect">
                      <a:avLst/>
                    </a:prstGeom>
                  </pic:spPr>
                </pic:pic>
              </a:graphicData>
            </a:graphic>
            <wp14:sizeRelH relativeFrom="margin">
              <wp14:pctWidth>0</wp14:pctWidth>
            </wp14:sizeRelH>
            <wp14:sizeRelV relativeFrom="margin">
              <wp14:pctHeight>0</wp14:pctHeight>
            </wp14:sizeRelV>
          </wp:anchor>
        </w:drawing>
      </w:r>
      <w:r w:rsidR="003341E5" w:rsidRPr="001173AB">
        <w:rPr>
          <w:b/>
          <w:bCs/>
          <w:u w:val="single"/>
          <w:lang w:val="pt-BR"/>
        </w:rPr>
        <w:t>Contrato de Implementação</w:t>
      </w:r>
      <w:r w:rsidR="003341E5" w:rsidRPr="001173AB">
        <w:rPr>
          <w:lang w:val="pt-BR"/>
        </w:rPr>
        <w:t xml:space="preserve">: </w:t>
      </w:r>
      <w:r w:rsidR="008D0FBC">
        <w:rPr>
          <w:lang w:val="pt-BR"/>
        </w:rPr>
        <w:t>Uma vez c</w:t>
      </w:r>
      <w:r w:rsidR="00687ED5" w:rsidRPr="001173AB">
        <w:rPr>
          <w:lang w:val="pt-BR"/>
        </w:rPr>
        <w:t>oncluída a etapa intermediária</w:t>
      </w:r>
      <w:r w:rsidR="007F2B75">
        <w:rPr>
          <w:lang w:val="pt-BR"/>
        </w:rPr>
        <w:t>,</w:t>
      </w:r>
      <w:r w:rsidR="0075514D" w:rsidRPr="001173AB">
        <w:rPr>
          <w:lang w:val="pt-BR"/>
        </w:rPr>
        <w:t xml:space="preserve"> </w:t>
      </w:r>
      <w:r w:rsidR="008D0FBC">
        <w:rPr>
          <w:lang w:val="pt-BR"/>
        </w:rPr>
        <w:t xml:space="preserve">que foi </w:t>
      </w:r>
      <w:r w:rsidR="0075514D" w:rsidRPr="001173AB">
        <w:rPr>
          <w:lang w:val="pt-BR"/>
        </w:rPr>
        <w:t>objeto do Contrato de Implementação Preliminar</w:t>
      </w:r>
      <w:r w:rsidR="00687ED5" w:rsidRPr="001173AB">
        <w:rPr>
          <w:lang w:val="pt-BR"/>
        </w:rPr>
        <w:t xml:space="preserve">, a </w:t>
      </w:r>
      <w:proofErr w:type="spellStart"/>
      <w:r w:rsidR="00687ED5" w:rsidRPr="001173AB">
        <w:rPr>
          <w:lang w:val="pt-BR"/>
        </w:rPr>
        <w:t>Seidor</w:t>
      </w:r>
      <w:proofErr w:type="spellEnd"/>
      <w:r w:rsidR="00687ED5" w:rsidRPr="001173AB">
        <w:rPr>
          <w:lang w:val="pt-BR"/>
        </w:rPr>
        <w:t xml:space="preserve"> apresentou à </w:t>
      </w:r>
      <w:proofErr w:type="spellStart"/>
      <w:r w:rsidR="00687ED5" w:rsidRPr="001173AB">
        <w:rPr>
          <w:lang w:val="pt-BR"/>
        </w:rPr>
        <w:t>Brisanet</w:t>
      </w:r>
      <w:proofErr w:type="spellEnd"/>
      <w:r w:rsidR="008D0FBC">
        <w:rPr>
          <w:lang w:val="pt-BR"/>
        </w:rPr>
        <w:t xml:space="preserve">, </w:t>
      </w:r>
      <w:r w:rsidR="008D0FBC" w:rsidRPr="001173AB">
        <w:rPr>
          <w:lang w:val="pt-BR"/>
        </w:rPr>
        <w:t>em 22.11.2022,</w:t>
      </w:r>
      <w:r w:rsidR="00687ED5">
        <w:rPr>
          <w:rStyle w:val="Refdenotaderodap"/>
          <w:lang w:val="pt-BR"/>
        </w:rPr>
        <w:footnoteReference w:id="5"/>
      </w:r>
      <w:r w:rsidR="00687ED5" w:rsidRPr="001173AB">
        <w:rPr>
          <w:lang w:val="pt-BR"/>
        </w:rPr>
        <w:t xml:space="preserve"> </w:t>
      </w:r>
      <w:r w:rsidR="008D0FBC">
        <w:rPr>
          <w:lang w:val="pt-BR"/>
        </w:rPr>
        <w:t>uma nov</w:t>
      </w:r>
      <w:r w:rsidR="007F2B75">
        <w:rPr>
          <w:lang w:val="pt-BR"/>
        </w:rPr>
        <w:t xml:space="preserve">a proposta </w:t>
      </w:r>
      <w:r w:rsidR="008D0FBC">
        <w:rPr>
          <w:lang w:val="pt-BR"/>
        </w:rPr>
        <w:t>comercial para a</w:t>
      </w:r>
      <w:r w:rsidR="00687ED5" w:rsidRPr="001173AB">
        <w:rPr>
          <w:lang w:val="pt-BR"/>
        </w:rPr>
        <w:t xml:space="preserve"> implementação </w:t>
      </w:r>
      <w:r w:rsidR="0038680C" w:rsidRPr="001173AB">
        <w:rPr>
          <w:lang w:val="pt-BR"/>
        </w:rPr>
        <w:t>efetiva do sistem</w:t>
      </w:r>
      <w:r w:rsidR="00F121A5" w:rsidRPr="001173AB">
        <w:rPr>
          <w:lang w:val="pt-BR"/>
        </w:rPr>
        <w:t>a</w:t>
      </w:r>
      <w:r w:rsidR="0038680C" w:rsidRPr="001173AB">
        <w:rPr>
          <w:lang w:val="pt-BR"/>
        </w:rPr>
        <w:t xml:space="preserve"> SAP</w:t>
      </w:r>
      <w:r w:rsidR="00F121A5" w:rsidRPr="001173AB">
        <w:rPr>
          <w:lang w:val="pt-BR"/>
        </w:rPr>
        <w:t>.</w:t>
      </w:r>
      <w:r w:rsidR="0075514D" w:rsidRPr="001173AB">
        <w:rPr>
          <w:lang w:val="pt-BR"/>
        </w:rPr>
        <w:t xml:space="preserve"> O </w:t>
      </w:r>
      <w:r w:rsidR="0087447C" w:rsidRPr="001173AB">
        <w:rPr>
          <w:lang w:val="pt-BR"/>
        </w:rPr>
        <w:t xml:space="preserve">terceiro </w:t>
      </w:r>
      <w:r w:rsidR="0075514D" w:rsidRPr="001173AB">
        <w:rPr>
          <w:lang w:val="pt-BR"/>
        </w:rPr>
        <w:t>contrato</w:t>
      </w:r>
      <w:r w:rsidR="0087447C" w:rsidRPr="001173AB">
        <w:rPr>
          <w:lang w:val="pt-BR"/>
        </w:rPr>
        <w:t xml:space="preserve"> foi </w:t>
      </w:r>
      <w:r w:rsidR="008D0FBC">
        <w:rPr>
          <w:lang w:val="pt-BR"/>
        </w:rPr>
        <w:t xml:space="preserve">então </w:t>
      </w:r>
      <w:r w:rsidR="0087447C" w:rsidRPr="001173AB">
        <w:rPr>
          <w:lang w:val="pt-BR"/>
        </w:rPr>
        <w:t>assinado em 29.11.2022,</w:t>
      </w:r>
      <w:r w:rsidR="0075514D" w:rsidRPr="001173AB">
        <w:rPr>
          <w:lang w:val="pt-BR"/>
        </w:rPr>
        <w:t xml:space="preserve"> </w:t>
      </w:r>
      <w:r w:rsidR="0087447C" w:rsidRPr="001173AB">
        <w:rPr>
          <w:lang w:val="pt-BR"/>
        </w:rPr>
        <w:t xml:space="preserve">e </w:t>
      </w:r>
      <w:r w:rsidR="0075514D" w:rsidRPr="001173AB">
        <w:rPr>
          <w:lang w:val="pt-BR"/>
        </w:rPr>
        <w:t>previa uma duração inicial de 10 (dez) meses</w:t>
      </w:r>
      <w:r w:rsidR="002C6494" w:rsidRPr="001173AB">
        <w:rPr>
          <w:lang w:val="pt-BR"/>
        </w:rPr>
        <w:t xml:space="preserve">, mas também previa a flexibilidade necessária para acomodar os pedidos de </w:t>
      </w:r>
      <w:r w:rsidR="0055754C" w:rsidRPr="001173AB">
        <w:rPr>
          <w:lang w:val="pt-BR"/>
        </w:rPr>
        <w:t xml:space="preserve">alteração de escopo que certamente seriam apresentados pela </w:t>
      </w:r>
      <w:proofErr w:type="spellStart"/>
      <w:r w:rsidR="0055754C" w:rsidRPr="001173AB">
        <w:rPr>
          <w:lang w:val="pt-BR"/>
        </w:rPr>
        <w:t>Brisanet</w:t>
      </w:r>
      <w:proofErr w:type="spellEnd"/>
      <w:r w:rsidR="0055754C" w:rsidRPr="001173AB">
        <w:rPr>
          <w:lang w:val="pt-BR"/>
        </w:rPr>
        <w:t xml:space="preserve"> (como de fato ocorreu).</w:t>
      </w:r>
    </w:p>
    <w:p w14:paraId="1009861E" w14:textId="307C5EB8" w:rsidR="00687ED5" w:rsidRPr="001173AB" w:rsidRDefault="00746DFC" w:rsidP="00746DFC">
      <w:pPr>
        <w:pStyle w:val="PargrafodaLista"/>
        <w:numPr>
          <w:ilvl w:val="0"/>
          <w:numId w:val="0"/>
        </w:numPr>
        <w:ind w:left="1701"/>
        <w:rPr>
          <w:lang w:val="pt-BR"/>
        </w:rPr>
      </w:pPr>
      <w:r w:rsidRPr="00746DFC">
        <w:rPr>
          <w:b/>
          <w:bCs/>
          <w:u w:val="single"/>
          <w:lang w:val="pt-BR"/>
        </w:rPr>
        <w:t>Status</w:t>
      </w:r>
      <w:r>
        <w:rPr>
          <w:lang w:val="pt-BR"/>
        </w:rPr>
        <w:t xml:space="preserve">: </w:t>
      </w:r>
      <w:r w:rsidR="00F7462B">
        <w:rPr>
          <w:lang w:val="pt-BR"/>
        </w:rPr>
        <w:t>Encerrado por adimplemento em</w:t>
      </w:r>
      <w:r>
        <w:rPr>
          <w:lang w:val="pt-BR"/>
        </w:rPr>
        <w:t xml:space="preserve"> </w:t>
      </w:r>
      <w:commentRangeStart w:id="158"/>
      <w:r w:rsidR="00B71BE9" w:rsidRPr="00B71BE9">
        <w:rPr>
          <w:highlight w:val="yellow"/>
          <w:lang w:val="pt-BR"/>
        </w:rPr>
        <w:t>5.7.2024</w:t>
      </w:r>
      <w:r w:rsidR="00B71BE9">
        <w:rPr>
          <w:lang w:val="pt-BR"/>
        </w:rPr>
        <w:t>.</w:t>
      </w:r>
      <w:commentRangeEnd w:id="158"/>
      <w:r w:rsidR="00B71BE9" w:rsidRPr="001173AB">
        <w:rPr>
          <w:rStyle w:val="Refdecomentrio"/>
          <w:sz w:val="24"/>
          <w:szCs w:val="24"/>
          <w:lang w:val="pt-BR"/>
        </w:rPr>
        <w:commentReference w:id="158"/>
      </w:r>
      <w:r w:rsidR="001173AB" w:rsidRPr="001173AB">
        <w:rPr>
          <w:lang w:val="pt-BR"/>
        </w:rPr>
        <w:t xml:space="preserve"> </w:t>
      </w:r>
    </w:p>
    <w:p w14:paraId="467EC5AC" w14:textId="66F5642A" w:rsidR="006F50F9" w:rsidRPr="006F50F9" w:rsidRDefault="00E45C96" w:rsidP="00F82583">
      <w:pPr>
        <w:pStyle w:val="PargrafodaLista"/>
        <w:numPr>
          <w:ilvl w:val="0"/>
          <w:numId w:val="26"/>
        </w:numPr>
        <w:ind w:left="1701" w:hanging="567"/>
        <w:rPr>
          <w:lang w:val="pt-BR"/>
        </w:rPr>
      </w:pPr>
      <w:r>
        <w:rPr>
          <w:noProof/>
          <w:lang w:val="pt-BR"/>
        </w:rPr>
        <w:drawing>
          <wp:anchor distT="0" distB="0" distL="114300" distR="114300" simplePos="0" relativeHeight="251692032" behindDoc="0" locked="0" layoutInCell="1" allowOverlap="1" wp14:anchorId="0C8DCB44" wp14:editId="468B9D2E">
            <wp:simplePos x="0" y="0"/>
            <wp:positionH relativeFrom="column">
              <wp:posOffset>4744181</wp:posOffset>
            </wp:positionH>
            <wp:positionV relativeFrom="paragraph">
              <wp:posOffset>1889125</wp:posOffset>
            </wp:positionV>
            <wp:extent cx="258230" cy="258230"/>
            <wp:effectExtent l="0" t="0" r="8890" b="8890"/>
            <wp:wrapNone/>
            <wp:docPr id="362600522" name="Gráfico 17" descr="Marca de seleção com preenchiment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5649" name="Gráfico 1392835649" descr="Marca de seleção com preenchimento sólido"/>
                    <pic:cNvPicPr/>
                  </pic:nvPicPr>
                  <pic:blipFill>
                    <a:blip r:embed="rId20">
                      <a:extLst>
                        <a:ext uri="{96DAC541-7B7A-43D3-8B79-37D633B846F1}">
                          <asvg:svgBlip xmlns:asvg="http://schemas.microsoft.com/office/drawing/2016/SVG/main" r:embed="rId21"/>
                        </a:ext>
                      </a:extLst>
                    </a:blip>
                    <a:stretch>
                      <a:fillRect/>
                    </a:stretch>
                  </pic:blipFill>
                  <pic:spPr>
                    <a:xfrm>
                      <a:off x="0" y="0"/>
                      <a:ext cx="258230" cy="258230"/>
                    </a:xfrm>
                    <a:prstGeom prst="rect">
                      <a:avLst/>
                    </a:prstGeom>
                  </pic:spPr>
                </pic:pic>
              </a:graphicData>
            </a:graphic>
            <wp14:sizeRelH relativeFrom="margin">
              <wp14:pctWidth>0</wp14:pctWidth>
            </wp14:sizeRelH>
            <wp14:sizeRelV relativeFrom="margin">
              <wp14:pctHeight>0</wp14:pctHeight>
            </wp14:sizeRelV>
          </wp:anchor>
        </w:drawing>
      </w:r>
      <w:r w:rsidR="00B3370B">
        <w:rPr>
          <w:b/>
          <w:bCs/>
          <w:noProof/>
          <w:u w:val="single"/>
          <w:lang w:val="pt-BR"/>
        </w:rPr>
        <mc:AlternateContent>
          <mc:Choice Requires="wps">
            <w:drawing>
              <wp:anchor distT="0" distB="0" distL="114300" distR="114300" simplePos="0" relativeHeight="251689984" behindDoc="0" locked="0" layoutInCell="1" allowOverlap="1" wp14:anchorId="45866BD8" wp14:editId="542609C8">
                <wp:simplePos x="0" y="0"/>
                <wp:positionH relativeFrom="margin">
                  <wp:align>left</wp:align>
                </wp:positionH>
                <wp:positionV relativeFrom="paragraph">
                  <wp:posOffset>9789</wp:posOffset>
                </wp:positionV>
                <wp:extent cx="695229" cy="1085131"/>
                <wp:effectExtent l="57150" t="19050" r="10160" b="96520"/>
                <wp:wrapNone/>
                <wp:docPr id="570768976" name="Seta: para Baixo 16"/>
                <wp:cNvGraphicFramePr/>
                <a:graphic xmlns:a="http://schemas.openxmlformats.org/drawingml/2006/main">
                  <a:graphicData uri="http://schemas.microsoft.com/office/word/2010/wordprocessingShape">
                    <wps:wsp>
                      <wps:cNvSpPr/>
                      <wps:spPr>
                        <a:xfrm>
                          <a:off x="0" y="0"/>
                          <a:ext cx="695229" cy="1085131"/>
                        </a:xfrm>
                        <a:prstGeom prst="downArrow">
                          <a:avLst/>
                        </a:prstGeom>
                        <a:solidFill>
                          <a:srgbClr val="FFC000"/>
                        </a:solidFill>
                      </wps:spPr>
                      <wps:style>
                        <a:lnRef idx="1">
                          <a:schemeClr val="accent1"/>
                        </a:lnRef>
                        <a:fillRef idx="3">
                          <a:schemeClr val="accent1"/>
                        </a:fillRef>
                        <a:effectRef idx="2">
                          <a:schemeClr val="accent1"/>
                        </a:effectRef>
                        <a:fontRef idx="minor">
                          <a:schemeClr val="lt1"/>
                        </a:fontRef>
                      </wps:style>
                      <wps:txbx>
                        <w:txbxContent>
                          <w:p w14:paraId="089A17F4" w14:textId="3804A387" w:rsidR="00B3370B" w:rsidRPr="00302AFF" w:rsidRDefault="00B3370B" w:rsidP="00B3370B">
                            <w:pPr>
                              <w:jc w:val="center"/>
                              <w:rPr>
                                <w:b/>
                                <w:bCs/>
                                <w:color w:val="000000" w:themeColor="text1"/>
                                <w:sz w:val="22"/>
                                <w:szCs w:val="22"/>
                                <w:lang w:val="pt-BR"/>
                              </w:rPr>
                            </w:pPr>
                            <w:r>
                              <w:rPr>
                                <w:b/>
                                <w:bCs/>
                                <w:color w:val="000000" w:themeColor="text1"/>
                                <w:sz w:val="22"/>
                                <w:szCs w:val="22"/>
                                <w:lang w:val="pt-BR"/>
                              </w:rPr>
                              <w:t>Mai</w:t>
                            </w:r>
                            <w:r w:rsidRPr="00302AFF">
                              <w:rPr>
                                <w:b/>
                                <w:bCs/>
                                <w:color w:val="000000" w:themeColor="text1"/>
                                <w:sz w:val="22"/>
                                <w:szCs w:val="22"/>
                                <w:lang w:val="pt-BR"/>
                              </w:rPr>
                              <w:t>/202</w:t>
                            </w:r>
                            <w:r>
                              <w:rPr>
                                <w:b/>
                                <w:bCs/>
                                <w:color w:val="000000" w:themeColor="text1"/>
                                <w:sz w:val="22"/>
                                <w:szCs w:val="22"/>
                                <w:lang w:val="pt-BR"/>
                              </w:rPr>
                              <w:t>3</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66BD8" id="_x0000_s1029" type="#_x0000_t67" style="position:absolute;left:0;text-align:left;margin-left:0;margin-top:.75pt;width:54.75pt;height:85.4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" adj="14681" fillcolor="#ffc000" strokecolor="#4579b8 [3044]">
                <v:shadow on="t" color="black" opacity="22937f" origin=",.5" offset="0,.63889mm"/>
                <v:textbox style="layout-flow:vertical;mso-layout-flow-alt:bottom-to-top">
                  <w:txbxContent>
                    <w:p w14:paraId="089A17F4" w14:textId="3804A387" w:rsidR="00B3370B" w:rsidRPr="00302AFF" w:rsidRDefault="00B3370B" w:rsidP="00B3370B">
                      <w:pPr>
                        <w:jc w:val="center"/>
                        <w:rPr>
                          <w:b/>
                          <w:bCs/>
                          <w:color w:val="000000" w:themeColor="text1"/>
                          <w:sz w:val="22"/>
                          <w:szCs w:val="22"/>
                          <w:lang w:val="pt-BR"/>
                        </w:rPr>
                      </w:pPr>
                      <w:r>
                        <w:rPr>
                          <w:b/>
                          <w:bCs/>
                          <w:color w:val="000000" w:themeColor="text1"/>
                          <w:sz w:val="22"/>
                          <w:szCs w:val="22"/>
                          <w:lang w:val="pt-BR"/>
                        </w:rPr>
                        <w:t>Mai</w:t>
                      </w:r>
                      <w:r w:rsidRPr="00302AFF">
                        <w:rPr>
                          <w:b/>
                          <w:bCs/>
                          <w:color w:val="000000" w:themeColor="text1"/>
                          <w:sz w:val="22"/>
                          <w:szCs w:val="22"/>
                          <w:lang w:val="pt-BR"/>
                        </w:rPr>
                        <w:t>/202</w:t>
                      </w:r>
                      <w:r>
                        <w:rPr>
                          <w:b/>
                          <w:bCs/>
                          <w:color w:val="000000" w:themeColor="text1"/>
                          <w:sz w:val="22"/>
                          <w:szCs w:val="22"/>
                          <w:lang w:val="pt-BR"/>
                        </w:rPr>
                        <w:t>3</w:t>
                      </w:r>
                    </w:p>
                  </w:txbxContent>
                </v:textbox>
                <w10:wrap anchorx="margin"/>
              </v:shape>
            </w:pict>
          </mc:Fallback>
        </mc:AlternateContent>
      </w:r>
      <w:proofErr w:type="spellStart"/>
      <w:r w:rsidR="00C32AF5" w:rsidRPr="00C32AF5">
        <w:rPr>
          <w:b/>
          <w:bCs/>
          <w:u w:val="single"/>
          <w:lang w:val="pt-BR"/>
        </w:rPr>
        <w:t>Smart</w:t>
      </w:r>
      <w:proofErr w:type="spellEnd"/>
      <w:r w:rsidR="00C32AF5" w:rsidRPr="00C32AF5">
        <w:rPr>
          <w:b/>
          <w:bCs/>
          <w:u w:val="single"/>
          <w:lang w:val="pt-BR"/>
        </w:rPr>
        <w:t xml:space="preserve"> </w:t>
      </w:r>
      <w:proofErr w:type="spellStart"/>
      <w:r w:rsidR="00C32AF5" w:rsidRPr="00C32AF5">
        <w:rPr>
          <w:b/>
          <w:bCs/>
          <w:u w:val="single"/>
          <w:lang w:val="pt-BR"/>
        </w:rPr>
        <w:t>Attencion</w:t>
      </w:r>
      <w:proofErr w:type="spellEnd"/>
      <w:r w:rsidR="00C32AF5">
        <w:rPr>
          <w:lang w:val="pt-BR"/>
        </w:rPr>
        <w:t xml:space="preserve">: </w:t>
      </w:r>
      <w:r w:rsidR="005B20A6">
        <w:rPr>
          <w:lang w:val="pt-BR"/>
        </w:rPr>
        <w:t>E</w:t>
      </w:r>
      <w:r w:rsidR="00687ED5">
        <w:rPr>
          <w:lang w:val="pt-BR"/>
        </w:rPr>
        <w:t xml:space="preserve">m 31.5.2023, após a </w:t>
      </w:r>
      <w:r w:rsidR="005B20A6">
        <w:rPr>
          <w:lang w:val="pt-BR"/>
        </w:rPr>
        <w:t>entrega do MVP (</w:t>
      </w:r>
      <w:proofErr w:type="spellStart"/>
      <w:r w:rsidR="005B20A6">
        <w:rPr>
          <w:i/>
          <w:iCs/>
          <w:lang w:val="pt-BR"/>
        </w:rPr>
        <w:t>Minimum</w:t>
      </w:r>
      <w:proofErr w:type="spellEnd"/>
      <w:r w:rsidR="005B20A6">
        <w:rPr>
          <w:i/>
          <w:iCs/>
          <w:lang w:val="pt-BR"/>
        </w:rPr>
        <w:t xml:space="preserve"> </w:t>
      </w:r>
      <w:proofErr w:type="spellStart"/>
      <w:r w:rsidR="005B20A6">
        <w:rPr>
          <w:i/>
          <w:iCs/>
          <w:lang w:val="pt-BR"/>
        </w:rPr>
        <w:t>Viable</w:t>
      </w:r>
      <w:proofErr w:type="spellEnd"/>
      <w:r w:rsidR="005B20A6">
        <w:rPr>
          <w:i/>
          <w:iCs/>
          <w:lang w:val="pt-BR"/>
        </w:rPr>
        <w:t xml:space="preserve"> </w:t>
      </w:r>
      <w:proofErr w:type="spellStart"/>
      <w:r w:rsidR="005B20A6">
        <w:rPr>
          <w:i/>
          <w:iCs/>
          <w:lang w:val="pt-BR"/>
        </w:rPr>
        <w:t>Product</w:t>
      </w:r>
      <w:proofErr w:type="spellEnd"/>
      <w:r w:rsidR="005B20A6">
        <w:rPr>
          <w:lang w:val="pt-BR"/>
        </w:rPr>
        <w:t xml:space="preserve">) </w:t>
      </w:r>
      <w:r w:rsidR="00AD19DA">
        <w:rPr>
          <w:lang w:val="pt-BR"/>
        </w:rPr>
        <w:t>previsto no Contrato de Implementação, as Partes assinaram o terceiro</w:t>
      </w:r>
      <w:r w:rsidR="00687ED5">
        <w:rPr>
          <w:lang w:val="pt-BR"/>
        </w:rPr>
        <w:t xml:space="preserve"> contrato, </w:t>
      </w:r>
      <w:r w:rsidR="00AD19DA">
        <w:rPr>
          <w:lang w:val="pt-BR"/>
        </w:rPr>
        <w:t>qu</w:t>
      </w:r>
      <w:r w:rsidR="00687ED5">
        <w:rPr>
          <w:lang w:val="pt-BR"/>
        </w:rPr>
        <w:t xml:space="preserve">e visava a prestação de serviços de </w:t>
      </w:r>
      <w:r w:rsidR="00687ED5">
        <w:rPr>
          <w:b/>
          <w:bCs/>
          <w:u w:val="single"/>
          <w:lang w:val="pt-BR"/>
        </w:rPr>
        <w:t>suporte e gestão a aplicações SAP</w:t>
      </w:r>
      <w:r w:rsidR="00687ED5">
        <w:rPr>
          <w:lang w:val="pt-BR"/>
        </w:rPr>
        <w:t xml:space="preserve">, e visava apenas </w:t>
      </w:r>
      <w:r w:rsidR="00687ED5">
        <w:rPr>
          <w:b/>
          <w:bCs/>
          <w:lang w:val="pt-BR"/>
        </w:rPr>
        <w:t xml:space="preserve">(a) </w:t>
      </w:r>
      <w:r w:rsidR="00687ED5">
        <w:rPr>
          <w:lang w:val="pt-BR"/>
        </w:rPr>
        <w:t xml:space="preserve">a gestão de incidentes; </w:t>
      </w:r>
      <w:r w:rsidR="00687ED5">
        <w:rPr>
          <w:b/>
          <w:bCs/>
          <w:lang w:val="pt-BR"/>
        </w:rPr>
        <w:t xml:space="preserve">(b) </w:t>
      </w:r>
      <w:r w:rsidR="00687ED5">
        <w:rPr>
          <w:lang w:val="pt-BR"/>
        </w:rPr>
        <w:t xml:space="preserve">gestão de problemas; </w:t>
      </w:r>
      <w:r w:rsidR="00687ED5">
        <w:rPr>
          <w:b/>
          <w:bCs/>
          <w:lang w:val="pt-BR"/>
        </w:rPr>
        <w:t xml:space="preserve">(c) </w:t>
      </w:r>
      <w:r w:rsidR="00687ED5">
        <w:rPr>
          <w:lang w:val="pt-BR"/>
        </w:rPr>
        <w:t xml:space="preserve">monitoramento; </w:t>
      </w:r>
      <w:r w:rsidR="00687ED5">
        <w:rPr>
          <w:b/>
          <w:bCs/>
          <w:lang w:val="pt-BR"/>
        </w:rPr>
        <w:t xml:space="preserve">(d) </w:t>
      </w:r>
      <w:r w:rsidR="00687ED5">
        <w:rPr>
          <w:bCs/>
          <w:lang w:val="pt-BR"/>
        </w:rPr>
        <w:t xml:space="preserve">administração de sistemas e </w:t>
      </w:r>
      <w:r w:rsidR="00687ED5">
        <w:rPr>
          <w:b/>
          <w:lang w:val="pt-BR"/>
        </w:rPr>
        <w:t xml:space="preserve">(e) </w:t>
      </w:r>
      <w:r w:rsidR="00687ED5">
        <w:rPr>
          <w:bCs/>
          <w:lang w:val="pt-BR"/>
        </w:rPr>
        <w:t xml:space="preserve">gestão de solicitações de mudança da </w:t>
      </w:r>
      <w:proofErr w:type="spellStart"/>
      <w:r w:rsidR="00687ED5">
        <w:rPr>
          <w:bCs/>
          <w:lang w:val="pt-BR"/>
        </w:rPr>
        <w:t>Brisanet</w:t>
      </w:r>
      <w:proofErr w:type="spellEnd"/>
      <w:r w:rsidR="00687ED5">
        <w:rPr>
          <w:bCs/>
          <w:lang w:val="pt-BR"/>
        </w:rPr>
        <w:t>.</w:t>
      </w:r>
    </w:p>
    <w:p w14:paraId="586AF0B5" w14:textId="19C73A1B" w:rsidR="00687ED5" w:rsidRPr="00BE4CF1" w:rsidRDefault="00E45C96" w:rsidP="006F50F9">
      <w:pPr>
        <w:pStyle w:val="PargrafodaLista"/>
        <w:numPr>
          <w:ilvl w:val="0"/>
          <w:numId w:val="0"/>
        </w:numPr>
        <w:ind w:left="1701"/>
        <w:rPr>
          <w:lang w:val="pt-BR"/>
        </w:rPr>
      </w:pPr>
      <w:r w:rsidRPr="00E45C96">
        <w:rPr>
          <w:b/>
          <w:bCs/>
          <w:u w:val="single"/>
          <w:lang w:val="pt-BR"/>
        </w:rPr>
        <w:t>Status</w:t>
      </w:r>
      <w:r>
        <w:rPr>
          <w:lang w:val="pt-BR"/>
        </w:rPr>
        <w:t xml:space="preserve">: </w:t>
      </w:r>
      <w:r w:rsidR="00F7462B">
        <w:rPr>
          <w:lang w:val="pt-BR"/>
        </w:rPr>
        <w:t>Encerrado por adimplemento</w:t>
      </w:r>
      <w:r>
        <w:rPr>
          <w:lang w:val="pt-BR"/>
        </w:rPr>
        <w:t xml:space="preserve"> em </w:t>
      </w:r>
      <w:commentRangeStart w:id="159"/>
      <w:r w:rsidRPr="00E45C96">
        <w:rPr>
          <w:highlight w:val="yellow"/>
          <w:lang w:val="pt-BR"/>
        </w:rPr>
        <w:t>XX.XX.2024</w:t>
      </w:r>
      <w:commentRangeEnd w:id="159"/>
      <w:r>
        <w:rPr>
          <w:rStyle w:val="Refdecomentrio"/>
          <w:sz w:val="24"/>
          <w:szCs w:val="24"/>
          <w:lang w:val="pt-BR"/>
        </w:rPr>
        <w:commentReference w:id="159"/>
      </w:r>
      <w:r>
        <w:rPr>
          <w:lang w:val="pt-BR"/>
        </w:rPr>
        <w:t>.</w:t>
      </w:r>
      <w:r w:rsidRPr="00E45C96">
        <w:rPr>
          <w:noProof/>
          <w:lang w:val="pt-BR"/>
        </w:rPr>
        <w:t xml:space="preserve"> </w:t>
      </w:r>
    </w:p>
    <w:p w14:paraId="7960034B" w14:textId="3BA20874" w:rsidR="00BE4CF1" w:rsidRDefault="00F7462B" w:rsidP="00F82583">
      <w:pPr>
        <w:pStyle w:val="PargrafodaLista"/>
        <w:numPr>
          <w:ilvl w:val="0"/>
          <w:numId w:val="26"/>
        </w:numPr>
        <w:ind w:left="1701" w:hanging="567"/>
        <w:rPr>
          <w:lang w:val="pt-BR"/>
        </w:rPr>
      </w:pPr>
      <w:r>
        <w:rPr>
          <w:noProof/>
          <w:lang w:val="pt-BR"/>
        </w:rPr>
        <w:lastRenderedPageBreak/>
        <w:drawing>
          <wp:anchor distT="0" distB="0" distL="114300" distR="114300" simplePos="0" relativeHeight="251696128" behindDoc="0" locked="0" layoutInCell="1" allowOverlap="1" wp14:anchorId="110F81A3" wp14:editId="2A218AC9">
            <wp:simplePos x="0" y="0"/>
            <wp:positionH relativeFrom="column">
              <wp:posOffset>2199736</wp:posOffset>
            </wp:positionH>
            <wp:positionV relativeFrom="paragraph">
              <wp:posOffset>1636071</wp:posOffset>
            </wp:positionV>
            <wp:extent cx="258230" cy="258230"/>
            <wp:effectExtent l="0" t="0" r="8890" b="8890"/>
            <wp:wrapNone/>
            <wp:docPr id="1543435912" name="Gráfico 17" descr="Marca de seleção com preenchiment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5649" name="Gráfico 1392835649" descr="Marca de seleção com preenchimento sólido"/>
                    <pic:cNvPicPr/>
                  </pic:nvPicPr>
                  <pic:blipFill>
                    <a:blip r:embed="rId20">
                      <a:extLst>
                        <a:ext uri="{96DAC541-7B7A-43D3-8B79-37D633B846F1}">
                          <asvg:svgBlip xmlns:asvg="http://schemas.microsoft.com/office/drawing/2016/SVG/main" r:embed="rId21"/>
                        </a:ext>
                      </a:extLst>
                    </a:blip>
                    <a:stretch>
                      <a:fillRect/>
                    </a:stretch>
                  </pic:blipFill>
                  <pic:spPr>
                    <a:xfrm>
                      <a:off x="0" y="0"/>
                      <a:ext cx="258230" cy="258230"/>
                    </a:xfrm>
                    <a:prstGeom prst="rect">
                      <a:avLst/>
                    </a:prstGeom>
                  </pic:spPr>
                </pic:pic>
              </a:graphicData>
            </a:graphic>
            <wp14:sizeRelH relativeFrom="margin">
              <wp14:pctWidth>0</wp14:pctWidth>
            </wp14:sizeRelH>
            <wp14:sizeRelV relativeFrom="margin">
              <wp14:pctHeight>0</wp14:pctHeight>
            </wp14:sizeRelV>
          </wp:anchor>
        </w:drawing>
      </w:r>
      <w:r w:rsidR="00EC3DF5">
        <w:rPr>
          <w:b/>
          <w:bCs/>
          <w:noProof/>
          <w:u w:val="single"/>
          <w:lang w:val="pt-BR"/>
        </w:rPr>
        <mc:AlternateContent>
          <mc:Choice Requires="wps">
            <w:drawing>
              <wp:anchor distT="0" distB="0" distL="114300" distR="114300" simplePos="0" relativeHeight="251694080" behindDoc="0" locked="0" layoutInCell="1" allowOverlap="1" wp14:anchorId="1CE89A08" wp14:editId="07AF5782">
                <wp:simplePos x="0" y="0"/>
                <wp:positionH relativeFrom="margin">
                  <wp:align>left</wp:align>
                </wp:positionH>
                <wp:positionV relativeFrom="paragraph">
                  <wp:posOffset>30049</wp:posOffset>
                </wp:positionV>
                <wp:extent cx="695229" cy="1085131"/>
                <wp:effectExtent l="57150" t="19050" r="10160" b="96520"/>
                <wp:wrapNone/>
                <wp:docPr id="1019079377" name="Seta: para Baixo 16"/>
                <wp:cNvGraphicFramePr/>
                <a:graphic xmlns:a="http://schemas.openxmlformats.org/drawingml/2006/main">
                  <a:graphicData uri="http://schemas.microsoft.com/office/word/2010/wordprocessingShape">
                    <wps:wsp>
                      <wps:cNvSpPr/>
                      <wps:spPr>
                        <a:xfrm>
                          <a:off x="0" y="0"/>
                          <a:ext cx="695229" cy="1085131"/>
                        </a:xfrm>
                        <a:prstGeom prst="downArrow">
                          <a:avLst/>
                        </a:prstGeom>
                        <a:solidFill>
                          <a:srgbClr val="FFC000"/>
                        </a:solidFill>
                      </wps:spPr>
                      <wps:style>
                        <a:lnRef idx="1">
                          <a:schemeClr val="accent1"/>
                        </a:lnRef>
                        <a:fillRef idx="3">
                          <a:schemeClr val="accent1"/>
                        </a:fillRef>
                        <a:effectRef idx="2">
                          <a:schemeClr val="accent1"/>
                        </a:effectRef>
                        <a:fontRef idx="minor">
                          <a:schemeClr val="lt1"/>
                        </a:fontRef>
                      </wps:style>
                      <wps:txbx>
                        <w:txbxContent>
                          <w:p w14:paraId="50BD916E" w14:textId="5CABB749" w:rsidR="00EC3DF5" w:rsidRPr="00302AFF" w:rsidRDefault="00EC3DF5" w:rsidP="00EC3DF5">
                            <w:pPr>
                              <w:jc w:val="center"/>
                              <w:rPr>
                                <w:b/>
                                <w:bCs/>
                                <w:color w:val="000000" w:themeColor="text1"/>
                                <w:sz w:val="22"/>
                                <w:szCs w:val="22"/>
                                <w:lang w:val="pt-BR"/>
                              </w:rPr>
                            </w:pPr>
                            <w:proofErr w:type="spellStart"/>
                            <w:r>
                              <w:rPr>
                                <w:b/>
                                <w:bCs/>
                                <w:color w:val="000000" w:themeColor="text1"/>
                                <w:sz w:val="22"/>
                                <w:szCs w:val="22"/>
                                <w:lang w:val="pt-BR"/>
                              </w:rPr>
                              <w:t>Jun</w:t>
                            </w:r>
                            <w:proofErr w:type="spellEnd"/>
                            <w:r w:rsidRPr="00302AFF">
                              <w:rPr>
                                <w:b/>
                                <w:bCs/>
                                <w:color w:val="000000" w:themeColor="text1"/>
                                <w:sz w:val="22"/>
                                <w:szCs w:val="22"/>
                                <w:lang w:val="pt-BR"/>
                              </w:rPr>
                              <w:t>/202</w:t>
                            </w:r>
                            <w:r>
                              <w:rPr>
                                <w:b/>
                                <w:bCs/>
                                <w:color w:val="000000" w:themeColor="text1"/>
                                <w:sz w:val="22"/>
                                <w:szCs w:val="22"/>
                                <w:lang w:val="pt-BR"/>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9A08" id="_x0000_s1030" type="#_x0000_t67" style="position:absolute;left:0;text-align:left;margin-left:0;margin-top:2.35pt;width:54.75pt;height:85.4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" adj="14681" fillcolor="#ffc000" strokecolor="#4579b8 [3044]">
                <v:shadow on="t" color="black" opacity="22937f" origin=",.5" offset="0,.63889mm"/>
                <v:textbox style="layout-flow:vertical;mso-layout-flow-alt:bottom-to-top">
                  <w:txbxContent>
                    <w:p w14:paraId="50BD916E" w14:textId="5CABB749" w:rsidR="00EC3DF5" w:rsidRPr="00302AFF" w:rsidRDefault="00EC3DF5" w:rsidP="00EC3DF5">
                      <w:pPr>
                        <w:jc w:val="center"/>
                        <w:rPr>
                          <w:b/>
                          <w:bCs/>
                          <w:color w:val="000000" w:themeColor="text1"/>
                          <w:sz w:val="22"/>
                          <w:szCs w:val="22"/>
                          <w:lang w:val="pt-BR"/>
                        </w:rPr>
                      </w:pPr>
                      <w:proofErr w:type="spellStart"/>
                      <w:r>
                        <w:rPr>
                          <w:b/>
                          <w:bCs/>
                          <w:color w:val="000000" w:themeColor="text1"/>
                          <w:sz w:val="22"/>
                          <w:szCs w:val="22"/>
                          <w:lang w:val="pt-BR"/>
                        </w:rPr>
                        <w:t>Jun</w:t>
                      </w:r>
                      <w:proofErr w:type="spellEnd"/>
                      <w:r w:rsidRPr="00302AFF">
                        <w:rPr>
                          <w:b/>
                          <w:bCs/>
                          <w:color w:val="000000" w:themeColor="text1"/>
                          <w:sz w:val="22"/>
                          <w:szCs w:val="22"/>
                          <w:lang w:val="pt-BR"/>
                        </w:rPr>
                        <w:t>/202</w:t>
                      </w:r>
                      <w:r>
                        <w:rPr>
                          <w:b/>
                          <w:bCs/>
                          <w:color w:val="000000" w:themeColor="text1"/>
                          <w:sz w:val="22"/>
                          <w:szCs w:val="22"/>
                          <w:lang w:val="pt-BR"/>
                        </w:rPr>
                        <w:t>4</w:t>
                      </w:r>
                    </w:p>
                  </w:txbxContent>
                </v:textbox>
                <w10:wrap anchorx="margin"/>
              </v:shape>
            </w:pict>
          </mc:Fallback>
        </mc:AlternateContent>
      </w:r>
      <w:r w:rsidR="00E45C96" w:rsidRPr="00E45C96">
        <w:rPr>
          <w:b/>
          <w:bCs/>
          <w:u w:val="single"/>
          <w:lang w:val="pt-BR"/>
        </w:rPr>
        <w:t>Licenciamento de Software</w:t>
      </w:r>
      <w:r w:rsidR="00E45C96">
        <w:rPr>
          <w:lang w:val="pt-BR"/>
        </w:rPr>
        <w:t xml:space="preserve">: </w:t>
      </w:r>
      <w:r w:rsidR="00BE4CF1">
        <w:rPr>
          <w:lang w:val="pt-BR"/>
        </w:rPr>
        <w:t xml:space="preserve">O </w:t>
      </w:r>
      <w:r w:rsidR="00E45C96">
        <w:rPr>
          <w:lang w:val="pt-BR"/>
        </w:rPr>
        <w:t xml:space="preserve">quinto e último contrato </w:t>
      </w:r>
      <w:r w:rsidR="00BE4CF1">
        <w:rPr>
          <w:lang w:val="pt-BR"/>
        </w:rPr>
        <w:t xml:space="preserve">celebrado </w:t>
      </w:r>
      <w:r w:rsidR="00E45C96">
        <w:rPr>
          <w:lang w:val="pt-BR"/>
        </w:rPr>
        <w:t xml:space="preserve">entre as Partes foi assinado apenas </w:t>
      </w:r>
      <w:r w:rsidR="00BE4CF1">
        <w:rPr>
          <w:lang w:val="pt-BR"/>
        </w:rPr>
        <w:t xml:space="preserve">em 20.6.2024, </w:t>
      </w:r>
      <w:r w:rsidR="00E45C96">
        <w:rPr>
          <w:b/>
          <w:bCs/>
          <w:u w:val="single"/>
          <w:lang w:val="pt-BR"/>
        </w:rPr>
        <w:t xml:space="preserve">após </w:t>
      </w:r>
      <w:r w:rsidR="003E1B72">
        <w:rPr>
          <w:b/>
          <w:bCs/>
          <w:u w:val="single"/>
          <w:lang w:val="pt-BR"/>
        </w:rPr>
        <w:t>a realização dos testes da terceira e última entrega (</w:t>
      </w:r>
      <w:r w:rsidR="003E1B72">
        <w:rPr>
          <w:b/>
          <w:bCs/>
          <w:i/>
          <w:iCs/>
          <w:u w:val="single"/>
          <w:lang w:val="pt-BR"/>
        </w:rPr>
        <w:t>release</w:t>
      </w:r>
      <w:r w:rsidR="003E1B72">
        <w:rPr>
          <w:b/>
          <w:bCs/>
          <w:u w:val="single"/>
          <w:lang w:val="pt-BR"/>
        </w:rPr>
        <w:t>) prevista no Contrato de Implementação</w:t>
      </w:r>
      <w:r w:rsidR="003E1B72">
        <w:rPr>
          <w:lang w:val="pt-BR"/>
        </w:rPr>
        <w:t xml:space="preserve">, </w:t>
      </w:r>
      <w:r w:rsidR="00EC3DF5">
        <w:rPr>
          <w:lang w:val="pt-BR"/>
        </w:rPr>
        <w:t xml:space="preserve">e visa </w:t>
      </w:r>
      <w:r w:rsidR="00BE4CF1">
        <w:rPr>
          <w:lang w:val="pt-BR"/>
        </w:rPr>
        <w:t>regula</w:t>
      </w:r>
      <w:r w:rsidR="00EC3DF5">
        <w:rPr>
          <w:lang w:val="pt-BR"/>
        </w:rPr>
        <w:t>r</w:t>
      </w:r>
      <w:r w:rsidR="00BE4CF1">
        <w:rPr>
          <w:lang w:val="pt-BR"/>
        </w:rPr>
        <w:t xml:space="preserve"> a licença para uso dos softwares da SAP que, ao que tudo indica</w:t>
      </w:r>
      <w:r w:rsidR="00BE4CF1" w:rsidRPr="00A9216A">
        <w:rPr>
          <w:lang w:val="pt-BR"/>
        </w:rPr>
        <w:t xml:space="preserve">, </w:t>
      </w:r>
      <w:r w:rsidR="00BE4CF1" w:rsidRPr="00B94AB1">
        <w:rPr>
          <w:b/>
          <w:bCs/>
          <w:u w:val="single"/>
          <w:lang w:val="pt-BR"/>
        </w:rPr>
        <w:t>continuam sendo utilizados pela Autora normalmente</w:t>
      </w:r>
      <w:r w:rsidR="00BE4CF1">
        <w:rPr>
          <w:lang w:val="pt-BR"/>
        </w:rPr>
        <w:t>.</w:t>
      </w:r>
    </w:p>
    <w:p w14:paraId="004C1CB8" w14:textId="217C6100" w:rsidR="00F7462B" w:rsidRDefault="00F7462B" w:rsidP="00F7462B">
      <w:pPr>
        <w:pStyle w:val="PargrafodaLista"/>
        <w:numPr>
          <w:ilvl w:val="0"/>
          <w:numId w:val="0"/>
        </w:numPr>
        <w:ind w:left="1701"/>
        <w:rPr>
          <w:lang w:val="pt-BR"/>
        </w:rPr>
      </w:pPr>
      <w:r>
        <w:rPr>
          <w:b/>
          <w:bCs/>
          <w:noProof/>
          <w:u w:val="single"/>
          <w:lang w:val="pt-BR"/>
        </w:rPr>
        <w:t>Status</w:t>
      </w:r>
      <w:r w:rsidRPr="00F7462B">
        <w:rPr>
          <w:lang w:val="pt-BR"/>
        </w:rPr>
        <w:t>:</w:t>
      </w:r>
      <w:r>
        <w:rPr>
          <w:lang w:val="pt-BR"/>
        </w:rPr>
        <w:t xml:space="preserve"> </w:t>
      </w:r>
      <w:r w:rsidRPr="002D783A">
        <w:rPr>
          <w:highlight w:val="yellow"/>
          <w:lang w:val="pt-BR"/>
        </w:rPr>
        <w:t>Vigente</w:t>
      </w:r>
      <w:r>
        <w:rPr>
          <w:lang w:val="pt-BR"/>
        </w:rPr>
        <w:t xml:space="preserve">. </w:t>
      </w:r>
    </w:p>
    <w:p w14:paraId="23770A6C" w14:textId="77777777" w:rsidR="0064301D" w:rsidRDefault="00B20233" w:rsidP="00103D05">
      <w:pPr>
        <w:pStyle w:val="PargrafodaLista"/>
        <w:ind w:firstLine="1134"/>
        <w:rPr>
          <w:lang w:val="pt-BR"/>
        </w:rPr>
      </w:pPr>
      <w:r>
        <w:rPr>
          <w:lang w:val="pt-BR"/>
        </w:rPr>
        <w:t>Como se pode observar, os 5 (cinco) contratos celebrados entre as Partes (“</w:t>
      </w:r>
      <w:r w:rsidRPr="00B20233">
        <w:rPr>
          <w:u w:val="single"/>
          <w:lang w:val="pt-BR"/>
        </w:rPr>
        <w:t>Contratos</w:t>
      </w:r>
      <w:r>
        <w:rPr>
          <w:lang w:val="pt-BR"/>
        </w:rPr>
        <w:t xml:space="preserve">”) tinham objetos </w:t>
      </w:r>
      <w:r w:rsidR="0064301D">
        <w:rPr>
          <w:lang w:val="pt-BR"/>
        </w:rPr>
        <w:t xml:space="preserve">distintos, e foram celebrados consecutivamente à medida que o desenvolvimento do Projeto </w:t>
      </w:r>
      <w:proofErr w:type="spellStart"/>
      <w:r w:rsidR="0064301D">
        <w:rPr>
          <w:lang w:val="pt-BR"/>
        </w:rPr>
        <w:t>Brisanet</w:t>
      </w:r>
      <w:proofErr w:type="spellEnd"/>
      <w:r w:rsidR="0064301D">
        <w:rPr>
          <w:lang w:val="pt-BR"/>
        </w:rPr>
        <w:t xml:space="preserve"> avançava. </w:t>
      </w:r>
    </w:p>
    <w:p w14:paraId="0CFBB64C" w14:textId="5A0EBE13" w:rsidR="00B25A5D" w:rsidRDefault="0064301D" w:rsidP="00C35654">
      <w:pPr>
        <w:pStyle w:val="PargrafodaLista"/>
        <w:ind w:firstLine="1134"/>
        <w:rPr>
          <w:lang w:val="pt-BR"/>
        </w:rPr>
      </w:pPr>
      <w:r>
        <w:rPr>
          <w:lang w:val="pt-BR"/>
        </w:rPr>
        <w:t xml:space="preserve">A </w:t>
      </w:r>
      <w:r w:rsidR="001173AB" w:rsidRPr="001173AB">
        <w:rPr>
          <w:lang w:val="pt-BR"/>
        </w:rPr>
        <w:t>confusa narrativa da Autora</w:t>
      </w:r>
      <w:r w:rsidR="002F4E43">
        <w:rPr>
          <w:lang w:val="pt-BR"/>
        </w:rPr>
        <w:t>, porém, v</w:t>
      </w:r>
      <w:r w:rsidR="001173AB" w:rsidRPr="001173AB">
        <w:rPr>
          <w:lang w:val="pt-BR"/>
        </w:rPr>
        <w:t xml:space="preserve">isa tratar todos os </w:t>
      </w:r>
      <w:r w:rsidR="00E42BFC">
        <w:rPr>
          <w:lang w:val="pt-BR"/>
        </w:rPr>
        <w:t>C</w:t>
      </w:r>
      <w:r w:rsidR="001173AB" w:rsidRPr="001173AB">
        <w:rPr>
          <w:lang w:val="pt-BR"/>
        </w:rPr>
        <w:t xml:space="preserve">ontratos como </w:t>
      </w:r>
      <w:r w:rsidR="002F4E43">
        <w:rPr>
          <w:lang w:val="pt-BR"/>
        </w:rPr>
        <w:t xml:space="preserve">se fossem </w:t>
      </w:r>
      <w:r w:rsidR="001173AB" w:rsidRPr="001173AB">
        <w:rPr>
          <w:lang w:val="pt-BR"/>
        </w:rPr>
        <w:t>um só,</w:t>
      </w:r>
      <w:r w:rsidR="002F4E43">
        <w:rPr>
          <w:lang w:val="pt-BR"/>
        </w:rPr>
        <w:t xml:space="preserve"> e ao final da </w:t>
      </w:r>
      <w:r w:rsidR="00E42BFC">
        <w:rPr>
          <w:lang w:val="pt-BR"/>
        </w:rPr>
        <w:t xml:space="preserve">sua </w:t>
      </w:r>
      <w:r w:rsidR="002F4E43">
        <w:rPr>
          <w:lang w:val="pt-BR"/>
        </w:rPr>
        <w:t xml:space="preserve">petição inicial </w:t>
      </w:r>
      <w:r w:rsidR="00E42BFC">
        <w:rPr>
          <w:lang w:val="pt-BR"/>
        </w:rPr>
        <w:t xml:space="preserve">chega a </w:t>
      </w:r>
      <w:r w:rsidR="002F4E43">
        <w:rPr>
          <w:lang w:val="pt-BR"/>
        </w:rPr>
        <w:t>ped</w:t>
      </w:r>
      <w:r w:rsidR="00E42BFC">
        <w:rPr>
          <w:lang w:val="pt-BR"/>
        </w:rPr>
        <w:t>ir</w:t>
      </w:r>
      <w:r w:rsidR="002F4E43">
        <w:rPr>
          <w:lang w:val="pt-BR"/>
        </w:rPr>
        <w:t xml:space="preserve"> “</w:t>
      </w:r>
      <w:r w:rsidR="002F4E43">
        <w:rPr>
          <w:i/>
          <w:iCs/>
          <w:lang w:val="pt-BR"/>
        </w:rPr>
        <w:t xml:space="preserve">a declaração de rescisão e desfazimento </w:t>
      </w:r>
      <w:r w:rsidR="002F4E43" w:rsidRPr="009A1390">
        <w:rPr>
          <w:b/>
          <w:bCs/>
          <w:i/>
          <w:iCs/>
          <w:u w:val="single"/>
          <w:lang w:val="pt-BR"/>
        </w:rPr>
        <w:t>da relação contratual</w:t>
      </w:r>
      <w:r w:rsidR="00B969AA" w:rsidRPr="00B969AA">
        <w:rPr>
          <w:i/>
          <w:iCs/>
          <w:lang w:val="pt-BR"/>
        </w:rPr>
        <w:t xml:space="preserve">, </w:t>
      </w:r>
      <w:r w:rsidR="00B969AA">
        <w:rPr>
          <w:i/>
          <w:iCs/>
          <w:lang w:val="pt-BR"/>
        </w:rPr>
        <w:t>com consequente restituição dos valores</w:t>
      </w:r>
      <w:r w:rsidR="00B25A5D">
        <w:rPr>
          <w:i/>
          <w:iCs/>
          <w:lang w:val="pt-BR"/>
        </w:rPr>
        <w:t xml:space="preserve"> pagos</w:t>
      </w:r>
      <w:r w:rsidR="002F4E43">
        <w:rPr>
          <w:lang w:val="pt-BR"/>
        </w:rPr>
        <w:t>”</w:t>
      </w:r>
      <w:r w:rsidR="009A1390">
        <w:rPr>
          <w:lang w:val="pt-BR"/>
        </w:rPr>
        <w:t>, sem especificar a qual contrato se refere, ou mesmo ao seu escopo.</w:t>
      </w:r>
    </w:p>
    <w:p w14:paraId="6391798B" w14:textId="00C79E20" w:rsidR="002F4E43" w:rsidRDefault="00B25A5D" w:rsidP="00C35654">
      <w:pPr>
        <w:pStyle w:val="PargrafodaLista"/>
        <w:ind w:firstLine="1134"/>
        <w:rPr>
          <w:lang w:val="pt-BR"/>
        </w:rPr>
      </w:pPr>
      <w:r>
        <w:rPr>
          <w:lang w:val="pt-BR"/>
        </w:rPr>
        <w:t xml:space="preserve">E, por certo, imaginar que a Autora pretende rescindir </w:t>
      </w:r>
      <w:r>
        <w:rPr>
          <w:b/>
          <w:bCs/>
          <w:u w:val="single"/>
          <w:lang w:val="pt-BR"/>
        </w:rPr>
        <w:t>todos</w:t>
      </w:r>
      <w:r>
        <w:rPr>
          <w:lang w:val="pt-BR"/>
        </w:rPr>
        <w:t xml:space="preserve"> os Contratos celebrados e executados ao longo de 2 (dois) anos, para a entrega de um sistema </w:t>
      </w:r>
      <w:r w:rsidR="00F4614F">
        <w:rPr>
          <w:lang w:val="pt-BR"/>
        </w:rPr>
        <w:t xml:space="preserve">que ela utiliza desde 2024, </w:t>
      </w:r>
      <w:r w:rsidR="00F4614F" w:rsidRPr="00F4614F">
        <w:rPr>
          <w:b/>
          <w:bCs/>
          <w:u w:val="single"/>
          <w:lang w:val="pt-BR"/>
        </w:rPr>
        <w:t>e segue utilizando até hoje</w:t>
      </w:r>
      <w:r w:rsidR="00F4614F">
        <w:rPr>
          <w:lang w:val="pt-BR"/>
        </w:rPr>
        <w:t xml:space="preserve">, beira o absurdo! </w:t>
      </w:r>
      <w:r w:rsidR="009A1390">
        <w:rPr>
          <w:lang w:val="pt-BR"/>
        </w:rPr>
        <w:t xml:space="preserve"> </w:t>
      </w:r>
      <w:r w:rsidR="002F4E43">
        <w:rPr>
          <w:lang w:val="pt-BR"/>
        </w:rPr>
        <w:t xml:space="preserve"> </w:t>
      </w:r>
    </w:p>
    <w:p w14:paraId="6962EAE9" w14:textId="603CEBD6" w:rsidR="000A1FFB" w:rsidRDefault="00744CF6" w:rsidP="00C35654">
      <w:pPr>
        <w:pStyle w:val="PargrafodaLista"/>
        <w:ind w:firstLine="1134"/>
        <w:rPr>
          <w:lang w:val="pt-BR"/>
        </w:rPr>
      </w:pPr>
      <w:r>
        <w:rPr>
          <w:lang w:val="pt-BR"/>
        </w:rPr>
        <w:t xml:space="preserve">O que se pode extrair da narrativa feita pela Autora, é que ela </w:t>
      </w:r>
      <w:del w:id="160" w:author="Breno oliveira" w:date="2026-01-26T15:10:00Z" w16du:dateUtc="2026-01-26T14:10:00Z">
        <w:r w:rsidDel="00C35654">
          <w:rPr>
            <w:lang w:val="pt-BR"/>
          </w:rPr>
          <w:delText xml:space="preserve">questiona </w:delText>
        </w:r>
      </w:del>
      <w:ins w:id="161" w:author="Breno oliveira" w:date="2026-01-26T15:10:00Z" w16du:dateUtc="2026-01-26T14:10:00Z">
        <w:r w:rsidR="00C35654">
          <w:rPr>
            <w:lang w:val="pt-BR"/>
          </w:rPr>
          <w:t>traz</w:t>
        </w:r>
        <w:r w:rsidR="00C35654">
          <w:rPr>
            <w:lang w:val="pt-BR"/>
          </w:rPr>
          <w:t xml:space="preserve"> </w:t>
        </w:r>
      </w:ins>
      <w:r>
        <w:rPr>
          <w:lang w:val="pt-BR"/>
        </w:rPr>
        <w:t>questões que estão relacionadas</w:t>
      </w:r>
      <w:ins w:id="162" w:author="Breno oliveira" w:date="2026-01-26T15:10:00Z" w16du:dateUtc="2026-01-26T14:10:00Z">
        <w:r w:rsidR="00155DD0">
          <w:rPr>
            <w:lang w:val="pt-BR"/>
          </w:rPr>
          <w:t xml:space="preserve"> somente</w:t>
        </w:r>
      </w:ins>
      <w:r>
        <w:rPr>
          <w:lang w:val="pt-BR"/>
        </w:rPr>
        <w:t xml:space="preserve"> ao</w:t>
      </w:r>
      <w:ins w:id="163" w:author="Breno oliveira" w:date="2026-01-26T15:10:00Z" w16du:dateUtc="2026-01-26T14:10:00Z">
        <w:r w:rsidR="00155DD0">
          <w:rPr>
            <w:lang w:val="pt-BR"/>
          </w:rPr>
          <w:t>s</w:t>
        </w:r>
      </w:ins>
      <w:r>
        <w:rPr>
          <w:lang w:val="pt-BR"/>
        </w:rPr>
        <w:t xml:space="preserve"> Contrato de Implementação</w:t>
      </w:r>
      <w:r w:rsidR="00917544">
        <w:rPr>
          <w:lang w:val="pt-BR"/>
        </w:rPr>
        <w:t xml:space="preserve"> </w:t>
      </w:r>
      <w:ins w:id="164" w:author="Breno oliveira" w:date="2026-01-26T15:11:00Z" w16du:dateUtc="2026-01-26T14:11:00Z">
        <w:r w:rsidR="00155DD0">
          <w:rPr>
            <w:lang w:val="pt-BR"/>
          </w:rPr>
          <w:t xml:space="preserve">(C) </w:t>
        </w:r>
      </w:ins>
      <w:r w:rsidR="00917544">
        <w:rPr>
          <w:lang w:val="pt-BR"/>
        </w:rPr>
        <w:t xml:space="preserve">e ao Contrato de </w:t>
      </w:r>
      <w:proofErr w:type="spellStart"/>
      <w:r w:rsidR="00917544">
        <w:rPr>
          <w:lang w:val="pt-BR"/>
        </w:rPr>
        <w:t>Smart</w:t>
      </w:r>
      <w:proofErr w:type="spellEnd"/>
      <w:r w:rsidR="00917544">
        <w:rPr>
          <w:lang w:val="pt-BR"/>
        </w:rPr>
        <w:t xml:space="preserve"> </w:t>
      </w:r>
      <w:proofErr w:type="spellStart"/>
      <w:r w:rsidR="00917544">
        <w:rPr>
          <w:lang w:val="pt-BR"/>
        </w:rPr>
        <w:t>Attention</w:t>
      </w:r>
      <w:proofErr w:type="spellEnd"/>
      <w:r w:rsidR="00917544">
        <w:rPr>
          <w:lang w:val="pt-BR"/>
        </w:rPr>
        <w:t xml:space="preserve"> </w:t>
      </w:r>
      <w:ins w:id="165" w:author="Breno oliveira" w:date="2026-01-26T15:11:00Z" w16du:dateUtc="2026-01-26T14:11:00Z">
        <w:r w:rsidR="00155DD0">
          <w:rPr>
            <w:lang w:val="pt-BR"/>
          </w:rPr>
          <w:t xml:space="preserve">(D) </w:t>
        </w:r>
      </w:ins>
      <w:r w:rsidR="00917544">
        <w:rPr>
          <w:lang w:val="pt-BR"/>
        </w:rPr>
        <w:t xml:space="preserve">– não </w:t>
      </w:r>
      <w:del w:id="166" w:author="Breno oliveira" w:date="2026-01-26T15:11:00Z" w16du:dateUtc="2026-01-26T14:11:00Z">
        <w:r w:rsidR="00917544" w:rsidDel="00155DD0">
          <w:rPr>
            <w:lang w:val="pt-BR"/>
          </w:rPr>
          <w:delText xml:space="preserve">há </w:delText>
        </w:r>
      </w:del>
      <w:ins w:id="167" w:author="Breno oliveira" w:date="2026-01-26T15:11:00Z" w16du:dateUtc="2026-01-26T14:11:00Z">
        <w:r w:rsidR="00155DD0">
          <w:rPr>
            <w:lang w:val="pt-BR"/>
          </w:rPr>
          <w:t>havendo</w:t>
        </w:r>
        <w:r w:rsidR="00155DD0">
          <w:rPr>
            <w:lang w:val="pt-BR"/>
          </w:rPr>
          <w:t xml:space="preserve"> </w:t>
        </w:r>
      </w:ins>
      <w:r w:rsidR="00917544">
        <w:rPr>
          <w:lang w:val="pt-BR"/>
        </w:rPr>
        <w:t xml:space="preserve">qualquer fato </w:t>
      </w:r>
      <w:r w:rsidR="00007211">
        <w:rPr>
          <w:lang w:val="pt-BR"/>
        </w:rPr>
        <w:t>na petição inicial que possa estar relacionado aos demais Contratos.</w:t>
      </w:r>
    </w:p>
    <w:p w14:paraId="79ED13BF" w14:textId="40B5FC42" w:rsidR="00743509" w:rsidRPr="009B0295" w:rsidRDefault="00007211" w:rsidP="00CC7286">
      <w:pPr>
        <w:pStyle w:val="PargrafodaLista"/>
        <w:ind w:firstLine="1134"/>
        <w:rPr>
          <w:lang w:val="pt-BR"/>
        </w:rPr>
      </w:pPr>
      <w:r w:rsidRPr="009B0295">
        <w:rPr>
          <w:lang w:val="pt-BR"/>
        </w:rPr>
        <w:t xml:space="preserve">A compreensão disso depende da análise da estrutura do Projeto </w:t>
      </w:r>
      <w:proofErr w:type="spellStart"/>
      <w:r w:rsidRPr="009B0295">
        <w:rPr>
          <w:lang w:val="pt-BR"/>
        </w:rPr>
        <w:t>Brisanet</w:t>
      </w:r>
      <w:proofErr w:type="spellEnd"/>
      <w:r w:rsidRPr="009B0295">
        <w:rPr>
          <w:lang w:val="pt-BR"/>
        </w:rPr>
        <w:t xml:space="preserve">, </w:t>
      </w:r>
      <w:r w:rsidR="00614F6D" w:rsidRPr="009B0295">
        <w:rPr>
          <w:lang w:val="pt-BR"/>
        </w:rPr>
        <w:t xml:space="preserve">em especial aquela relacionada aos três primeiros Contratos. </w:t>
      </w:r>
      <w:r w:rsidR="0036734C" w:rsidRPr="009B0295">
        <w:rPr>
          <w:lang w:val="pt-BR"/>
        </w:rPr>
        <w:t xml:space="preserve">Conforme se nota das apresentações que foram feitas pela </w:t>
      </w:r>
      <w:proofErr w:type="spellStart"/>
      <w:r w:rsidR="0036734C" w:rsidRPr="009B0295">
        <w:rPr>
          <w:lang w:val="pt-BR"/>
        </w:rPr>
        <w:t>Seidor</w:t>
      </w:r>
      <w:proofErr w:type="spellEnd"/>
      <w:r w:rsidR="0036734C" w:rsidRPr="009B0295">
        <w:rPr>
          <w:lang w:val="pt-BR"/>
        </w:rPr>
        <w:t xml:space="preserve"> à </w:t>
      </w:r>
      <w:proofErr w:type="spellStart"/>
      <w:r w:rsidR="0036734C" w:rsidRPr="009B0295">
        <w:rPr>
          <w:lang w:val="pt-BR"/>
        </w:rPr>
        <w:t>Brisanet</w:t>
      </w:r>
      <w:proofErr w:type="spellEnd"/>
      <w:r w:rsidR="009B0295" w:rsidRPr="009B0295">
        <w:rPr>
          <w:lang w:val="pt-BR"/>
        </w:rPr>
        <w:t xml:space="preserve"> em 11.8.2022, 27.10.2022 e 22.11.2022</w:t>
      </w:r>
      <w:r w:rsidR="009B0295">
        <w:rPr>
          <w:lang w:val="pt-BR"/>
        </w:rPr>
        <w:t>, o</w:t>
      </w:r>
      <w:r w:rsidR="00895794" w:rsidRPr="009B0295">
        <w:rPr>
          <w:lang w:val="pt-BR"/>
        </w:rPr>
        <w:t xml:space="preserve"> </w:t>
      </w:r>
      <w:r w:rsidR="005E64DC">
        <w:rPr>
          <w:lang w:val="pt-BR"/>
        </w:rPr>
        <w:lastRenderedPageBreak/>
        <w:t>p</w:t>
      </w:r>
      <w:r w:rsidR="00895794" w:rsidRPr="009B0295">
        <w:rPr>
          <w:lang w:val="pt-BR"/>
        </w:rPr>
        <w:t>rojeto apresentado pela Ré à Autora estava dividido em 5 (cinco) fases principais</w:t>
      </w:r>
      <w:r w:rsidR="00722862" w:rsidRPr="009B0295">
        <w:rPr>
          <w:lang w:val="pt-BR"/>
        </w:rPr>
        <w:t>:</w:t>
      </w:r>
      <w:r w:rsidR="002B0F09">
        <w:rPr>
          <w:rStyle w:val="Refdenotaderodap"/>
          <w:lang w:val="pt-BR"/>
        </w:rPr>
        <w:footnoteReference w:id="6"/>
      </w:r>
      <w:r w:rsidR="00722862" w:rsidRPr="009B0295">
        <w:rPr>
          <w:lang w:val="pt-BR"/>
        </w:rPr>
        <w:t xml:space="preserve"> </w:t>
      </w:r>
    </w:p>
    <w:p w14:paraId="5BCAAA2C" w14:textId="487451B5" w:rsidR="00722862" w:rsidRDefault="002B63DB" w:rsidP="00722862">
      <w:pPr>
        <w:pStyle w:val="PargrafodaLista"/>
        <w:numPr>
          <w:ilvl w:val="0"/>
          <w:numId w:val="0"/>
        </w:numPr>
        <w:rPr>
          <w:lang w:val="pt-BR"/>
        </w:rPr>
      </w:pPr>
      <w:r>
        <w:rPr>
          <w:noProof/>
          <w:lang w:val="pt-BR"/>
        </w:rPr>
        <mc:AlternateContent>
          <mc:Choice Requires="wps">
            <w:drawing>
              <wp:anchor distT="0" distB="0" distL="114300" distR="114300" simplePos="0" relativeHeight="251659264" behindDoc="0" locked="0" layoutInCell="1" allowOverlap="1" wp14:anchorId="591034C4" wp14:editId="705A19AA">
                <wp:simplePos x="0" y="0"/>
                <wp:positionH relativeFrom="column">
                  <wp:posOffset>-24130</wp:posOffset>
                </wp:positionH>
                <wp:positionV relativeFrom="paragraph">
                  <wp:posOffset>7620</wp:posOffset>
                </wp:positionV>
                <wp:extent cx="2276475" cy="2501265"/>
                <wp:effectExtent l="38100" t="19050" r="66675" b="89535"/>
                <wp:wrapNone/>
                <wp:docPr id="1370866105" name="Retângulo 1"/>
                <wp:cNvGraphicFramePr/>
                <a:graphic xmlns:a="http://schemas.openxmlformats.org/drawingml/2006/main">
                  <a:graphicData uri="http://schemas.microsoft.com/office/word/2010/wordprocessingShape">
                    <wps:wsp>
                      <wps:cNvSpPr/>
                      <wps:spPr>
                        <a:xfrm>
                          <a:off x="0" y="0"/>
                          <a:ext cx="2276475" cy="2501265"/>
                        </a:xfrm>
                        <a:prstGeom prst="rect">
                          <a:avLst/>
                        </a:prstGeom>
                        <a:noFill/>
                        <a:ln w="25400">
                          <a:solidFill>
                            <a:srgbClr val="FFC000"/>
                          </a:solidFill>
                          <a:prstDash val="sysDash"/>
                          <a:extLst>
                            <a:ext uri="{C807C97D-BFC1-408E-A445-0C87EB9F89A2}">
                              <ask:lineSketchStyleProps xmlns:ask="http://schemas.microsoft.com/office/drawing/2018/sketchyshapes" sd="1219033472">
                                <a:custGeom>
                                  <a:avLst/>
                                  <a:gdLst>
                                    <a:gd name="csX0" fmla="*/ 0 w 2392071"/>
                                    <a:gd name="csY0" fmla="*/ 0 h 2501798"/>
                                    <a:gd name="csX1" fmla="*/ 574097 w 2392071"/>
                                    <a:gd name="csY1" fmla="*/ 0 h 2501798"/>
                                    <a:gd name="csX2" fmla="*/ 1100353 w 2392071"/>
                                    <a:gd name="csY2" fmla="*/ 0 h 2501798"/>
                                    <a:gd name="csX3" fmla="*/ 1746212 w 2392071"/>
                                    <a:gd name="csY3" fmla="*/ 0 h 2501798"/>
                                    <a:gd name="csX4" fmla="*/ 2392071 w 2392071"/>
                                    <a:gd name="csY4" fmla="*/ 0 h 2501798"/>
                                    <a:gd name="csX5" fmla="*/ 2392071 w 2392071"/>
                                    <a:gd name="csY5" fmla="*/ 475342 h 2501798"/>
                                    <a:gd name="csX6" fmla="*/ 2392071 w 2392071"/>
                                    <a:gd name="csY6" fmla="*/ 925665 h 2501798"/>
                                    <a:gd name="csX7" fmla="*/ 2392071 w 2392071"/>
                                    <a:gd name="csY7" fmla="*/ 1426025 h 2501798"/>
                                    <a:gd name="csX8" fmla="*/ 2392071 w 2392071"/>
                                    <a:gd name="csY8" fmla="*/ 1926384 h 2501798"/>
                                    <a:gd name="csX9" fmla="*/ 2392071 w 2392071"/>
                                    <a:gd name="csY9" fmla="*/ 2501798 h 2501798"/>
                                    <a:gd name="csX10" fmla="*/ 1841895 w 2392071"/>
                                    <a:gd name="csY10" fmla="*/ 2501798 h 2501798"/>
                                    <a:gd name="csX11" fmla="*/ 1243877 w 2392071"/>
                                    <a:gd name="csY11" fmla="*/ 2501798 h 2501798"/>
                                    <a:gd name="csX12" fmla="*/ 669780 w 2392071"/>
                                    <a:gd name="csY12" fmla="*/ 2501798 h 2501798"/>
                                    <a:gd name="csX13" fmla="*/ 0 w 2392071"/>
                                    <a:gd name="csY13" fmla="*/ 2501798 h 2501798"/>
                                    <a:gd name="csX14" fmla="*/ 0 w 2392071"/>
                                    <a:gd name="csY14" fmla="*/ 1951402 h 2501798"/>
                                    <a:gd name="csX15" fmla="*/ 0 w 2392071"/>
                                    <a:gd name="csY15" fmla="*/ 1401007 h 2501798"/>
                                    <a:gd name="csX16" fmla="*/ 0 w 2392071"/>
                                    <a:gd name="csY16" fmla="*/ 900647 h 2501798"/>
                                    <a:gd name="csX17" fmla="*/ 0 w 2392071"/>
                                    <a:gd name="csY17" fmla="*/ 0 h 2501798"/>
                                  </a:gdLst>
                                  <a:ahLst/>
                                  <a:cxnLst>
                                    <a:cxn ang="0">
                                      <a:pos x="csX0" y="csY0"/>
                                    </a:cxn>
                                    <a:cxn ang="0">
                                      <a:pos x="csX1" y="csY1"/>
                                    </a:cxn>
                                    <a:cxn ang="0">
                                      <a:pos x="csX2" y="csY2"/>
                                    </a:cxn>
                                    <a:cxn ang="0">
                                      <a:pos x="csX3" y="csY3"/>
                                    </a:cxn>
                                    <a:cxn ang="0">
                                      <a:pos x="csX4" y="csY4"/>
                                    </a:cxn>
                                    <a:cxn ang="0">
                                      <a:pos x="csX5" y="csY5"/>
                                    </a:cxn>
                                    <a:cxn ang="0">
                                      <a:pos x="csX6" y="csY6"/>
                                    </a:cxn>
                                    <a:cxn ang="0">
                                      <a:pos x="csX7" y="csY7"/>
                                    </a:cxn>
                                    <a:cxn ang="0">
                                      <a:pos x="csX8" y="csY8"/>
                                    </a:cxn>
                                    <a:cxn ang="0">
                                      <a:pos x="csX9" y="csY9"/>
                                    </a:cxn>
                                    <a:cxn ang="0">
                                      <a:pos x="csX10" y="csY10"/>
                                    </a:cxn>
                                    <a:cxn ang="0">
                                      <a:pos x="csX11" y="csY11"/>
                                    </a:cxn>
                                    <a:cxn ang="0">
                                      <a:pos x="csX12" y="csY12"/>
                                    </a:cxn>
                                    <a:cxn ang="0">
                                      <a:pos x="csX13" y="csY13"/>
                                    </a:cxn>
                                    <a:cxn ang="0">
                                      <a:pos x="csX14" y="csY14"/>
                                    </a:cxn>
                                    <a:cxn ang="0">
                                      <a:pos x="csX15" y="csY15"/>
                                    </a:cxn>
                                    <a:cxn ang="0">
                                      <a:pos x="csX16" y="csY16"/>
                                    </a:cxn>
                                    <a:cxn ang="0">
                                      <a:pos x="csX17" y="csY17"/>
                                    </a:cxn>
                                  </a:cxnLst>
                                  <a:rect l="l" t="t" r="r" b="b"/>
                                  <a:pathLst>
                                    <a:path w="2392071" h="2501798" extrusionOk="0">
                                      <a:moveTo>
                                        <a:pt x="0" y="0"/>
                                      </a:moveTo>
                                      <a:cubicBezTo>
                                        <a:pt x="228620" y="-27649"/>
                                        <a:pt x="359041" y="9231"/>
                                        <a:pt x="574097" y="0"/>
                                      </a:cubicBezTo>
                                      <a:cubicBezTo>
                                        <a:pt x="789153" y="-9231"/>
                                        <a:pt x="886251" y="58367"/>
                                        <a:pt x="1100353" y="0"/>
                                      </a:cubicBezTo>
                                      <a:cubicBezTo>
                                        <a:pt x="1314455" y="-58367"/>
                                        <a:pt x="1444952" y="15505"/>
                                        <a:pt x="1746212" y="0"/>
                                      </a:cubicBezTo>
                                      <a:cubicBezTo>
                                        <a:pt x="2047472" y="-15505"/>
                                        <a:pt x="2193934" y="71891"/>
                                        <a:pt x="2392071" y="0"/>
                                      </a:cubicBezTo>
                                      <a:cubicBezTo>
                                        <a:pt x="2415878" y="145605"/>
                                        <a:pt x="2385068" y="379058"/>
                                        <a:pt x="2392071" y="475342"/>
                                      </a:cubicBezTo>
                                      <a:cubicBezTo>
                                        <a:pt x="2399074" y="571626"/>
                                        <a:pt x="2375603" y="708331"/>
                                        <a:pt x="2392071" y="925665"/>
                                      </a:cubicBezTo>
                                      <a:cubicBezTo>
                                        <a:pt x="2408539" y="1142999"/>
                                        <a:pt x="2355758" y="1303731"/>
                                        <a:pt x="2392071" y="1426025"/>
                                      </a:cubicBezTo>
                                      <a:cubicBezTo>
                                        <a:pt x="2428384" y="1548319"/>
                                        <a:pt x="2390409" y="1825388"/>
                                        <a:pt x="2392071" y="1926384"/>
                                      </a:cubicBezTo>
                                      <a:cubicBezTo>
                                        <a:pt x="2393733" y="2027380"/>
                                        <a:pt x="2365254" y="2223318"/>
                                        <a:pt x="2392071" y="2501798"/>
                                      </a:cubicBezTo>
                                      <a:cubicBezTo>
                                        <a:pt x="2256331" y="2553626"/>
                                        <a:pt x="2107673" y="2450558"/>
                                        <a:pt x="1841895" y="2501798"/>
                                      </a:cubicBezTo>
                                      <a:cubicBezTo>
                                        <a:pt x="1576117" y="2553038"/>
                                        <a:pt x="1377434" y="2449488"/>
                                        <a:pt x="1243877" y="2501798"/>
                                      </a:cubicBezTo>
                                      <a:cubicBezTo>
                                        <a:pt x="1110320" y="2554108"/>
                                        <a:pt x="841800" y="2486133"/>
                                        <a:pt x="669780" y="2501798"/>
                                      </a:cubicBezTo>
                                      <a:cubicBezTo>
                                        <a:pt x="497760" y="2517463"/>
                                        <a:pt x="316895" y="2437436"/>
                                        <a:pt x="0" y="2501798"/>
                                      </a:cubicBezTo>
                                      <a:cubicBezTo>
                                        <a:pt x="-47057" y="2226964"/>
                                        <a:pt x="65610" y="2129411"/>
                                        <a:pt x="0" y="1951402"/>
                                      </a:cubicBezTo>
                                      <a:cubicBezTo>
                                        <a:pt x="-65610" y="1773393"/>
                                        <a:pt x="5210" y="1597585"/>
                                        <a:pt x="0" y="1401007"/>
                                      </a:cubicBezTo>
                                      <a:cubicBezTo>
                                        <a:pt x="-5210" y="1204429"/>
                                        <a:pt x="19612" y="1059254"/>
                                        <a:pt x="0" y="900647"/>
                                      </a:cubicBezTo>
                                      <a:cubicBezTo>
                                        <a:pt x="-19612" y="742040"/>
                                        <a:pt x="23077" y="429632"/>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62A8C2" id="Retângulo 1" o:spid="_x0000_s1026" style="position:absolute;margin-left:-1.9pt;margin-top:.6pt;width:179.25pt;height:196.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" filled="f" strokecolor="#ffc000" strokeweight="2pt">
                <v:stroke dashstyle="3 1"/>
                <v:shadow on="t" color="black" opacity="22937f" origin=",.5" offset="0,.63889mm"/>
              </v:rect>
            </w:pict>
          </mc:Fallback>
        </mc:AlternateContent>
      </w:r>
      <w:r w:rsidR="008F179D">
        <w:rPr>
          <w:noProof/>
          <w:lang w:val="pt-BR"/>
        </w:rPr>
        <mc:AlternateContent>
          <mc:Choice Requires="wps">
            <w:drawing>
              <wp:anchor distT="0" distB="0" distL="114300" distR="114300" simplePos="0" relativeHeight="251661312" behindDoc="0" locked="0" layoutInCell="1" allowOverlap="1" wp14:anchorId="1A1610FE" wp14:editId="1213C51A">
                <wp:simplePos x="0" y="0"/>
                <wp:positionH relativeFrom="margin">
                  <wp:posOffset>2338071</wp:posOffset>
                </wp:positionH>
                <wp:positionV relativeFrom="paragraph">
                  <wp:posOffset>-68580</wp:posOffset>
                </wp:positionV>
                <wp:extent cx="3619500" cy="2724150"/>
                <wp:effectExtent l="38100" t="19050" r="76200" b="95250"/>
                <wp:wrapNone/>
                <wp:docPr id="1314215425" name="Retângulo 1"/>
                <wp:cNvGraphicFramePr/>
                <a:graphic xmlns:a="http://schemas.openxmlformats.org/drawingml/2006/main">
                  <a:graphicData uri="http://schemas.microsoft.com/office/word/2010/wordprocessingShape">
                    <wps:wsp>
                      <wps:cNvSpPr/>
                      <wps:spPr>
                        <a:xfrm>
                          <a:off x="0" y="0"/>
                          <a:ext cx="3619500" cy="2724150"/>
                        </a:xfrm>
                        <a:prstGeom prst="rect">
                          <a:avLst/>
                        </a:prstGeom>
                        <a:noFill/>
                        <a:ln w="25400">
                          <a:solidFill>
                            <a:srgbClr val="FF0000"/>
                          </a:solidFill>
                          <a:prstDash val="sysDash"/>
                          <a:extLst>
                            <a:ext uri="{C807C97D-BFC1-408E-A445-0C87EB9F89A2}">
                              <ask:lineSketchStyleProps xmlns:ask="http://schemas.microsoft.com/office/drawing/2018/sketchyshapes" sd="1219033472">
                                <a:custGeom>
                                  <a:avLst/>
                                  <a:gdLst>
                                    <a:gd name="csX0" fmla="*/ 0 w 2392071"/>
                                    <a:gd name="csY0" fmla="*/ 0 h 2501798"/>
                                    <a:gd name="csX1" fmla="*/ 574097 w 2392071"/>
                                    <a:gd name="csY1" fmla="*/ 0 h 2501798"/>
                                    <a:gd name="csX2" fmla="*/ 1100353 w 2392071"/>
                                    <a:gd name="csY2" fmla="*/ 0 h 2501798"/>
                                    <a:gd name="csX3" fmla="*/ 1746212 w 2392071"/>
                                    <a:gd name="csY3" fmla="*/ 0 h 2501798"/>
                                    <a:gd name="csX4" fmla="*/ 2392071 w 2392071"/>
                                    <a:gd name="csY4" fmla="*/ 0 h 2501798"/>
                                    <a:gd name="csX5" fmla="*/ 2392071 w 2392071"/>
                                    <a:gd name="csY5" fmla="*/ 475342 h 2501798"/>
                                    <a:gd name="csX6" fmla="*/ 2392071 w 2392071"/>
                                    <a:gd name="csY6" fmla="*/ 925665 h 2501798"/>
                                    <a:gd name="csX7" fmla="*/ 2392071 w 2392071"/>
                                    <a:gd name="csY7" fmla="*/ 1426025 h 2501798"/>
                                    <a:gd name="csX8" fmla="*/ 2392071 w 2392071"/>
                                    <a:gd name="csY8" fmla="*/ 1926384 h 2501798"/>
                                    <a:gd name="csX9" fmla="*/ 2392071 w 2392071"/>
                                    <a:gd name="csY9" fmla="*/ 2501798 h 2501798"/>
                                    <a:gd name="csX10" fmla="*/ 1841895 w 2392071"/>
                                    <a:gd name="csY10" fmla="*/ 2501798 h 2501798"/>
                                    <a:gd name="csX11" fmla="*/ 1243877 w 2392071"/>
                                    <a:gd name="csY11" fmla="*/ 2501798 h 2501798"/>
                                    <a:gd name="csX12" fmla="*/ 669780 w 2392071"/>
                                    <a:gd name="csY12" fmla="*/ 2501798 h 2501798"/>
                                    <a:gd name="csX13" fmla="*/ 0 w 2392071"/>
                                    <a:gd name="csY13" fmla="*/ 2501798 h 2501798"/>
                                    <a:gd name="csX14" fmla="*/ 0 w 2392071"/>
                                    <a:gd name="csY14" fmla="*/ 1951402 h 2501798"/>
                                    <a:gd name="csX15" fmla="*/ 0 w 2392071"/>
                                    <a:gd name="csY15" fmla="*/ 1401007 h 2501798"/>
                                    <a:gd name="csX16" fmla="*/ 0 w 2392071"/>
                                    <a:gd name="csY16" fmla="*/ 900647 h 2501798"/>
                                    <a:gd name="csX17" fmla="*/ 0 w 2392071"/>
                                    <a:gd name="csY17" fmla="*/ 0 h 2501798"/>
                                  </a:gdLst>
                                  <a:ahLst/>
                                  <a:cxnLst>
                                    <a:cxn ang="0">
                                      <a:pos x="csX0" y="csY0"/>
                                    </a:cxn>
                                    <a:cxn ang="0">
                                      <a:pos x="csX1" y="csY1"/>
                                    </a:cxn>
                                    <a:cxn ang="0">
                                      <a:pos x="csX2" y="csY2"/>
                                    </a:cxn>
                                    <a:cxn ang="0">
                                      <a:pos x="csX3" y="csY3"/>
                                    </a:cxn>
                                    <a:cxn ang="0">
                                      <a:pos x="csX4" y="csY4"/>
                                    </a:cxn>
                                    <a:cxn ang="0">
                                      <a:pos x="csX5" y="csY5"/>
                                    </a:cxn>
                                    <a:cxn ang="0">
                                      <a:pos x="csX6" y="csY6"/>
                                    </a:cxn>
                                    <a:cxn ang="0">
                                      <a:pos x="csX7" y="csY7"/>
                                    </a:cxn>
                                    <a:cxn ang="0">
                                      <a:pos x="csX8" y="csY8"/>
                                    </a:cxn>
                                    <a:cxn ang="0">
                                      <a:pos x="csX9" y="csY9"/>
                                    </a:cxn>
                                    <a:cxn ang="0">
                                      <a:pos x="csX10" y="csY10"/>
                                    </a:cxn>
                                    <a:cxn ang="0">
                                      <a:pos x="csX11" y="csY11"/>
                                    </a:cxn>
                                    <a:cxn ang="0">
                                      <a:pos x="csX12" y="csY12"/>
                                    </a:cxn>
                                    <a:cxn ang="0">
                                      <a:pos x="csX13" y="csY13"/>
                                    </a:cxn>
                                    <a:cxn ang="0">
                                      <a:pos x="csX14" y="csY14"/>
                                    </a:cxn>
                                    <a:cxn ang="0">
                                      <a:pos x="csX15" y="csY15"/>
                                    </a:cxn>
                                    <a:cxn ang="0">
                                      <a:pos x="csX16" y="csY16"/>
                                    </a:cxn>
                                    <a:cxn ang="0">
                                      <a:pos x="csX17" y="csY17"/>
                                    </a:cxn>
                                  </a:cxnLst>
                                  <a:rect l="l" t="t" r="r" b="b"/>
                                  <a:pathLst>
                                    <a:path w="2392071" h="2501798" extrusionOk="0">
                                      <a:moveTo>
                                        <a:pt x="0" y="0"/>
                                      </a:moveTo>
                                      <a:cubicBezTo>
                                        <a:pt x="228620" y="-27649"/>
                                        <a:pt x="359041" y="9231"/>
                                        <a:pt x="574097" y="0"/>
                                      </a:cubicBezTo>
                                      <a:cubicBezTo>
                                        <a:pt x="789153" y="-9231"/>
                                        <a:pt x="886251" y="58367"/>
                                        <a:pt x="1100353" y="0"/>
                                      </a:cubicBezTo>
                                      <a:cubicBezTo>
                                        <a:pt x="1314455" y="-58367"/>
                                        <a:pt x="1444952" y="15505"/>
                                        <a:pt x="1746212" y="0"/>
                                      </a:cubicBezTo>
                                      <a:cubicBezTo>
                                        <a:pt x="2047472" y="-15505"/>
                                        <a:pt x="2193934" y="71891"/>
                                        <a:pt x="2392071" y="0"/>
                                      </a:cubicBezTo>
                                      <a:cubicBezTo>
                                        <a:pt x="2415878" y="145605"/>
                                        <a:pt x="2385068" y="379058"/>
                                        <a:pt x="2392071" y="475342"/>
                                      </a:cubicBezTo>
                                      <a:cubicBezTo>
                                        <a:pt x="2399074" y="571626"/>
                                        <a:pt x="2375603" y="708331"/>
                                        <a:pt x="2392071" y="925665"/>
                                      </a:cubicBezTo>
                                      <a:cubicBezTo>
                                        <a:pt x="2408539" y="1142999"/>
                                        <a:pt x="2355758" y="1303731"/>
                                        <a:pt x="2392071" y="1426025"/>
                                      </a:cubicBezTo>
                                      <a:cubicBezTo>
                                        <a:pt x="2428384" y="1548319"/>
                                        <a:pt x="2390409" y="1825388"/>
                                        <a:pt x="2392071" y="1926384"/>
                                      </a:cubicBezTo>
                                      <a:cubicBezTo>
                                        <a:pt x="2393733" y="2027380"/>
                                        <a:pt x="2365254" y="2223318"/>
                                        <a:pt x="2392071" y="2501798"/>
                                      </a:cubicBezTo>
                                      <a:cubicBezTo>
                                        <a:pt x="2256331" y="2553626"/>
                                        <a:pt x="2107673" y="2450558"/>
                                        <a:pt x="1841895" y="2501798"/>
                                      </a:cubicBezTo>
                                      <a:cubicBezTo>
                                        <a:pt x="1576117" y="2553038"/>
                                        <a:pt x="1377434" y="2449488"/>
                                        <a:pt x="1243877" y="2501798"/>
                                      </a:cubicBezTo>
                                      <a:cubicBezTo>
                                        <a:pt x="1110320" y="2554108"/>
                                        <a:pt x="841800" y="2486133"/>
                                        <a:pt x="669780" y="2501798"/>
                                      </a:cubicBezTo>
                                      <a:cubicBezTo>
                                        <a:pt x="497760" y="2517463"/>
                                        <a:pt x="316895" y="2437436"/>
                                        <a:pt x="0" y="2501798"/>
                                      </a:cubicBezTo>
                                      <a:cubicBezTo>
                                        <a:pt x="-47057" y="2226964"/>
                                        <a:pt x="65610" y="2129411"/>
                                        <a:pt x="0" y="1951402"/>
                                      </a:cubicBezTo>
                                      <a:cubicBezTo>
                                        <a:pt x="-65610" y="1773393"/>
                                        <a:pt x="5210" y="1597585"/>
                                        <a:pt x="0" y="1401007"/>
                                      </a:cubicBezTo>
                                      <a:cubicBezTo>
                                        <a:pt x="-5210" y="1204429"/>
                                        <a:pt x="19612" y="1059254"/>
                                        <a:pt x="0" y="900647"/>
                                      </a:cubicBezTo>
                                      <a:cubicBezTo>
                                        <a:pt x="-19612" y="742040"/>
                                        <a:pt x="23077" y="429632"/>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961F" id="Retângulo 1" o:spid="_x0000_s1026" style="position:absolute;margin-left:184.1pt;margin-top:-5.4pt;width:285pt;height:21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" filled="f" strokecolor="red" strokeweight="2pt">
                <v:stroke dashstyle="3 1"/>
                <v:shadow on="t" color="black" opacity="22937f" origin=",.5" offset="0,.63889mm"/>
                <w10:wrap anchorx="margin"/>
              </v:rect>
            </w:pict>
          </mc:Fallback>
        </mc:AlternateContent>
      </w:r>
      <w:r w:rsidR="00AC6A54">
        <w:rPr>
          <w:noProof/>
          <w:lang w:val="pt-BR"/>
        </w:rPr>
        <mc:AlternateContent>
          <mc:Choice Requires="wps">
            <w:drawing>
              <wp:anchor distT="0" distB="0" distL="114300" distR="114300" simplePos="0" relativeHeight="251663360" behindDoc="0" locked="0" layoutInCell="1" allowOverlap="1" wp14:anchorId="4219C6F0" wp14:editId="260D1D53">
                <wp:simplePos x="0" y="0"/>
                <wp:positionH relativeFrom="margin">
                  <wp:posOffset>2398090</wp:posOffset>
                </wp:positionH>
                <wp:positionV relativeFrom="paragraph">
                  <wp:posOffset>26670</wp:posOffset>
                </wp:positionV>
                <wp:extent cx="1095756" cy="2501265"/>
                <wp:effectExtent l="38100" t="19050" r="85725" b="89535"/>
                <wp:wrapNone/>
                <wp:docPr id="1352964729" name="Retângulo 1"/>
                <wp:cNvGraphicFramePr/>
                <a:graphic xmlns:a="http://schemas.openxmlformats.org/drawingml/2006/main">
                  <a:graphicData uri="http://schemas.microsoft.com/office/word/2010/wordprocessingShape">
                    <wps:wsp>
                      <wps:cNvSpPr/>
                      <wps:spPr>
                        <a:xfrm>
                          <a:off x="0" y="0"/>
                          <a:ext cx="1095756" cy="2501265"/>
                        </a:xfrm>
                        <a:prstGeom prst="rect">
                          <a:avLst/>
                        </a:prstGeom>
                        <a:noFill/>
                        <a:ln w="25400">
                          <a:solidFill>
                            <a:srgbClr val="FFC000"/>
                          </a:solidFill>
                          <a:prstDash val="sysDash"/>
                          <a:extLst>
                            <a:ext uri="{C807C97D-BFC1-408E-A445-0C87EB9F89A2}">
                              <ask:lineSketchStyleProps xmlns:ask="http://schemas.microsoft.com/office/drawing/2018/sketchyshapes" sd="1219033472">
                                <a:custGeom>
                                  <a:avLst/>
                                  <a:gdLst>
                                    <a:gd name="csX0" fmla="*/ 0 w 2392071"/>
                                    <a:gd name="csY0" fmla="*/ 0 h 2501798"/>
                                    <a:gd name="csX1" fmla="*/ 574097 w 2392071"/>
                                    <a:gd name="csY1" fmla="*/ 0 h 2501798"/>
                                    <a:gd name="csX2" fmla="*/ 1100353 w 2392071"/>
                                    <a:gd name="csY2" fmla="*/ 0 h 2501798"/>
                                    <a:gd name="csX3" fmla="*/ 1746212 w 2392071"/>
                                    <a:gd name="csY3" fmla="*/ 0 h 2501798"/>
                                    <a:gd name="csX4" fmla="*/ 2392071 w 2392071"/>
                                    <a:gd name="csY4" fmla="*/ 0 h 2501798"/>
                                    <a:gd name="csX5" fmla="*/ 2392071 w 2392071"/>
                                    <a:gd name="csY5" fmla="*/ 475342 h 2501798"/>
                                    <a:gd name="csX6" fmla="*/ 2392071 w 2392071"/>
                                    <a:gd name="csY6" fmla="*/ 925665 h 2501798"/>
                                    <a:gd name="csX7" fmla="*/ 2392071 w 2392071"/>
                                    <a:gd name="csY7" fmla="*/ 1426025 h 2501798"/>
                                    <a:gd name="csX8" fmla="*/ 2392071 w 2392071"/>
                                    <a:gd name="csY8" fmla="*/ 1926384 h 2501798"/>
                                    <a:gd name="csX9" fmla="*/ 2392071 w 2392071"/>
                                    <a:gd name="csY9" fmla="*/ 2501798 h 2501798"/>
                                    <a:gd name="csX10" fmla="*/ 1841895 w 2392071"/>
                                    <a:gd name="csY10" fmla="*/ 2501798 h 2501798"/>
                                    <a:gd name="csX11" fmla="*/ 1243877 w 2392071"/>
                                    <a:gd name="csY11" fmla="*/ 2501798 h 2501798"/>
                                    <a:gd name="csX12" fmla="*/ 669780 w 2392071"/>
                                    <a:gd name="csY12" fmla="*/ 2501798 h 2501798"/>
                                    <a:gd name="csX13" fmla="*/ 0 w 2392071"/>
                                    <a:gd name="csY13" fmla="*/ 2501798 h 2501798"/>
                                    <a:gd name="csX14" fmla="*/ 0 w 2392071"/>
                                    <a:gd name="csY14" fmla="*/ 1951402 h 2501798"/>
                                    <a:gd name="csX15" fmla="*/ 0 w 2392071"/>
                                    <a:gd name="csY15" fmla="*/ 1401007 h 2501798"/>
                                    <a:gd name="csX16" fmla="*/ 0 w 2392071"/>
                                    <a:gd name="csY16" fmla="*/ 900647 h 2501798"/>
                                    <a:gd name="csX17" fmla="*/ 0 w 2392071"/>
                                    <a:gd name="csY17" fmla="*/ 0 h 2501798"/>
                                  </a:gdLst>
                                  <a:ahLst/>
                                  <a:cxnLst>
                                    <a:cxn ang="0">
                                      <a:pos x="csX0" y="csY0"/>
                                    </a:cxn>
                                    <a:cxn ang="0">
                                      <a:pos x="csX1" y="csY1"/>
                                    </a:cxn>
                                    <a:cxn ang="0">
                                      <a:pos x="csX2" y="csY2"/>
                                    </a:cxn>
                                    <a:cxn ang="0">
                                      <a:pos x="csX3" y="csY3"/>
                                    </a:cxn>
                                    <a:cxn ang="0">
                                      <a:pos x="csX4" y="csY4"/>
                                    </a:cxn>
                                    <a:cxn ang="0">
                                      <a:pos x="csX5" y="csY5"/>
                                    </a:cxn>
                                    <a:cxn ang="0">
                                      <a:pos x="csX6" y="csY6"/>
                                    </a:cxn>
                                    <a:cxn ang="0">
                                      <a:pos x="csX7" y="csY7"/>
                                    </a:cxn>
                                    <a:cxn ang="0">
                                      <a:pos x="csX8" y="csY8"/>
                                    </a:cxn>
                                    <a:cxn ang="0">
                                      <a:pos x="csX9" y="csY9"/>
                                    </a:cxn>
                                    <a:cxn ang="0">
                                      <a:pos x="csX10" y="csY10"/>
                                    </a:cxn>
                                    <a:cxn ang="0">
                                      <a:pos x="csX11" y="csY11"/>
                                    </a:cxn>
                                    <a:cxn ang="0">
                                      <a:pos x="csX12" y="csY12"/>
                                    </a:cxn>
                                    <a:cxn ang="0">
                                      <a:pos x="csX13" y="csY13"/>
                                    </a:cxn>
                                    <a:cxn ang="0">
                                      <a:pos x="csX14" y="csY14"/>
                                    </a:cxn>
                                    <a:cxn ang="0">
                                      <a:pos x="csX15" y="csY15"/>
                                    </a:cxn>
                                    <a:cxn ang="0">
                                      <a:pos x="csX16" y="csY16"/>
                                    </a:cxn>
                                    <a:cxn ang="0">
                                      <a:pos x="csX17" y="csY17"/>
                                    </a:cxn>
                                  </a:cxnLst>
                                  <a:rect l="l" t="t" r="r" b="b"/>
                                  <a:pathLst>
                                    <a:path w="2392071" h="2501798" extrusionOk="0">
                                      <a:moveTo>
                                        <a:pt x="0" y="0"/>
                                      </a:moveTo>
                                      <a:cubicBezTo>
                                        <a:pt x="228620" y="-27649"/>
                                        <a:pt x="359041" y="9231"/>
                                        <a:pt x="574097" y="0"/>
                                      </a:cubicBezTo>
                                      <a:cubicBezTo>
                                        <a:pt x="789153" y="-9231"/>
                                        <a:pt x="886251" y="58367"/>
                                        <a:pt x="1100353" y="0"/>
                                      </a:cubicBezTo>
                                      <a:cubicBezTo>
                                        <a:pt x="1314455" y="-58367"/>
                                        <a:pt x="1444952" y="15505"/>
                                        <a:pt x="1746212" y="0"/>
                                      </a:cubicBezTo>
                                      <a:cubicBezTo>
                                        <a:pt x="2047472" y="-15505"/>
                                        <a:pt x="2193934" y="71891"/>
                                        <a:pt x="2392071" y="0"/>
                                      </a:cubicBezTo>
                                      <a:cubicBezTo>
                                        <a:pt x="2415878" y="145605"/>
                                        <a:pt x="2385068" y="379058"/>
                                        <a:pt x="2392071" y="475342"/>
                                      </a:cubicBezTo>
                                      <a:cubicBezTo>
                                        <a:pt x="2399074" y="571626"/>
                                        <a:pt x="2375603" y="708331"/>
                                        <a:pt x="2392071" y="925665"/>
                                      </a:cubicBezTo>
                                      <a:cubicBezTo>
                                        <a:pt x="2408539" y="1142999"/>
                                        <a:pt x="2355758" y="1303731"/>
                                        <a:pt x="2392071" y="1426025"/>
                                      </a:cubicBezTo>
                                      <a:cubicBezTo>
                                        <a:pt x="2428384" y="1548319"/>
                                        <a:pt x="2390409" y="1825388"/>
                                        <a:pt x="2392071" y="1926384"/>
                                      </a:cubicBezTo>
                                      <a:cubicBezTo>
                                        <a:pt x="2393733" y="2027380"/>
                                        <a:pt x="2365254" y="2223318"/>
                                        <a:pt x="2392071" y="2501798"/>
                                      </a:cubicBezTo>
                                      <a:cubicBezTo>
                                        <a:pt x="2256331" y="2553626"/>
                                        <a:pt x="2107673" y="2450558"/>
                                        <a:pt x="1841895" y="2501798"/>
                                      </a:cubicBezTo>
                                      <a:cubicBezTo>
                                        <a:pt x="1576117" y="2553038"/>
                                        <a:pt x="1377434" y="2449488"/>
                                        <a:pt x="1243877" y="2501798"/>
                                      </a:cubicBezTo>
                                      <a:cubicBezTo>
                                        <a:pt x="1110320" y="2554108"/>
                                        <a:pt x="841800" y="2486133"/>
                                        <a:pt x="669780" y="2501798"/>
                                      </a:cubicBezTo>
                                      <a:cubicBezTo>
                                        <a:pt x="497760" y="2517463"/>
                                        <a:pt x="316895" y="2437436"/>
                                        <a:pt x="0" y="2501798"/>
                                      </a:cubicBezTo>
                                      <a:cubicBezTo>
                                        <a:pt x="-47057" y="2226964"/>
                                        <a:pt x="65610" y="2129411"/>
                                        <a:pt x="0" y="1951402"/>
                                      </a:cubicBezTo>
                                      <a:cubicBezTo>
                                        <a:pt x="-65610" y="1773393"/>
                                        <a:pt x="5210" y="1597585"/>
                                        <a:pt x="0" y="1401007"/>
                                      </a:cubicBezTo>
                                      <a:cubicBezTo>
                                        <a:pt x="-5210" y="1204429"/>
                                        <a:pt x="19612" y="1059254"/>
                                        <a:pt x="0" y="900647"/>
                                      </a:cubicBezTo>
                                      <a:cubicBezTo>
                                        <a:pt x="-19612" y="742040"/>
                                        <a:pt x="23077" y="429632"/>
                                        <a:pt x="0" y="0"/>
                                      </a:cubicBezTo>
                                      <a:close/>
                                    </a:path>
                                  </a:pathLst>
                                </a:custGeom>
                                <ask:type>
                                  <ask:lineSketchNone/>
                                </ask:type>
                              </ask:lineSketchStyleProps>
                            </a:ext>
                          </a:extLst>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F287DF" id="Retângulo 1" o:spid="_x0000_s1026" style="position:absolute;margin-left:188.85pt;margin-top:2.1pt;width:86.3pt;height:196.9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" filled="f" strokecolor="#ffc000" strokeweight="2pt">
                <v:stroke dashstyle="3 1"/>
                <v:shadow on="t" color="black" opacity="22937f" origin=",.5" offset="0,.63889mm"/>
                <w10:wrap anchorx="margin"/>
              </v:rect>
            </w:pict>
          </mc:Fallback>
        </mc:AlternateContent>
      </w:r>
      <w:r w:rsidR="003D24E7" w:rsidRPr="003D24E7">
        <w:rPr>
          <w:noProof/>
          <w:lang w:val="pt-BR"/>
        </w:rPr>
        <w:drawing>
          <wp:inline distT="0" distB="0" distL="0" distR="0" wp14:anchorId="2B551AE7" wp14:editId="531424FD">
            <wp:extent cx="5939790" cy="2266315"/>
            <wp:effectExtent l="0" t="0" r="3810" b="635"/>
            <wp:docPr id="121333912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22" name="Imagem 1" descr="Texto&#10;&#10;O conteúdo gerado por IA pode estar incorreto."/>
                    <pic:cNvPicPr/>
                  </pic:nvPicPr>
                  <pic:blipFill>
                    <a:blip r:embed="rId22"/>
                    <a:stretch>
                      <a:fillRect/>
                    </a:stretch>
                  </pic:blipFill>
                  <pic:spPr>
                    <a:xfrm>
                      <a:off x="0" y="0"/>
                      <a:ext cx="5939790" cy="2266315"/>
                    </a:xfrm>
                    <a:prstGeom prst="rect">
                      <a:avLst/>
                    </a:prstGeom>
                    <a:ln>
                      <a:noFill/>
                    </a:ln>
                  </pic:spPr>
                </pic:pic>
              </a:graphicData>
            </a:graphic>
          </wp:inline>
        </w:drawing>
      </w:r>
    </w:p>
    <w:p w14:paraId="21900F3E" w14:textId="2D485C90" w:rsidR="000A1FFB" w:rsidRDefault="00C12BD3" w:rsidP="00B0348C">
      <w:pPr>
        <w:pStyle w:val="PargrafodaLista"/>
        <w:numPr>
          <w:ilvl w:val="0"/>
          <w:numId w:val="0"/>
        </w:numPr>
        <w:rPr>
          <w:lang w:val="pt-BR"/>
        </w:rPr>
      </w:pPr>
      <w:r>
        <w:rPr>
          <w:noProof/>
          <w:lang w:val="pt-BR"/>
        </w:rPr>
        <mc:AlternateContent>
          <mc:Choice Requires="wps">
            <w:drawing>
              <wp:anchor distT="0" distB="0" distL="114300" distR="114300" simplePos="0" relativeHeight="251666432" behindDoc="0" locked="0" layoutInCell="1" allowOverlap="1" wp14:anchorId="7B0EF7BA" wp14:editId="25F596DE">
                <wp:simplePos x="0" y="0"/>
                <wp:positionH relativeFrom="margin">
                  <wp:posOffset>3964868</wp:posOffset>
                </wp:positionH>
                <wp:positionV relativeFrom="paragraph">
                  <wp:posOffset>239826</wp:posOffset>
                </wp:positionV>
                <wp:extent cx="1891078" cy="1451610"/>
                <wp:effectExtent l="57150" t="19050" r="71120" b="91440"/>
                <wp:wrapNone/>
                <wp:docPr id="203202217" name="Texto Explicativo: Seta para Cima 2"/>
                <wp:cNvGraphicFramePr/>
                <a:graphic xmlns:a="http://schemas.openxmlformats.org/drawingml/2006/main">
                  <a:graphicData uri="http://schemas.microsoft.com/office/word/2010/wordprocessingShape">
                    <wps:wsp>
                      <wps:cNvSpPr/>
                      <wps:spPr>
                        <a:xfrm>
                          <a:off x="0" y="0"/>
                          <a:ext cx="1891078" cy="1451610"/>
                        </a:xfrm>
                        <a:prstGeom prst="upArrowCallout">
                          <a:avLst>
                            <a:gd name="adj1" fmla="val 25000"/>
                            <a:gd name="adj2" fmla="val 25000"/>
                            <a:gd name="adj3" fmla="val 25000"/>
                            <a:gd name="adj4" fmla="val 69351"/>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53BE7949" w14:textId="73BF2556" w:rsidR="00BE37EF" w:rsidRPr="00C90CE5" w:rsidRDefault="00BF645A" w:rsidP="00BE37EF">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3</w:t>
                            </w:r>
                            <w:r w:rsidR="00BE37EF" w:rsidRPr="00C90CE5">
                              <w:rPr>
                                <w:b/>
                                <w:bCs/>
                                <w:color w:val="000000" w:themeColor="text1"/>
                                <w:sz w:val="22"/>
                                <w:szCs w:val="22"/>
                                <w:lang w:val="pt-BR"/>
                                <w14:textOutline w14:w="9525" w14:cap="rnd" w14:cmpd="sng" w14:algn="ctr">
                                  <w14:noFill/>
                                  <w14:prstDash w14:val="solid"/>
                                  <w14:bevel/>
                                </w14:textOutline>
                              </w:rPr>
                              <w:t>º Contrato</w:t>
                            </w:r>
                          </w:p>
                          <w:p w14:paraId="4D3FD7B6" w14:textId="46A5CE1C" w:rsidR="00BE37EF" w:rsidRPr="00C90CE5" w:rsidRDefault="00D01279" w:rsidP="00BE37EF">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Implementação S4/HANA</w:t>
                            </w:r>
                          </w:p>
                          <w:p w14:paraId="25433411" w14:textId="53FC3B82" w:rsidR="00BE37EF" w:rsidRPr="00C90CE5" w:rsidRDefault="00E227F9" w:rsidP="00BE37EF">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2</w:t>
                            </w:r>
                            <w:r w:rsidR="00BE37EF" w:rsidRPr="00C90CE5">
                              <w:rPr>
                                <w:b/>
                                <w:bCs/>
                                <w:color w:val="000000" w:themeColor="text1"/>
                                <w:sz w:val="22"/>
                                <w:szCs w:val="22"/>
                                <w:lang w:val="pt-BR"/>
                                <w14:textOutline w14:w="9525" w14:cap="rnd" w14:cmpd="sng" w14:algn="ctr">
                                  <w14:noFill/>
                                  <w14:prstDash w14:val="solid"/>
                                  <w14:bevel/>
                                </w14:textOutline>
                              </w:rPr>
                              <w:t>9.</w:t>
                            </w:r>
                            <w:r>
                              <w:rPr>
                                <w:b/>
                                <w:bCs/>
                                <w:color w:val="000000" w:themeColor="text1"/>
                                <w:sz w:val="22"/>
                                <w:szCs w:val="22"/>
                                <w:lang w:val="pt-BR"/>
                                <w14:textOutline w14:w="9525" w14:cap="rnd" w14:cmpd="sng" w14:algn="ctr">
                                  <w14:noFill/>
                                  <w14:prstDash w14:val="solid"/>
                                  <w14:bevel/>
                                </w14:textOutline>
                              </w:rPr>
                              <w:t>11</w:t>
                            </w:r>
                            <w:r w:rsidR="00BE37EF" w:rsidRPr="00C90CE5">
                              <w:rPr>
                                <w:b/>
                                <w:bCs/>
                                <w:color w:val="000000" w:themeColor="text1"/>
                                <w:sz w:val="22"/>
                                <w:szCs w:val="22"/>
                                <w:lang w:val="pt-BR"/>
                                <w14:textOutline w14:w="9525" w14:cap="rnd" w14:cmpd="sng" w14:algn="ctr">
                                  <w14:noFill/>
                                  <w14:prstDash w14:val="solid"/>
                                  <w14:bevel/>
                                </w14:textOutline>
                              </w:rPr>
                              <w:t>.2022</w:t>
                            </w:r>
                          </w:p>
                          <w:p w14:paraId="1E312693" w14:textId="04416279" w:rsidR="00BE37EF" w:rsidRPr="00C90CE5" w:rsidRDefault="00BE37EF" w:rsidP="00BE37EF">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R$</w:t>
                            </w:r>
                            <w:r w:rsidR="00E5386D">
                              <w:rPr>
                                <w:b/>
                                <w:bCs/>
                                <w:color w:val="000000" w:themeColor="text1"/>
                                <w:sz w:val="22"/>
                                <w:szCs w:val="22"/>
                                <w:lang w:val="pt-BR"/>
                                <w14:textOutline w14:w="9525" w14:cap="rnd" w14:cmpd="sng" w14:algn="ctr">
                                  <w14:noFill/>
                                  <w14:prstDash w14:val="solid"/>
                                  <w14:bevel/>
                                </w14:textOutline>
                              </w:rPr>
                              <w:t> </w:t>
                            </w:r>
                            <w:r w:rsidR="00D01279">
                              <w:rPr>
                                <w:b/>
                                <w:bCs/>
                                <w:color w:val="000000" w:themeColor="text1"/>
                                <w:sz w:val="22"/>
                                <w:szCs w:val="22"/>
                                <w:lang w:val="pt-BR"/>
                                <w14:textOutline w14:w="9525" w14:cap="rnd" w14:cmpd="sng" w14:algn="ctr">
                                  <w14:noFill/>
                                  <w14:prstDash w14:val="solid"/>
                                  <w14:bevel/>
                                </w14:textOutline>
                              </w:rPr>
                              <w:t>21.000.000,00</w:t>
                            </w: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EF7BA"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Texto Explicativo: Seta para Cima 2" o:spid="_x0000_s1031" type="#_x0000_t79" style="position:absolute;left:0;text-align:left;margin-left:312.2pt;margin-top:18.9pt;width:148.9pt;height:114.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" adj="6620,6655,5400,8727" filled="f" strokecolor="red">
                <v:shadow on="t" color="black" opacity="22937f" origin=",.5" offset="0,.63889mm"/>
                <v:textbox inset="0,1mm,0,1mm">
                  <w:txbxContent>
                    <w:p w14:paraId="53BE7949" w14:textId="73BF2556" w:rsidR="00BE37EF" w:rsidRPr="00C90CE5" w:rsidRDefault="00BF645A" w:rsidP="00BE37EF">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3</w:t>
                      </w:r>
                      <w:r w:rsidR="00BE37EF" w:rsidRPr="00C90CE5">
                        <w:rPr>
                          <w:b/>
                          <w:bCs/>
                          <w:color w:val="000000" w:themeColor="text1"/>
                          <w:sz w:val="22"/>
                          <w:szCs w:val="22"/>
                          <w:lang w:val="pt-BR"/>
                          <w14:textOutline w14:w="9525" w14:cap="rnd" w14:cmpd="sng" w14:algn="ctr">
                            <w14:noFill/>
                            <w14:prstDash w14:val="solid"/>
                            <w14:bevel/>
                          </w14:textOutline>
                        </w:rPr>
                        <w:t>º Contrato</w:t>
                      </w:r>
                    </w:p>
                    <w:p w14:paraId="4D3FD7B6" w14:textId="46A5CE1C" w:rsidR="00BE37EF" w:rsidRPr="00C90CE5" w:rsidRDefault="00D01279" w:rsidP="00BE37EF">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Implementação S4/HANA</w:t>
                      </w:r>
                    </w:p>
                    <w:p w14:paraId="25433411" w14:textId="53FC3B82" w:rsidR="00BE37EF" w:rsidRPr="00C90CE5" w:rsidRDefault="00E227F9" w:rsidP="00BE37EF">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2</w:t>
                      </w:r>
                      <w:r w:rsidR="00BE37EF" w:rsidRPr="00C90CE5">
                        <w:rPr>
                          <w:b/>
                          <w:bCs/>
                          <w:color w:val="000000" w:themeColor="text1"/>
                          <w:sz w:val="22"/>
                          <w:szCs w:val="22"/>
                          <w:lang w:val="pt-BR"/>
                          <w14:textOutline w14:w="9525" w14:cap="rnd" w14:cmpd="sng" w14:algn="ctr">
                            <w14:noFill/>
                            <w14:prstDash w14:val="solid"/>
                            <w14:bevel/>
                          </w14:textOutline>
                        </w:rPr>
                        <w:t>9.</w:t>
                      </w:r>
                      <w:r>
                        <w:rPr>
                          <w:b/>
                          <w:bCs/>
                          <w:color w:val="000000" w:themeColor="text1"/>
                          <w:sz w:val="22"/>
                          <w:szCs w:val="22"/>
                          <w:lang w:val="pt-BR"/>
                          <w14:textOutline w14:w="9525" w14:cap="rnd" w14:cmpd="sng" w14:algn="ctr">
                            <w14:noFill/>
                            <w14:prstDash w14:val="solid"/>
                            <w14:bevel/>
                          </w14:textOutline>
                        </w:rPr>
                        <w:t>11</w:t>
                      </w:r>
                      <w:r w:rsidR="00BE37EF" w:rsidRPr="00C90CE5">
                        <w:rPr>
                          <w:b/>
                          <w:bCs/>
                          <w:color w:val="000000" w:themeColor="text1"/>
                          <w:sz w:val="22"/>
                          <w:szCs w:val="22"/>
                          <w:lang w:val="pt-BR"/>
                          <w14:textOutline w14:w="9525" w14:cap="rnd" w14:cmpd="sng" w14:algn="ctr">
                            <w14:noFill/>
                            <w14:prstDash w14:val="solid"/>
                            <w14:bevel/>
                          </w14:textOutline>
                        </w:rPr>
                        <w:t>.2022</w:t>
                      </w:r>
                    </w:p>
                    <w:p w14:paraId="1E312693" w14:textId="04416279" w:rsidR="00BE37EF" w:rsidRPr="00C90CE5" w:rsidRDefault="00BE37EF" w:rsidP="00BE37EF">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R$</w:t>
                      </w:r>
                      <w:r w:rsidR="00E5386D">
                        <w:rPr>
                          <w:b/>
                          <w:bCs/>
                          <w:color w:val="000000" w:themeColor="text1"/>
                          <w:sz w:val="22"/>
                          <w:szCs w:val="22"/>
                          <w:lang w:val="pt-BR"/>
                          <w14:textOutline w14:w="9525" w14:cap="rnd" w14:cmpd="sng" w14:algn="ctr">
                            <w14:noFill/>
                            <w14:prstDash w14:val="solid"/>
                            <w14:bevel/>
                          </w14:textOutline>
                        </w:rPr>
                        <w:t> </w:t>
                      </w:r>
                      <w:r w:rsidR="00D01279">
                        <w:rPr>
                          <w:b/>
                          <w:bCs/>
                          <w:color w:val="000000" w:themeColor="text1"/>
                          <w:sz w:val="22"/>
                          <w:szCs w:val="22"/>
                          <w:lang w:val="pt-BR"/>
                          <w14:textOutline w14:w="9525" w14:cap="rnd" w14:cmpd="sng" w14:algn="ctr">
                            <w14:noFill/>
                            <w14:prstDash w14:val="solid"/>
                            <w14:bevel/>
                          </w14:textOutline>
                        </w:rPr>
                        <w:t>21.000.000,00</w:t>
                      </w:r>
                    </w:p>
                  </w:txbxContent>
                </v:textbox>
                <w10:wrap anchorx="margin"/>
              </v:shape>
            </w:pict>
          </mc:Fallback>
        </mc:AlternateContent>
      </w:r>
      <w:r>
        <w:rPr>
          <w:noProof/>
          <w:lang w:val="pt-BR"/>
        </w:rPr>
        <mc:AlternateContent>
          <mc:Choice Requires="wps">
            <w:drawing>
              <wp:anchor distT="0" distB="0" distL="114300" distR="114300" simplePos="0" relativeHeight="251668480" behindDoc="0" locked="0" layoutInCell="1" allowOverlap="1" wp14:anchorId="286C8931" wp14:editId="4C12E87A">
                <wp:simplePos x="0" y="0"/>
                <wp:positionH relativeFrom="margin">
                  <wp:posOffset>2253603</wp:posOffset>
                </wp:positionH>
                <wp:positionV relativeFrom="paragraph">
                  <wp:posOffset>136309</wp:posOffset>
                </wp:positionV>
                <wp:extent cx="1573242" cy="1558290"/>
                <wp:effectExtent l="57150" t="19050" r="84455" b="99060"/>
                <wp:wrapNone/>
                <wp:docPr id="95833651" name="Texto Explicativo: Seta para Cima 2"/>
                <wp:cNvGraphicFramePr/>
                <a:graphic xmlns:a="http://schemas.openxmlformats.org/drawingml/2006/main">
                  <a:graphicData uri="http://schemas.microsoft.com/office/word/2010/wordprocessingShape">
                    <wps:wsp>
                      <wps:cNvSpPr/>
                      <wps:spPr>
                        <a:xfrm>
                          <a:off x="0" y="0"/>
                          <a:ext cx="1573242" cy="1558290"/>
                        </a:xfrm>
                        <a:prstGeom prst="upArrowCallout">
                          <a:avLst/>
                        </a:prstGeom>
                        <a:no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14:paraId="25A2BA73" w14:textId="4BBA7F18" w:rsidR="009F276D" w:rsidRPr="00C90CE5" w:rsidRDefault="009F276D" w:rsidP="009F276D">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2</w:t>
                            </w:r>
                            <w:r w:rsidRPr="00C90CE5">
                              <w:rPr>
                                <w:b/>
                                <w:bCs/>
                                <w:color w:val="000000" w:themeColor="text1"/>
                                <w:sz w:val="22"/>
                                <w:szCs w:val="22"/>
                                <w:lang w:val="pt-BR"/>
                                <w14:textOutline w14:w="9525" w14:cap="rnd" w14:cmpd="sng" w14:algn="ctr">
                                  <w14:noFill/>
                                  <w14:prstDash w14:val="solid"/>
                                  <w14:bevel/>
                                </w14:textOutline>
                              </w:rPr>
                              <w:t>º Contrato</w:t>
                            </w:r>
                          </w:p>
                          <w:p w14:paraId="6ED7A30B" w14:textId="7DF47601" w:rsidR="009F276D" w:rsidRPr="00C90CE5" w:rsidRDefault="008F179D" w:rsidP="009F276D">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 xml:space="preserve">Implementação </w:t>
                            </w:r>
                            <w:r w:rsidR="00C12BD3">
                              <w:rPr>
                                <w:b/>
                                <w:bCs/>
                                <w:color w:val="000000" w:themeColor="text1"/>
                                <w:sz w:val="22"/>
                                <w:szCs w:val="22"/>
                                <w:lang w:val="pt-BR"/>
                                <w14:textOutline w14:w="9525" w14:cap="rnd" w14:cmpd="sng" w14:algn="ctr">
                                  <w14:noFill/>
                                  <w14:prstDash w14:val="solid"/>
                                  <w14:bevel/>
                                </w14:textOutline>
                              </w:rPr>
                              <w:t>Prévia</w:t>
                            </w:r>
                          </w:p>
                          <w:p w14:paraId="6196D1F5" w14:textId="6C069013" w:rsidR="009F276D" w:rsidRPr="00C90CE5" w:rsidRDefault="00E5386D" w:rsidP="009F276D">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1</w:t>
                            </w:r>
                            <w:r w:rsidR="009F276D" w:rsidRPr="00C90CE5">
                              <w:rPr>
                                <w:b/>
                                <w:bCs/>
                                <w:color w:val="000000" w:themeColor="text1"/>
                                <w:sz w:val="22"/>
                                <w:szCs w:val="22"/>
                                <w:lang w:val="pt-BR"/>
                                <w14:textOutline w14:w="9525" w14:cap="rnd" w14:cmpd="sng" w14:algn="ctr">
                                  <w14:noFill/>
                                  <w14:prstDash w14:val="solid"/>
                                  <w14:bevel/>
                                </w14:textOutline>
                              </w:rPr>
                              <w:t>.</w:t>
                            </w:r>
                            <w:r w:rsidR="009F276D">
                              <w:rPr>
                                <w:b/>
                                <w:bCs/>
                                <w:color w:val="000000" w:themeColor="text1"/>
                                <w:sz w:val="22"/>
                                <w:szCs w:val="22"/>
                                <w:lang w:val="pt-BR"/>
                                <w14:textOutline w14:w="9525" w14:cap="rnd" w14:cmpd="sng" w14:algn="ctr">
                                  <w14:noFill/>
                                  <w14:prstDash w14:val="solid"/>
                                  <w14:bevel/>
                                </w14:textOutline>
                              </w:rPr>
                              <w:t>11</w:t>
                            </w:r>
                            <w:r w:rsidR="009F276D" w:rsidRPr="00C90CE5">
                              <w:rPr>
                                <w:b/>
                                <w:bCs/>
                                <w:color w:val="000000" w:themeColor="text1"/>
                                <w:sz w:val="22"/>
                                <w:szCs w:val="22"/>
                                <w:lang w:val="pt-BR"/>
                                <w14:textOutline w14:w="9525" w14:cap="rnd" w14:cmpd="sng" w14:algn="ctr">
                                  <w14:noFill/>
                                  <w14:prstDash w14:val="solid"/>
                                  <w14:bevel/>
                                </w14:textOutline>
                              </w:rPr>
                              <w:t>.2022</w:t>
                            </w:r>
                          </w:p>
                          <w:p w14:paraId="720192AC" w14:textId="1980FB9D" w:rsidR="009F276D" w:rsidRPr="00C90CE5" w:rsidRDefault="009F276D" w:rsidP="009F276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R$</w:t>
                            </w:r>
                            <w:r w:rsidR="00E5386D">
                              <w:rPr>
                                <w:b/>
                                <w:bCs/>
                                <w:color w:val="000000" w:themeColor="text1"/>
                                <w:sz w:val="22"/>
                                <w:szCs w:val="22"/>
                                <w:lang w:val="pt-BR"/>
                                <w14:textOutline w14:w="9525" w14:cap="rnd" w14:cmpd="sng" w14:algn="ctr">
                                  <w14:noFill/>
                                  <w14:prstDash w14:val="solid"/>
                                  <w14:bevel/>
                                </w14:textOutline>
                              </w:rPr>
                              <w:t> 1.852.790,47</w:t>
                            </w: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C8931" id="_x0000_s1032" type="#_x0000_t79" style="position:absolute;left:0;text-align:left;margin-left:177.45pt;margin-top:10.75pt;width:123.9pt;height:122.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" adj="7565,5451,5400,8126" filled="f" strokecolor="#ffc000">
                <v:shadow on="t" color="black" opacity="22937f" origin=",.5" offset="0,.63889mm"/>
                <v:textbox inset="0,1mm,0,1mm">
                  <w:txbxContent>
                    <w:p w14:paraId="25A2BA73" w14:textId="4BBA7F18" w:rsidR="009F276D" w:rsidRPr="00C90CE5" w:rsidRDefault="009F276D" w:rsidP="009F276D">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2</w:t>
                      </w:r>
                      <w:r w:rsidRPr="00C90CE5">
                        <w:rPr>
                          <w:b/>
                          <w:bCs/>
                          <w:color w:val="000000" w:themeColor="text1"/>
                          <w:sz w:val="22"/>
                          <w:szCs w:val="22"/>
                          <w:lang w:val="pt-BR"/>
                          <w14:textOutline w14:w="9525" w14:cap="rnd" w14:cmpd="sng" w14:algn="ctr">
                            <w14:noFill/>
                            <w14:prstDash w14:val="solid"/>
                            <w14:bevel/>
                          </w14:textOutline>
                        </w:rPr>
                        <w:t>º Contrato</w:t>
                      </w:r>
                    </w:p>
                    <w:p w14:paraId="6ED7A30B" w14:textId="7DF47601" w:rsidR="009F276D" w:rsidRPr="00C90CE5" w:rsidRDefault="008F179D" w:rsidP="009F276D">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 xml:space="preserve">Implementação </w:t>
                      </w:r>
                      <w:r w:rsidR="00C12BD3">
                        <w:rPr>
                          <w:b/>
                          <w:bCs/>
                          <w:color w:val="000000" w:themeColor="text1"/>
                          <w:sz w:val="22"/>
                          <w:szCs w:val="22"/>
                          <w:lang w:val="pt-BR"/>
                          <w14:textOutline w14:w="9525" w14:cap="rnd" w14:cmpd="sng" w14:algn="ctr">
                            <w14:noFill/>
                            <w14:prstDash w14:val="solid"/>
                            <w14:bevel/>
                          </w14:textOutline>
                        </w:rPr>
                        <w:t>Prévia</w:t>
                      </w:r>
                    </w:p>
                    <w:p w14:paraId="6196D1F5" w14:textId="6C069013" w:rsidR="009F276D" w:rsidRPr="00C90CE5" w:rsidRDefault="00E5386D" w:rsidP="009F276D">
                      <w:pPr>
                        <w:jc w:val="center"/>
                        <w:rPr>
                          <w:b/>
                          <w:bCs/>
                          <w:color w:val="000000" w:themeColor="text1"/>
                          <w:sz w:val="22"/>
                          <w:szCs w:val="22"/>
                          <w:lang w:val="pt-BR"/>
                          <w14:textOutline w14:w="9525" w14:cap="rnd" w14:cmpd="sng" w14:algn="ctr">
                            <w14:noFill/>
                            <w14:prstDash w14:val="solid"/>
                            <w14:bevel/>
                          </w14:textOutline>
                        </w:rPr>
                      </w:pPr>
                      <w:r>
                        <w:rPr>
                          <w:b/>
                          <w:bCs/>
                          <w:color w:val="000000" w:themeColor="text1"/>
                          <w:sz w:val="22"/>
                          <w:szCs w:val="22"/>
                          <w:lang w:val="pt-BR"/>
                          <w14:textOutline w14:w="9525" w14:cap="rnd" w14:cmpd="sng" w14:algn="ctr">
                            <w14:noFill/>
                            <w14:prstDash w14:val="solid"/>
                            <w14:bevel/>
                          </w14:textOutline>
                        </w:rPr>
                        <w:t>1</w:t>
                      </w:r>
                      <w:r w:rsidR="009F276D" w:rsidRPr="00C90CE5">
                        <w:rPr>
                          <w:b/>
                          <w:bCs/>
                          <w:color w:val="000000" w:themeColor="text1"/>
                          <w:sz w:val="22"/>
                          <w:szCs w:val="22"/>
                          <w:lang w:val="pt-BR"/>
                          <w14:textOutline w14:w="9525" w14:cap="rnd" w14:cmpd="sng" w14:algn="ctr">
                            <w14:noFill/>
                            <w14:prstDash w14:val="solid"/>
                            <w14:bevel/>
                          </w14:textOutline>
                        </w:rPr>
                        <w:t>.</w:t>
                      </w:r>
                      <w:r w:rsidR="009F276D">
                        <w:rPr>
                          <w:b/>
                          <w:bCs/>
                          <w:color w:val="000000" w:themeColor="text1"/>
                          <w:sz w:val="22"/>
                          <w:szCs w:val="22"/>
                          <w:lang w:val="pt-BR"/>
                          <w14:textOutline w14:w="9525" w14:cap="rnd" w14:cmpd="sng" w14:algn="ctr">
                            <w14:noFill/>
                            <w14:prstDash w14:val="solid"/>
                            <w14:bevel/>
                          </w14:textOutline>
                        </w:rPr>
                        <w:t>11</w:t>
                      </w:r>
                      <w:r w:rsidR="009F276D" w:rsidRPr="00C90CE5">
                        <w:rPr>
                          <w:b/>
                          <w:bCs/>
                          <w:color w:val="000000" w:themeColor="text1"/>
                          <w:sz w:val="22"/>
                          <w:szCs w:val="22"/>
                          <w:lang w:val="pt-BR"/>
                          <w14:textOutline w14:w="9525" w14:cap="rnd" w14:cmpd="sng" w14:algn="ctr">
                            <w14:noFill/>
                            <w14:prstDash w14:val="solid"/>
                            <w14:bevel/>
                          </w14:textOutline>
                        </w:rPr>
                        <w:t>.2022</w:t>
                      </w:r>
                    </w:p>
                    <w:p w14:paraId="720192AC" w14:textId="1980FB9D" w:rsidR="009F276D" w:rsidRPr="00C90CE5" w:rsidRDefault="009F276D" w:rsidP="009F276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R$</w:t>
                      </w:r>
                      <w:r w:rsidR="00E5386D">
                        <w:rPr>
                          <w:b/>
                          <w:bCs/>
                          <w:color w:val="000000" w:themeColor="text1"/>
                          <w:sz w:val="22"/>
                          <w:szCs w:val="22"/>
                          <w:lang w:val="pt-BR"/>
                          <w14:textOutline w14:w="9525" w14:cap="rnd" w14:cmpd="sng" w14:algn="ctr">
                            <w14:noFill/>
                            <w14:prstDash w14:val="solid"/>
                            <w14:bevel/>
                          </w14:textOutline>
                        </w:rPr>
                        <w:t> 1.852.790,47</w:t>
                      </w:r>
                    </w:p>
                  </w:txbxContent>
                </v:textbox>
                <w10:wrap anchorx="margin"/>
              </v:shape>
            </w:pict>
          </mc:Fallback>
        </mc:AlternateContent>
      </w:r>
      <w:r w:rsidR="001D3792">
        <w:rPr>
          <w:lang w:val="pt-BR"/>
        </w:rPr>
        <w:br/>
      </w:r>
      <w:r w:rsidR="00D11203">
        <w:rPr>
          <w:noProof/>
          <w:lang w:val="pt-BR"/>
        </w:rPr>
        <mc:AlternateContent>
          <mc:Choice Requires="wps">
            <w:drawing>
              <wp:anchor distT="0" distB="0" distL="114300" distR="114300" simplePos="0" relativeHeight="251664384" behindDoc="0" locked="0" layoutInCell="1" allowOverlap="1" wp14:anchorId="5D331D44" wp14:editId="522FDFCF">
                <wp:simplePos x="0" y="0"/>
                <wp:positionH relativeFrom="margin">
                  <wp:align>left</wp:align>
                </wp:positionH>
                <wp:positionV relativeFrom="paragraph">
                  <wp:posOffset>129541</wp:posOffset>
                </wp:positionV>
                <wp:extent cx="2085975" cy="1562100"/>
                <wp:effectExtent l="57150" t="19050" r="85725" b="95250"/>
                <wp:wrapNone/>
                <wp:docPr id="1389041331" name="Texto Explicativo: Seta para Cima 2"/>
                <wp:cNvGraphicFramePr/>
                <a:graphic xmlns:a="http://schemas.openxmlformats.org/drawingml/2006/main">
                  <a:graphicData uri="http://schemas.microsoft.com/office/word/2010/wordprocessingShape">
                    <wps:wsp>
                      <wps:cNvSpPr/>
                      <wps:spPr>
                        <a:xfrm>
                          <a:off x="0" y="0"/>
                          <a:ext cx="2085975" cy="1562100"/>
                        </a:xfrm>
                        <a:prstGeom prst="upArrowCallout">
                          <a:avLst/>
                        </a:prstGeom>
                        <a:no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14:paraId="632E590B" w14:textId="77777777" w:rsidR="00E3733F" w:rsidRPr="00C90CE5" w:rsidRDefault="00554C0D" w:rsidP="00052A2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1º Contrato</w:t>
                            </w:r>
                          </w:p>
                          <w:p w14:paraId="79123633" w14:textId="1CD64554" w:rsidR="00052A2D" w:rsidRPr="00C90CE5" w:rsidRDefault="00554C0D" w:rsidP="00052A2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Desenho de Soluções S4/HANA</w:t>
                            </w:r>
                          </w:p>
                          <w:p w14:paraId="6B67FD88" w14:textId="6A7FB754" w:rsidR="00554C0D" w:rsidRPr="00C90CE5" w:rsidRDefault="00C614C9" w:rsidP="00052A2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19.8.2022</w:t>
                            </w:r>
                          </w:p>
                          <w:p w14:paraId="2D5F3C74" w14:textId="62E58089" w:rsidR="00C614C9" w:rsidRPr="00C90CE5" w:rsidRDefault="00C614C9" w:rsidP="00052A2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R$</w:t>
                            </w:r>
                            <w:r w:rsidR="00E5386D">
                              <w:rPr>
                                <w:b/>
                                <w:bCs/>
                                <w:color w:val="000000" w:themeColor="text1"/>
                                <w:sz w:val="22"/>
                                <w:szCs w:val="22"/>
                                <w:lang w:val="pt-BR"/>
                                <w14:textOutline w14:w="9525" w14:cap="rnd" w14:cmpd="sng" w14:algn="ctr">
                                  <w14:noFill/>
                                  <w14:prstDash w14:val="solid"/>
                                  <w14:bevel/>
                                </w14:textOutline>
                              </w:rPr>
                              <w:t> </w:t>
                            </w:r>
                            <w:r w:rsidRPr="00C90CE5">
                              <w:rPr>
                                <w:b/>
                                <w:bCs/>
                                <w:color w:val="000000" w:themeColor="text1"/>
                                <w:sz w:val="22"/>
                                <w:szCs w:val="22"/>
                                <w:lang w:val="pt-BR"/>
                                <w14:textOutline w14:w="9525" w14:cap="rnd" w14:cmpd="sng" w14:algn="ctr">
                                  <w14:noFill/>
                                  <w14:prstDash w14:val="solid"/>
                                  <w14:bevel/>
                                </w14:textOutline>
                              </w:rPr>
                              <w:t>1.813.025,95</w:t>
                            </w: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31D44" id="_x0000_s1033" type="#_x0000_t79" style="position:absolute;left:0;text-align:left;margin-left:0;margin-top:10.2pt;width:164.25pt;height:123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" adj="7565,6756,5400,8778" filled="f" strokecolor="#ffc000">
                <v:shadow on="t" color="black" opacity="22937f" origin=",.5" offset="0,.63889mm"/>
                <v:textbox inset="0,1mm,0,1mm">
                  <w:txbxContent>
                    <w:p w14:paraId="632E590B" w14:textId="77777777" w:rsidR="00E3733F" w:rsidRPr="00C90CE5" w:rsidRDefault="00554C0D" w:rsidP="00052A2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1º Contrato</w:t>
                      </w:r>
                    </w:p>
                    <w:p w14:paraId="79123633" w14:textId="1CD64554" w:rsidR="00052A2D" w:rsidRPr="00C90CE5" w:rsidRDefault="00554C0D" w:rsidP="00052A2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Desenho de Soluções S4/HANA</w:t>
                      </w:r>
                    </w:p>
                    <w:p w14:paraId="6B67FD88" w14:textId="6A7FB754" w:rsidR="00554C0D" w:rsidRPr="00C90CE5" w:rsidRDefault="00C614C9" w:rsidP="00052A2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19.8.2022</w:t>
                      </w:r>
                    </w:p>
                    <w:p w14:paraId="2D5F3C74" w14:textId="62E58089" w:rsidR="00C614C9" w:rsidRPr="00C90CE5" w:rsidRDefault="00C614C9" w:rsidP="00052A2D">
                      <w:pPr>
                        <w:jc w:val="center"/>
                        <w:rPr>
                          <w:b/>
                          <w:bCs/>
                          <w:color w:val="000000" w:themeColor="text1"/>
                          <w:sz w:val="22"/>
                          <w:szCs w:val="22"/>
                          <w:lang w:val="pt-BR"/>
                          <w14:textOutline w14:w="9525" w14:cap="rnd" w14:cmpd="sng" w14:algn="ctr">
                            <w14:noFill/>
                            <w14:prstDash w14:val="solid"/>
                            <w14:bevel/>
                          </w14:textOutline>
                        </w:rPr>
                      </w:pPr>
                      <w:r w:rsidRPr="00C90CE5">
                        <w:rPr>
                          <w:b/>
                          <w:bCs/>
                          <w:color w:val="000000" w:themeColor="text1"/>
                          <w:sz w:val="22"/>
                          <w:szCs w:val="22"/>
                          <w:lang w:val="pt-BR"/>
                          <w14:textOutline w14:w="9525" w14:cap="rnd" w14:cmpd="sng" w14:algn="ctr">
                            <w14:noFill/>
                            <w14:prstDash w14:val="solid"/>
                            <w14:bevel/>
                          </w14:textOutline>
                        </w:rPr>
                        <w:t>R$</w:t>
                      </w:r>
                      <w:r w:rsidR="00E5386D">
                        <w:rPr>
                          <w:b/>
                          <w:bCs/>
                          <w:color w:val="000000" w:themeColor="text1"/>
                          <w:sz w:val="22"/>
                          <w:szCs w:val="22"/>
                          <w:lang w:val="pt-BR"/>
                          <w14:textOutline w14:w="9525" w14:cap="rnd" w14:cmpd="sng" w14:algn="ctr">
                            <w14:noFill/>
                            <w14:prstDash w14:val="solid"/>
                            <w14:bevel/>
                          </w14:textOutline>
                        </w:rPr>
                        <w:t> </w:t>
                      </w:r>
                      <w:r w:rsidRPr="00C90CE5">
                        <w:rPr>
                          <w:b/>
                          <w:bCs/>
                          <w:color w:val="000000" w:themeColor="text1"/>
                          <w:sz w:val="22"/>
                          <w:szCs w:val="22"/>
                          <w:lang w:val="pt-BR"/>
                          <w14:textOutline w14:w="9525" w14:cap="rnd" w14:cmpd="sng" w14:algn="ctr">
                            <w14:noFill/>
                            <w14:prstDash w14:val="solid"/>
                            <w14:bevel/>
                          </w14:textOutline>
                        </w:rPr>
                        <w:t>1.813.025,95</w:t>
                      </w:r>
                    </w:p>
                  </w:txbxContent>
                </v:textbox>
                <w10:wrap anchorx="margin"/>
              </v:shape>
            </w:pict>
          </mc:Fallback>
        </mc:AlternateContent>
      </w:r>
    </w:p>
    <w:p w14:paraId="4C64A087" w14:textId="13CB19F4" w:rsidR="00C614C9" w:rsidRDefault="001D3792" w:rsidP="00C614C9">
      <w:pPr>
        <w:pStyle w:val="PargrafodaLista"/>
        <w:numPr>
          <w:ilvl w:val="0"/>
          <w:numId w:val="0"/>
        </w:numPr>
        <w:rPr>
          <w:lang w:val="pt-BR"/>
        </w:rPr>
      </w:pPr>
      <w:r>
        <w:rPr>
          <w:lang w:val="pt-BR"/>
        </w:rPr>
        <w:br/>
      </w:r>
    </w:p>
    <w:p w14:paraId="03F657A8" w14:textId="6FE6FE0F" w:rsidR="00C614C9" w:rsidRDefault="001D3792" w:rsidP="00C614C9">
      <w:pPr>
        <w:pStyle w:val="PargrafodaLista"/>
        <w:numPr>
          <w:ilvl w:val="0"/>
          <w:numId w:val="0"/>
        </w:numPr>
        <w:rPr>
          <w:lang w:val="pt-BR"/>
        </w:rPr>
      </w:pPr>
      <w:r>
        <w:rPr>
          <w:lang w:val="pt-BR"/>
        </w:rPr>
        <w:br/>
      </w:r>
    </w:p>
    <w:p w14:paraId="4A304558" w14:textId="632623E1" w:rsidR="00E9511C" w:rsidRDefault="00B73457" w:rsidP="00A659E5">
      <w:pPr>
        <w:pStyle w:val="PargrafodaLista"/>
        <w:ind w:firstLine="1134"/>
        <w:rPr>
          <w:lang w:val="pt-BR"/>
        </w:rPr>
      </w:pPr>
      <w:r>
        <w:rPr>
          <w:lang w:val="pt-BR"/>
        </w:rPr>
        <w:t>O objeto do Contrato de Desenho de Soluções</w:t>
      </w:r>
      <w:ins w:id="168" w:author="Breno oliveira" w:date="2026-01-26T15:12:00Z" w16du:dateUtc="2026-01-26T14:12:00Z">
        <w:r w:rsidR="00730CDE">
          <w:rPr>
            <w:lang w:val="pt-BR"/>
          </w:rPr>
          <w:t xml:space="preserve">, </w:t>
        </w:r>
        <w:r w:rsidR="00283FCC">
          <w:rPr>
            <w:lang w:val="pt-BR"/>
          </w:rPr>
          <w:t>até</w:t>
        </w:r>
        <w:r w:rsidR="00730CDE">
          <w:rPr>
            <w:lang w:val="pt-BR"/>
          </w:rPr>
          <w:t xml:space="preserve"> por uma questão </w:t>
        </w:r>
        <w:proofErr w:type="gramStart"/>
        <w:r w:rsidR="00730CDE">
          <w:rPr>
            <w:lang w:val="pt-BR"/>
          </w:rPr>
          <w:t xml:space="preserve">logica, </w:t>
        </w:r>
      </w:ins>
      <w:r>
        <w:rPr>
          <w:lang w:val="pt-BR"/>
        </w:rPr>
        <w:t xml:space="preserve"> </w:t>
      </w:r>
      <w:r w:rsidR="00731E00">
        <w:rPr>
          <w:lang w:val="pt-BR"/>
        </w:rPr>
        <w:t>deveria</w:t>
      </w:r>
      <w:proofErr w:type="gramEnd"/>
      <w:r w:rsidR="00731E00">
        <w:rPr>
          <w:lang w:val="pt-BR"/>
        </w:rPr>
        <w:t xml:space="preserve"> estar obrigatoriamente concluído para que os demais contratos fossem celebrados</w:t>
      </w:r>
      <w:ins w:id="169" w:author="Breno oliveira" w:date="2026-01-26T15:12:00Z" w16du:dateUtc="2026-01-26T14:12:00Z">
        <w:r w:rsidR="00283FCC">
          <w:rPr>
            <w:lang w:val="pt-BR"/>
          </w:rPr>
          <w:t xml:space="preserve"> e consequentemente iniciados</w:t>
        </w:r>
      </w:ins>
      <w:r w:rsidR="00731E00">
        <w:rPr>
          <w:lang w:val="pt-BR"/>
        </w:rPr>
        <w:t>, o que ocorreu em 27.10.2022</w:t>
      </w:r>
      <w:r w:rsidR="00A85F44">
        <w:rPr>
          <w:lang w:val="pt-BR"/>
        </w:rPr>
        <w:t xml:space="preserve">, motivo pelo qual não há qualquer fundamento para </w:t>
      </w:r>
      <w:r w:rsidR="00652482">
        <w:rPr>
          <w:lang w:val="pt-BR"/>
        </w:rPr>
        <w:t>considerá-lo</w:t>
      </w:r>
      <w:r w:rsidR="00A85F44">
        <w:rPr>
          <w:lang w:val="pt-BR"/>
        </w:rPr>
        <w:t xml:space="preserve"> como objeto da presente disputa.</w:t>
      </w:r>
      <w:r>
        <w:rPr>
          <w:lang w:val="pt-BR"/>
        </w:rPr>
        <w:t xml:space="preserve"> </w:t>
      </w:r>
    </w:p>
    <w:p w14:paraId="02DDC057" w14:textId="49D4BFC1" w:rsidR="00F827C8" w:rsidRDefault="00A85F44" w:rsidP="00A659E5">
      <w:pPr>
        <w:pStyle w:val="PargrafodaLista"/>
        <w:ind w:firstLine="1134"/>
        <w:rPr>
          <w:lang w:val="pt-BR"/>
        </w:rPr>
      </w:pPr>
      <w:r>
        <w:rPr>
          <w:lang w:val="pt-BR"/>
        </w:rPr>
        <w:t xml:space="preserve">Já o Contrato de Implementação Preliminar, celebrado em 1.11.2022, tinha um escopo bastante reduzido </w:t>
      </w:r>
      <w:r w:rsidR="00F827C8">
        <w:rPr>
          <w:lang w:val="pt-BR"/>
        </w:rPr>
        <w:t>e vigência de apenas 4 (quatro) semanas, e englobou apenas as duas primeiras fases (</w:t>
      </w:r>
      <w:r w:rsidR="00F827C8">
        <w:rPr>
          <w:i/>
          <w:iCs/>
          <w:lang w:val="pt-BR"/>
        </w:rPr>
        <w:t>Sprints</w:t>
      </w:r>
      <w:r w:rsidR="00F827C8">
        <w:rPr>
          <w:lang w:val="pt-BR"/>
        </w:rPr>
        <w:t xml:space="preserve">) do projeto de implementação, inexistindo qualquer </w:t>
      </w:r>
      <w:r w:rsidR="00B558E8">
        <w:rPr>
          <w:lang w:val="pt-BR"/>
        </w:rPr>
        <w:t>referência da Autora a essas fases na exordial.</w:t>
      </w:r>
    </w:p>
    <w:p w14:paraId="393E0C91" w14:textId="54922927" w:rsidR="00B558E8" w:rsidRDefault="00B558E8" w:rsidP="00FC3AC4">
      <w:pPr>
        <w:pStyle w:val="PargrafodaLista"/>
        <w:ind w:firstLine="1134"/>
        <w:rPr>
          <w:lang w:val="pt-BR"/>
        </w:rPr>
      </w:pPr>
      <w:r>
        <w:rPr>
          <w:lang w:val="pt-BR"/>
        </w:rPr>
        <w:lastRenderedPageBreak/>
        <w:t xml:space="preserve">Todos os fatos narrados pela Autora relacionados </w:t>
      </w:r>
      <w:r w:rsidR="00A538D3">
        <w:rPr>
          <w:lang w:val="pt-BR"/>
        </w:rPr>
        <w:t xml:space="preserve">aos supostos atrasos na implementação do Projeto </w:t>
      </w:r>
      <w:proofErr w:type="spellStart"/>
      <w:r w:rsidR="00A538D3">
        <w:rPr>
          <w:lang w:val="pt-BR"/>
        </w:rPr>
        <w:t>Brisanet</w:t>
      </w:r>
      <w:proofErr w:type="spellEnd"/>
      <w:r w:rsidR="00A538D3">
        <w:rPr>
          <w:lang w:val="pt-BR"/>
        </w:rPr>
        <w:t xml:space="preserve"> estão relacionados unicamente ao Contrato de Implementação, ainda que, como veremos, ele também tenha sido concluído com o </w:t>
      </w:r>
      <w:ins w:id="170" w:author="Breno oliveira" w:date="2026-01-26T15:13:00Z" w16du:dateUtc="2026-01-26T14:13:00Z">
        <w:r w:rsidR="00A659E5">
          <w:rPr>
            <w:lang w:val="pt-BR"/>
          </w:rPr>
          <w:t xml:space="preserve">Termo </w:t>
        </w:r>
      </w:ins>
      <w:r w:rsidR="00A538D3">
        <w:rPr>
          <w:lang w:val="pt-BR"/>
        </w:rPr>
        <w:t>aceite e aprovação expressa da Autora</w:t>
      </w:r>
      <w:ins w:id="171" w:author="Breno oliveira" w:date="2026-01-26T15:13:00Z" w16du:dateUtc="2026-01-26T14:13:00Z">
        <w:r w:rsidR="00A659E5">
          <w:rPr>
            <w:lang w:val="pt-BR"/>
          </w:rPr>
          <w:t xml:space="preserve">, </w:t>
        </w:r>
      </w:ins>
      <w:ins w:id="172" w:author="Breno oliveira" w:date="2026-01-26T15:14:00Z" w16du:dateUtc="2026-01-26T14:14:00Z">
        <w:r w:rsidR="00A659E5">
          <w:rPr>
            <w:lang w:val="pt-BR"/>
          </w:rPr>
          <w:t>fato esse</w:t>
        </w:r>
      </w:ins>
      <w:ins w:id="173" w:author="Breno oliveira" w:date="2026-01-26T15:13:00Z" w16du:dateUtc="2026-01-26T14:13:00Z">
        <w:r w:rsidR="00A659E5">
          <w:rPr>
            <w:lang w:val="pt-BR"/>
          </w:rPr>
          <w:t xml:space="preserve"> foi omitido em sua exordial, ressalte-se</w:t>
        </w:r>
      </w:ins>
      <w:r w:rsidR="00A538D3">
        <w:rPr>
          <w:lang w:val="pt-BR"/>
        </w:rPr>
        <w:t xml:space="preserve">. </w:t>
      </w:r>
    </w:p>
    <w:p w14:paraId="7380E083" w14:textId="07EAB3A9" w:rsidR="00A538D3" w:rsidRDefault="00A538D3" w:rsidP="00A659E5">
      <w:pPr>
        <w:pStyle w:val="PargrafodaLista"/>
        <w:ind w:firstLine="1134"/>
        <w:rPr>
          <w:lang w:val="pt-BR"/>
        </w:rPr>
        <w:pPrChange w:id="174" w:author="Breno oliveira" w:date="2026-01-26T15:13:00Z" w16du:dateUtc="2026-01-26T14:13:00Z">
          <w:pPr>
            <w:pStyle w:val="PargrafodaLista"/>
          </w:pPr>
        </w:pPrChange>
      </w:pPr>
      <w:r>
        <w:rPr>
          <w:lang w:val="pt-BR"/>
        </w:rPr>
        <w:t xml:space="preserve">Já os fatos relacionados às </w:t>
      </w:r>
      <w:r w:rsidR="005A0183">
        <w:rPr>
          <w:lang w:val="pt-BR"/>
        </w:rPr>
        <w:t>“</w:t>
      </w:r>
      <w:r>
        <w:rPr>
          <w:lang w:val="pt-BR"/>
        </w:rPr>
        <w:t>falhas</w:t>
      </w:r>
      <w:r w:rsidR="005A0183">
        <w:rPr>
          <w:lang w:val="pt-BR"/>
        </w:rPr>
        <w:t xml:space="preserve">” identificadas pela Autora em outubro de 2024, e aquelas reportadas no relatório elaborado pela Grant Thornton, </w:t>
      </w:r>
      <w:r w:rsidR="00171F45">
        <w:rPr>
          <w:lang w:val="pt-BR"/>
        </w:rPr>
        <w:t xml:space="preserve">parecem estar relacionadas ao Contrato </w:t>
      </w:r>
      <w:proofErr w:type="spellStart"/>
      <w:r w:rsidR="00171F45">
        <w:rPr>
          <w:lang w:val="pt-BR"/>
        </w:rPr>
        <w:t>Smart</w:t>
      </w:r>
      <w:proofErr w:type="spellEnd"/>
      <w:r w:rsidR="00171F45">
        <w:rPr>
          <w:lang w:val="pt-BR"/>
        </w:rPr>
        <w:t xml:space="preserve"> </w:t>
      </w:r>
      <w:proofErr w:type="spellStart"/>
      <w:r w:rsidR="00171F45">
        <w:rPr>
          <w:lang w:val="pt-BR"/>
        </w:rPr>
        <w:t>Attention</w:t>
      </w:r>
      <w:proofErr w:type="spellEnd"/>
      <w:r w:rsidR="00171F45">
        <w:rPr>
          <w:lang w:val="pt-BR"/>
        </w:rPr>
        <w:t xml:space="preserve">, e não ao Contrato de Implementação. </w:t>
      </w:r>
    </w:p>
    <w:p w14:paraId="2EAFA193" w14:textId="357355EB" w:rsidR="008814A3" w:rsidRPr="00267BD7" w:rsidRDefault="00E9511C" w:rsidP="00A659E5">
      <w:pPr>
        <w:pStyle w:val="PargrafodaLista"/>
        <w:ind w:firstLine="1134"/>
        <w:rPr>
          <w:lang w:val="pt-BR"/>
        </w:rPr>
        <w:pPrChange w:id="175" w:author="Breno oliveira" w:date="2026-01-26T15:13:00Z" w16du:dateUtc="2026-01-26T14:13:00Z">
          <w:pPr>
            <w:pStyle w:val="PargrafodaLista"/>
          </w:pPr>
        </w:pPrChange>
      </w:pPr>
      <w:r>
        <w:rPr>
          <w:lang w:val="pt-BR"/>
        </w:rPr>
        <w:t xml:space="preserve">Como se verá, portanto, </w:t>
      </w:r>
      <w:r w:rsidR="00C3030B">
        <w:rPr>
          <w:lang w:val="pt-BR"/>
        </w:rPr>
        <w:t xml:space="preserve">a despeito de a Autora </w:t>
      </w:r>
      <w:del w:id="176" w:author="Breno oliveira" w:date="2026-01-26T15:14:00Z" w16du:dateUtc="2026-01-26T14:14:00Z">
        <w:r w:rsidR="00C3030B" w:rsidDel="00691BA3">
          <w:rPr>
            <w:lang w:val="pt-BR"/>
          </w:rPr>
          <w:delText xml:space="preserve">pedir </w:delText>
        </w:r>
      </w:del>
      <w:ins w:id="177" w:author="Breno oliveira" w:date="2026-01-26T15:14:00Z" w16du:dateUtc="2026-01-26T14:14:00Z">
        <w:r w:rsidR="00691BA3">
          <w:rPr>
            <w:lang w:val="pt-BR"/>
          </w:rPr>
          <w:t>requerer</w:t>
        </w:r>
        <w:r w:rsidR="00691BA3">
          <w:rPr>
            <w:lang w:val="pt-BR"/>
          </w:rPr>
          <w:t xml:space="preserve"> </w:t>
        </w:r>
      </w:ins>
      <w:r w:rsidR="00C3030B">
        <w:rPr>
          <w:lang w:val="pt-BR"/>
        </w:rPr>
        <w:t>a devolução de “</w:t>
      </w:r>
      <w:r w:rsidR="00C3030B" w:rsidRPr="00171F45">
        <w:rPr>
          <w:i/>
          <w:iCs/>
          <w:lang w:val="pt-BR"/>
        </w:rPr>
        <w:t>todos os valores pagos</w:t>
      </w:r>
      <w:r w:rsidR="00C3030B">
        <w:rPr>
          <w:lang w:val="pt-BR"/>
        </w:rPr>
        <w:t>”</w:t>
      </w:r>
      <w:r w:rsidR="00171F45">
        <w:rPr>
          <w:lang w:val="pt-BR"/>
        </w:rPr>
        <w:t xml:space="preserve"> </w:t>
      </w:r>
      <w:del w:id="178" w:author="Breno oliveira" w:date="2026-01-26T15:14:00Z" w16du:dateUtc="2026-01-26T14:14:00Z">
        <w:r w:rsidR="00171F45" w:rsidDel="00691BA3">
          <w:rPr>
            <w:lang w:val="pt-BR"/>
          </w:rPr>
          <w:delText>e de não</w:delText>
        </w:r>
      </w:del>
      <w:ins w:id="179" w:author="Breno oliveira" w:date="2026-01-26T15:14:00Z" w16du:dateUtc="2026-01-26T14:14:00Z">
        <w:r w:rsidR="00C2160C">
          <w:rPr>
            <w:lang w:val="pt-BR"/>
          </w:rPr>
          <w:t xml:space="preserve"> sequer</w:t>
        </w:r>
      </w:ins>
      <w:r w:rsidR="00171F45">
        <w:rPr>
          <w:lang w:val="pt-BR"/>
        </w:rPr>
        <w:t xml:space="preserve"> </w:t>
      </w:r>
      <w:proofErr w:type="gramStart"/>
      <w:r w:rsidR="00171F45">
        <w:rPr>
          <w:lang w:val="pt-BR"/>
        </w:rPr>
        <w:t>especifica</w:t>
      </w:r>
      <w:proofErr w:type="gramEnd"/>
      <w:del w:id="180" w:author="Breno oliveira" w:date="2026-01-26T15:14:00Z" w16du:dateUtc="2026-01-26T14:14:00Z">
        <w:r w:rsidR="00171F45" w:rsidDel="00C2160C">
          <w:rPr>
            <w:lang w:val="pt-BR"/>
          </w:rPr>
          <w:delText>r</w:delText>
        </w:r>
      </w:del>
      <w:r w:rsidR="00171F45">
        <w:rPr>
          <w:lang w:val="pt-BR"/>
        </w:rPr>
        <w:t xml:space="preserve"> os instrumentos contratuais aos quais se refere,</w:t>
      </w:r>
      <w:r w:rsidR="00C3030B">
        <w:rPr>
          <w:lang w:val="pt-BR"/>
        </w:rPr>
        <w:t xml:space="preserve"> </w:t>
      </w:r>
      <w:r w:rsidR="00F743FC">
        <w:rPr>
          <w:lang w:val="pt-BR"/>
        </w:rPr>
        <w:t>resta</w:t>
      </w:r>
      <w:ins w:id="181" w:author="Breno oliveira" w:date="2026-01-26T15:14:00Z" w16du:dateUtc="2026-01-26T14:14:00Z">
        <w:r w:rsidR="00C2160C">
          <w:rPr>
            <w:lang w:val="pt-BR"/>
          </w:rPr>
          <w:t>ndo</w:t>
        </w:r>
      </w:ins>
      <w:r w:rsidR="00F743FC">
        <w:rPr>
          <w:lang w:val="pt-BR"/>
        </w:rPr>
        <w:t xml:space="preserve"> claro que</w:t>
      </w:r>
      <w:r w:rsidR="00C3030B">
        <w:rPr>
          <w:lang w:val="pt-BR"/>
        </w:rPr>
        <w:t xml:space="preserve"> </w:t>
      </w:r>
      <w:r w:rsidR="002371A2">
        <w:rPr>
          <w:lang w:val="pt-BR"/>
        </w:rPr>
        <w:t>as questões por ela trazidas n</w:t>
      </w:r>
      <w:r w:rsidR="007F2590">
        <w:rPr>
          <w:lang w:val="pt-BR"/>
        </w:rPr>
        <w:t>a presente lide est</w:t>
      </w:r>
      <w:r w:rsidR="002371A2">
        <w:rPr>
          <w:lang w:val="pt-BR"/>
        </w:rPr>
        <w:t>ão</w:t>
      </w:r>
      <w:r w:rsidR="007F2590">
        <w:rPr>
          <w:lang w:val="pt-BR"/>
        </w:rPr>
        <w:t xml:space="preserve"> relacionad</w:t>
      </w:r>
      <w:r w:rsidR="002371A2">
        <w:rPr>
          <w:lang w:val="pt-BR"/>
        </w:rPr>
        <w:t>as</w:t>
      </w:r>
      <w:r w:rsidR="007F2590">
        <w:rPr>
          <w:lang w:val="pt-BR"/>
        </w:rPr>
        <w:t xml:space="preserve"> exclusivamente ao</w:t>
      </w:r>
      <w:r w:rsidR="00F743FC">
        <w:rPr>
          <w:lang w:val="pt-BR"/>
        </w:rPr>
        <w:t>s</w:t>
      </w:r>
      <w:r w:rsidR="007F2590">
        <w:rPr>
          <w:lang w:val="pt-BR"/>
        </w:rPr>
        <w:t xml:space="preserve"> objeto</w:t>
      </w:r>
      <w:r w:rsidR="00F743FC">
        <w:rPr>
          <w:lang w:val="pt-BR"/>
        </w:rPr>
        <w:t>s</w:t>
      </w:r>
      <w:r w:rsidR="007F2590">
        <w:rPr>
          <w:lang w:val="pt-BR"/>
        </w:rPr>
        <w:t xml:space="preserve"> d</w:t>
      </w:r>
      <w:r w:rsidR="00F743FC">
        <w:rPr>
          <w:lang w:val="pt-BR"/>
        </w:rPr>
        <w:t xml:space="preserve">os Contratos de Implementação e </w:t>
      </w:r>
      <w:proofErr w:type="spellStart"/>
      <w:r w:rsidR="00F743FC">
        <w:rPr>
          <w:lang w:val="pt-BR"/>
        </w:rPr>
        <w:t>Smart</w:t>
      </w:r>
      <w:proofErr w:type="spellEnd"/>
      <w:r w:rsidR="00F743FC">
        <w:rPr>
          <w:lang w:val="pt-BR"/>
        </w:rPr>
        <w:t xml:space="preserve"> </w:t>
      </w:r>
      <w:proofErr w:type="spellStart"/>
      <w:r w:rsidR="00F743FC">
        <w:rPr>
          <w:lang w:val="pt-BR"/>
        </w:rPr>
        <w:t>Attention</w:t>
      </w:r>
      <w:proofErr w:type="spellEnd"/>
      <w:r w:rsidR="007F2590">
        <w:rPr>
          <w:lang w:val="pt-BR"/>
        </w:rPr>
        <w:t xml:space="preserve">, </w:t>
      </w:r>
      <w:r w:rsidR="002371A2">
        <w:rPr>
          <w:lang w:val="pt-BR"/>
        </w:rPr>
        <w:t>não havendo que se falar em qualquer pretensão em relação aos demais contratos</w:t>
      </w:r>
      <w:ins w:id="182" w:author="Breno oliveira" w:date="2026-01-26T15:15:00Z" w16du:dateUtc="2026-01-26T14:15:00Z">
        <w:r w:rsidR="009F25A9">
          <w:rPr>
            <w:lang w:val="pt-BR"/>
          </w:rPr>
          <w:t>, como se esclareceu nesse articulado</w:t>
        </w:r>
      </w:ins>
      <w:r w:rsidR="002371A2">
        <w:rPr>
          <w:lang w:val="pt-BR"/>
        </w:rPr>
        <w:t xml:space="preserve">. </w:t>
      </w:r>
      <w:r w:rsidR="008B656F">
        <w:rPr>
          <w:lang w:val="pt-BR"/>
        </w:rPr>
        <w:t xml:space="preserve"> </w:t>
      </w:r>
    </w:p>
    <w:p w14:paraId="04B0643D" w14:textId="49DC23BE" w:rsidR="00267BD7" w:rsidRPr="00267BD7" w:rsidRDefault="00CB3FD0" w:rsidP="00267BD7">
      <w:pPr>
        <w:pStyle w:val="Ttulo2"/>
        <w:rPr>
          <w:lang w:val="pt-BR"/>
        </w:rPr>
      </w:pPr>
      <w:r>
        <w:rPr>
          <w:lang w:val="pt-BR"/>
        </w:rPr>
        <w:t xml:space="preserve">A estrutura de implementação do </w:t>
      </w:r>
      <w:r w:rsidR="00F84A08">
        <w:rPr>
          <w:lang w:val="pt-BR"/>
        </w:rPr>
        <w:t>P</w:t>
      </w:r>
      <w:r>
        <w:rPr>
          <w:lang w:val="pt-BR"/>
        </w:rPr>
        <w:t>rojeto</w:t>
      </w:r>
      <w:r w:rsidR="00F84A08">
        <w:rPr>
          <w:lang w:val="pt-BR"/>
        </w:rPr>
        <w:t xml:space="preserve"> </w:t>
      </w:r>
      <w:proofErr w:type="spellStart"/>
      <w:r w:rsidR="00F84A08">
        <w:rPr>
          <w:lang w:val="pt-BR"/>
        </w:rPr>
        <w:t>Brisanet</w:t>
      </w:r>
      <w:proofErr w:type="spellEnd"/>
      <w:r w:rsidR="002F36F8">
        <w:rPr>
          <w:lang w:val="pt-BR"/>
        </w:rPr>
        <w:t xml:space="preserve"> | O conteúdo de cada uma das “</w:t>
      </w:r>
      <w:r w:rsidR="002F36F8" w:rsidRPr="008D542F">
        <w:rPr>
          <w:i/>
          <w:iCs/>
          <w:lang w:val="pt-BR"/>
        </w:rPr>
        <w:t>releases</w:t>
      </w:r>
      <w:r w:rsidR="002F36F8">
        <w:rPr>
          <w:lang w:val="pt-BR"/>
        </w:rPr>
        <w:t>” e suas respectivas “</w:t>
      </w:r>
      <w:r w:rsidR="002F36F8" w:rsidRPr="008D542F">
        <w:rPr>
          <w:i/>
          <w:iCs/>
          <w:lang w:val="pt-BR"/>
        </w:rPr>
        <w:t>sprints</w:t>
      </w:r>
      <w:r w:rsidR="002F36F8">
        <w:rPr>
          <w:lang w:val="pt-BR"/>
        </w:rPr>
        <w:t>”</w:t>
      </w:r>
    </w:p>
    <w:p w14:paraId="48C59D92" w14:textId="7452B59D" w:rsidR="005D7AC7" w:rsidRDefault="00DC1E40" w:rsidP="00E10F36">
      <w:pPr>
        <w:pStyle w:val="PargrafodaLista"/>
        <w:ind w:firstLine="1134"/>
        <w:rPr>
          <w:lang w:val="pt-BR"/>
        </w:rPr>
      </w:pPr>
      <w:r w:rsidRPr="000C321E">
        <w:rPr>
          <w:lang w:val="pt-BR"/>
        </w:rPr>
        <w:t xml:space="preserve">O Projeto </w:t>
      </w:r>
      <w:proofErr w:type="spellStart"/>
      <w:r w:rsidRPr="000C321E">
        <w:rPr>
          <w:lang w:val="pt-BR"/>
        </w:rPr>
        <w:t>Brisanet</w:t>
      </w:r>
      <w:proofErr w:type="spellEnd"/>
      <w:r w:rsidRPr="000C321E">
        <w:rPr>
          <w:lang w:val="pt-BR"/>
        </w:rPr>
        <w:t xml:space="preserve">, como se demonstrou acima, era bastante complexo e foi organizado em várias etapas, cada </w:t>
      </w:r>
      <w:del w:id="183" w:author="Breno oliveira" w:date="2026-01-26T15:16:00Z" w16du:dateUtc="2026-01-26T14:16:00Z">
        <w:r w:rsidRPr="000C321E" w:rsidDel="004C772D">
          <w:rPr>
            <w:lang w:val="pt-BR"/>
          </w:rPr>
          <w:delText xml:space="preserve">qual </w:delText>
        </w:r>
      </w:del>
      <w:ins w:id="184" w:author="Breno oliveira" w:date="2026-01-26T15:16:00Z" w16du:dateUtc="2026-01-26T14:16:00Z">
        <w:r w:rsidR="004C772D">
          <w:rPr>
            <w:lang w:val="pt-BR"/>
          </w:rPr>
          <w:t>contando com um</w:t>
        </w:r>
        <w:r w:rsidR="004C772D" w:rsidRPr="000C321E">
          <w:rPr>
            <w:lang w:val="pt-BR"/>
          </w:rPr>
          <w:t xml:space="preserve"> </w:t>
        </w:r>
      </w:ins>
      <w:r w:rsidRPr="000C321E">
        <w:rPr>
          <w:lang w:val="pt-BR"/>
        </w:rPr>
        <w:t xml:space="preserve">objeto </w:t>
      </w:r>
      <w:del w:id="185" w:author="Breno oliveira" w:date="2026-01-26T15:16:00Z" w16du:dateUtc="2026-01-26T14:16:00Z">
        <w:r w:rsidRPr="000C321E" w:rsidDel="004C772D">
          <w:rPr>
            <w:lang w:val="pt-BR"/>
          </w:rPr>
          <w:delText>de um</w:delText>
        </w:r>
      </w:del>
      <w:ins w:id="186" w:author="Breno oliveira" w:date="2026-01-26T15:16:00Z" w16du:dateUtc="2026-01-26T14:16:00Z">
        <w:r w:rsidR="004C772D">
          <w:rPr>
            <w:lang w:val="pt-BR"/>
          </w:rPr>
          <w:t>representado por um</w:t>
        </w:r>
      </w:ins>
      <w:r w:rsidRPr="000C321E">
        <w:rPr>
          <w:lang w:val="pt-BR"/>
        </w:rPr>
        <w:t xml:space="preserve"> contrato distinto. Após o mapeamento e </w:t>
      </w:r>
      <w:del w:id="187" w:author="Breno oliveira" w:date="2026-01-26T15:16:00Z" w16du:dateUtc="2026-01-26T14:16:00Z">
        <w:r w:rsidRPr="000C321E" w:rsidDel="00CC7286">
          <w:rPr>
            <w:lang w:val="pt-BR"/>
          </w:rPr>
          <w:delText xml:space="preserve">desenho </w:delText>
        </w:r>
      </w:del>
      <w:ins w:id="188" w:author="Breno oliveira" w:date="2026-01-26T15:16:00Z" w16du:dateUtc="2026-01-26T14:16:00Z">
        <w:r w:rsidR="00CC7286">
          <w:rPr>
            <w:lang w:val="pt-BR"/>
          </w:rPr>
          <w:t>especificações</w:t>
        </w:r>
        <w:r w:rsidR="00CC7286" w:rsidRPr="000C321E">
          <w:rPr>
            <w:lang w:val="pt-BR"/>
          </w:rPr>
          <w:t xml:space="preserve"> </w:t>
        </w:r>
      </w:ins>
      <w:r w:rsidR="008D02A0" w:rsidRPr="000C321E">
        <w:rPr>
          <w:lang w:val="pt-BR"/>
        </w:rPr>
        <w:t xml:space="preserve">das necessidades da </w:t>
      </w:r>
      <w:proofErr w:type="spellStart"/>
      <w:r w:rsidR="008D02A0" w:rsidRPr="000C321E">
        <w:rPr>
          <w:lang w:val="pt-BR"/>
        </w:rPr>
        <w:t>Brisanet</w:t>
      </w:r>
      <w:proofErr w:type="spellEnd"/>
      <w:r w:rsidR="008D02A0" w:rsidRPr="000C321E">
        <w:rPr>
          <w:lang w:val="pt-BR"/>
        </w:rPr>
        <w:t xml:space="preserve"> pela </w:t>
      </w:r>
      <w:proofErr w:type="spellStart"/>
      <w:r w:rsidR="008D02A0" w:rsidRPr="000C321E">
        <w:rPr>
          <w:lang w:val="pt-BR"/>
        </w:rPr>
        <w:t>Seidor</w:t>
      </w:r>
      <w:proofErr w:type="spellEnd"/>
      <w:r w:rsidR="008D02A0" w:rsidRPr="000C321E">
        <w:rPr>
          <w:lang w:val="pt-BR"/>
        </w:rPr>
        <w:t>, objeto do Contrato</w:t>
      </w:r>
      <w:r w:rsidR="005F5D1E">
        <w:rPr>
          <w:lang w:val="pt-BR"/>
        </w:rPr>
        <w:t xml:space="preserve"> de Desenho de Soluções</w:t>
      </w:r>
      <w:r w:rsidR="008D02A0" w:rsidRPr="000C321E">
        <w:rPr>
          <w:lang w:val="pt-BR"/>
        </w:rPr>
        <w:t xml:space="preserve">, e da </w:t>
      </w:r>
      <w:r w:rsidR="005745D6" w:rsidRPr="000C321E">
        <w:rPr>
          <w:lang w:val="pt-BR"/>
        </w:rPr>
        <w:t>preparação para a fase de implementação, objeto do Contrato</w:t>
      </w:r>
      <w:r w:rsidR="005F5D1E">
        <w:rPr>
          <w:lang w:val="pt-BR"/>
        </w:rPr>
        <w:t xml:space="preserve"> de Implementação Preliminar</w:t>
      </w:r>
      <w:r w:rsidR="005745D6" w:rsidRPr="000C321E">
        <w:rPr>
          <w:lang w:val="pt-BR"/>
        </w:rPr>
        <w:t>, as Partes celebraram o Contrato</w:t>
      </w:r>
      <w:r w:rsidR="005F5D1E">
        <w:rPr>
          <w:lang w:val="pt-BR"/>
        </w:rPr>
        <w:t xml:space="preserve"> de Implementação</w:t>
      </w:r>
      <w:r w:rsidR="000C321E" w:rsidRPr="000C321E">
        <w:rPr>
          <w:lang w:val="pt-BR"/>
        </w:rPr>
        <w:t xml:space="preserve"> com base </w:t>
      </w:r>
      <w:r w:rsidR="000C321E">
        <w:rPr>
          <w:lang w:val="pt-BR"/>
        </w:rPr>
        <w:t>n</w:t>
      </w:r>
      <w:r w:rsidR="005D7AC7" w:rsidRPr="000C321E">
        <w:rPr>
          <w:lang w:val="pt-BR"/>
        </w:rPr>
        <w:t>o “</w:t>
      </w:r>
      <w:r w:rsidR="005D7AC7" w:rsidRPr="000C321E">
        <w:rPr>
          <w:i/>
          <w:iCs/>
          <w:lang w:val="pt-BR"/>
        </w:rPr>
        <w:t xml:space="preserve">Plano de Projeto SAP </w:t>
      </w:r>
      <w:proofErr w:type="spellStart"/>
      <w:r w:rsidR="005D7AC7" w:rsidRPr="000C321E">
        <w:rPr>
          <w:i/>
          <w:iCs/>
          <w:lang w:val="pt-BR"/>
        </w:rPr>
        <w:t>Brisanet</w:t>
      </w:r>
      <w:proofErr w:type="spellEnd"/>
      <w:r w:rsidR="005D7AC7" w:rsidRPr="000C321E">
        <w:rPr>
          <w:i/>
          <w:iCs/>
          <w:lang w:val="pt-BR"/>
        </w:rPr>
        <w:t xml:space="preserve"> 5G</w:t>
      </w:r>
      <w:r w:rsidR="005D7AC7" w:rsidRPr="000C321E">
        <w:rPr>
          <w:lang w:val="pt-BR"/>
        </w:rPr>
        <w:t>”</w:t>
      </w:r>
      <w:r w:rsidR="000C321E">
        <w:rPr>
          <w:lang w:val="pt-BR"/>
        </w:rPr>
        <w:t>,</w:t>
      </w:r>
      <w:r w:rsidR="005D7AC7" w:rsidRPr="000C321E">
        <w:rPr>
          <w:lang w:val="pt-BR"/>
        </w:rPr>
        <w:t xml:space="preserve"> entregue à Autora</w:t>
      </w:r>
      <w:r w:rsidR="000C321E">
        <w:rPr>
          <w:lang w:val="pt-BR"/>
        </w:rPr>
        <w:t xml:space="preserve"> em </w:t>
      </w:r>
      <w:r w:rsidR="006355CF">
        <w:rPr>
          <w:lang w:val="pt-BR"/>
        </w:rPr>
        <w:t>4.11.2022,</w:t>
      </w:r>
      <w:r w:rsidR="005D7AC7">
        <w:rPr>
          <w:rStyle w:val="Refdenotaderodap"/>
          <w:lang w:val="pt-BR"/>
        </w:rPr>
        <w:footnoteReference w:id="7"/>
      </w:r>
      <w:r w:rsidR="006355CF">
        <w:rPr>
          <w:lang w:val="pt-BR"/>
        </w:rPr>
        <w:t xml:space="preserve"> bem como </w:t>
      </w:r>
      <w:r w:rsidR="006355CF">
        <w:rPr>
          <w:lang w:val="pt-BR"/>
        </w:rPr>
        <w:lastRenderedPageBreak/>
        <w:t xml:space="preserve">na apresentação </w:t>
      </w:r>
      <w:del w:id="189" w:author="Breno oliveira" w:date="2026-01-26T15:17:00Z" w16du:dateUtc="2026-01-26T14:17:00Z">
        <w:r w:rsidR="006355CF" w:rsidDel="00CC7286">
          <w:rPr>
            <w:lang w:val="pt-BR"/>
          </w:rPr>
          <w:delText xml:space="preserve">feita </w:delText>
        </w:r>
        <w:r w:rsidR="008E26C5" w:rsidDel="00CC7286">
          <w:rPr>
            <w:lang w:val="pt-BR"/>
          </w:rPr>
          <w:delText>a ela</w:delText>
        </w:r>
      </w:del>
      <w:ins w:id="190" w:author="Breno oliveira" w:date="2026-01-26T15:17:00Z" w16du:dateUtc="2026-01-26T14:17:00Z">
        <w:r w:rsidR="00CC7286">
          <w:rPr>
            <w:lang w:val="pt-BR"/>
          </w:rPr>
          <w:t>realizada</w:t>
        </w:r>
      </w:ins>
      <w:r w:rsidR="008E26C5">
        <w:rPr>
          <w:lang w:val="pt-BR"/>
        </w:rPr>
        <w:t xml:space="preserve"> </w:t>
      </w:r>
      <w:r w:rsidR="006355CF">
        <w:rPr>
          <w:lang w:val="pt-BR"/>
        </w:rPr>
        <w:t xml:space="preserve">em 22.11.2022, </w:t>
      </w:r>
      <w:r w:rsidR="008E26C5">
        <w:rPr>
          <w:lang w:val="pt-BR"/>
        </w:rPr>
        <w:t xml:space="preserve">e </w:t>
      </w:r>
      <w:r w:rsidR="006355CF">
        <w:rPr>
          <w:lang w:val="pt-BR"/>
        </w:rPr>
        <w:t>que constou como anexo ao Contrato</w:t>
      </w:r>
      <w:r w:rsidR="008E26C5">
        <w:rPr>
          <w:lang w:val="pt-BR"/>
        </w:rPr>
        <w:t xml:space="preserve"> de Implementação</w:t>
      </w:r>
      <w:r w:rsidR="006355CF">
        <w:rPr>
          <w:lang w:val="pt-BR"/>
        </w:rPr>
        <w:t>.</w:t>
      </w:r>
      <w:r w:rsidR="006355CF">
        <w:rPr>
          <w:rStyle w:val="Refdenotaderodap"/>
          <w:lang w:val="pt-BR"/>
        </w:rPr>
        <w:footnoteReference w:id="8"/>
      </w:r>
    </w:p>
    <w:p w14:paraId="1E531BEA" w14:textId="1C1A4680" w:rsidR="00D05DC4" w:rsidRPr="004C01EA" w:rsidRDefault="00D05DC4" w:rsidP="00CC7286">
      <w:pPr>
        <w:pStyle w:val="PargrafodaLista"/>
        <w:ind w:firstLine="1134"/>
        <w:rPr>
          <w:lang w:val="pt-BR"/>
        </w:rPr>
        <w:pPrChange w:id="191" w:author="Breno oliveira" w:date="2026-01-26T15:17:00Z" w16du:dateUtc="2026-01-26T14:17:00Z">
          <w:pPr>
            <w:pStyle w:val="PargrafodaLista"/>
          </w:pPr>
        </w:pPrChange>
      </w:pPr>
      <w:r>
        <w:rPr>
          <w:lang w:val="pt-BR"/>
        </w:rPr>
        <w:t xml:space="preserve">E esse planejamento, vale ressaltar desde já, </w:t>
      </w:r>
      <w:r w:rsidR="004C01EA">
        <w:rPr>
          <w:lang w:val="pt-BR"/>
        </w:rPr>
        <w:t xml:space="preserve">foi feito </w:t>
      </w:r>
      <w:r>
        <w:rPr>
          <w:lang w:val="pt-BR"/>
        </w:rPr>
        <w:t xml:space="preserve">com base no que se chamou de </w:t>
      </w:r>
      <w:r w:rsidRPr="004C01EA">
        <w:rPr>
          <w:lang w:val="pt-BR"/>
        </w:rPr>
        <w:t>“</w:t>
      </w:r>
      <w:r w:rsidRPr="004C01EA">
        <w:rPr>
          <w:i/>
          <w:iCs/>
          <w:lang w:val="pt-BR"/>
        </w:rPr>
        <w:t>matriz de estórias de usuário</w:t>
      </w:r>
      <w:r w:rsidRPr="004C01EA">
        <w:rPr>
          <w:lang w:val="pt-BR"/>
        </w:rPr>
        <w:t xml:space="preserve">”, documento que compilava as necessidades reportadas pelo próprio time da </w:t>
      </w:r>
      <w:proofErr w:type="spellStart"/>
      <w:r w:rsidRPr="004C01EA">
        <w:rPr>
          <w:lang w:val="pt-BR"/>
        </w:rPr>
        <w:t>Brisanet</w:t>
      </w:r>
      <w:proofErr w:type="spellEnd"/>
      <w:r w:rsidRPr="004C01EA">
        <w:rPr>
          <w:lang w:val="pt-BR"/>
        </w:rPr>
        <w:t xml:space="preserve"> </w:t>
      </w:r>
      <w:r w:rsidR="004C01EA">
        <w:rPr>
          <w:lang w:val="pt-BR"/>
        </w:rPr>
        <w:t xml:space="preserve">e que foram </w:t>
      </w:r>
      <w:r w:rsidRPr="004C01EA">
        <w:rPr>
          <w:lang w:val="pt-BR"/>
        </w:rPr>
        <w:t xml:space="preserve">mapeadas </w:t>
      </w:r>
      <w:r w:rsidR="004C01EA">
        <w:rPr>
          <w:lang w:val="pt-BR"/>
        </w:rPr>
        <w:t xml:space="preserve">pela </w:t>
      </w:r>
      <w:proofErr w:type="spellStart"/>
      <w:r w:rsidR="004C01EA">
        <w:rPr>
          <w:lang w:val="pt-BR"/>
        </w:rPr>
        <w:t>Seidor</w:t>
      </w:r>
      <w:proofErr w:type="spellEnd"/>
      <w:r w:rsidR="004C01EA">
        <w:rPr>
          <w:lang w:val="pt-BR"/>
        </w:rPr>
        <w:t xml:space="preserve"> </w:t>
      </w:r>
      <w:r w:rsidRPr="004C01EA">
        <w:rPr>
          <w:lang w:val="pt-BR"/>
        </w:rPr>
        <w:t>durante a primeira fase do projeto.</w:t>
      </w:r>
      <w:r w:rsidRPr="004C01EA">
        <w:rPr>
          <w:rStyle w:val="Refdenotaderodap"/>
          <w:lang w:val="pt-BR"/>
        </w:rPr>
        <w:footnoteReference w:id="9"/>
      </w:r>
    </w:p>
    <w:p w14:paraId="087EBD39" w14:textId="5F0FD275" w:rsidR="00386BDA" w:rsidRDefault="00F45A06" w:rsidP="00FC3AC4">
      <w:pPr>
        <w:pStyle w:val="PargrafodaLista"/>
        <w:ind w:firstLine="1134"/>
        <w:rPr>
          <w:lang w:val="pt-BR"/>
        </w:rPr>
        <w:pPrChange w:id="192" w:author="Breno oliveira" w:date="2026-01-26T15:17:00Z" w16du:dateUtc="2026-01-26T14:17:00Z">
          <w:pPr>
            <w:pStyle w:val="PargrafodaLista"/>
          </w:pPr>
        </w:pPrChange>
      </w:pPr>
      <w:r>
        <w:rPr>
          <w:lang w:val="pt-BR"/>
        </w:rPr>
        <w:t>O plano</w:t>
      </w:r>
      <w:r w:rsidR="00AA0004">
        <w:rPr>
          <w:lang w:val="pt-BR"/>
        </w:rPr>
        <w:t xml:space="preserve"> elaborado a partir desses dados foi apresentado e</w:t>
      </w:r>
      <w:r>
        <w:rPr>
          <w:lang w:val="pt-BR"/>
        </w:rPr>
        <w:t xml:space="preserve"> </w:t>
      </w:r>
      <w:ins w:id="193" w:author="Breno oliveira" w:date="2026-01-26T15:17:00Z" w16du:dateUtc="2026-01-26T14:17:00Z">
        <w:r w:rsidR="00FC3AC4">
          <w:rPr>
            <w:lang w:val="pt-BR"/>
          </w:rPr>
          <w:t xml:space="preserve">expressamente </w:t>
        </w:r>
      </w:ins>
      <w:r>
        <w:rPr>
          <w:b/>
          <w:bCs/>
          <w:u w:val="single"/>
          <w:lang w:val="pt-BR"/>
        </w:rPr>
        <w:t xml:space="preserve">aprovado pela </w:t>
      </w:r>
      <w:proofErr w:type="spellStart"/>
      <w:r>
        <w:rPr>
          <w:b/>
          <w:bCs/>
          <w:u w:val="single"/>
          <w:lang w:val="pt-BR"/>
        </w:rPr>
        <w:t>Brisanet</w:t>
      </w:r>
      <w:proofErr w:type="spellEnd"/>
      <w:r>
        <w:rPr>
          <w:lang w:val="pt-BR"/>
        </w:rPr>
        <w:t xml:space="preserve">, </w:t>
      </w:r>
      <w:r w:rsidR="00AA0004">
        <w:rPr>
          <w:lang w:val="pt-BR"/>
        </w:rPr>
        <w:t>e compreendia a realização d</w:t>
      </w:r>
      <w:r>
        <w:rPr>
          <w:lang w:val="pt-BR"/>
        </w:rPr>
        <w:t>o p</w:t>
      </w:r>
      <w:r w:rsidR="00EC7750">
        <w:rPr>
          <w:lang w:val="pt-BR"/>
        </w:rPr>
        <w:t xml:space="preserve">rojeto em 2 (duas) etapas principais, </w:t>
      </w:r>
      <w:r w:rsidR="00F50F87">
        <w:rPr>
          <w:lang w:val="pt-BR"/>
        </w:rPr>
        <w:t>que na documentação do caso são denominadas</w:t>
      </w:r>
      <w:r w:rsidR="00EC7750">
        <w:rPr>
          <w:lang w:val="pt-BR"/>
        </w:rPr>
        <w:t xml:space="preserve"> “</w:t>
      </w:r>
      <w:r w:rsidR="00EC7750" w:rsidRPr="00F50F87">
        <w:rPr>
          <w:i/>
          <w:iCs/>
          <w:lang w:val="pt-BR"/>
        </w:rPr>
        <w:t>rele</w:t>
      </w:r>
      <w:r w:rsidR="00F50F87" w:rsidRPr="00F50F87">
        <w:rPr>
          <w:i/>
          <w:iCs/>
          <w:lang w:val="pt-BR"/>
        </w:rPr>
        <w:t>ases</w:t>
      </w:r>
      <w:r w:rsidR="00F50F87">
        <w:rPr>
          <w:lang w:val="pt-BR"/>
        </w:rPr>
        <w:t>” ou “ondas”</w:t>
      </w:r>
      <w:r w:rsidR="004035DF">
        <w:rPr>
          <w:lang w:val="pt-BR"/>
        </w:rPr>
        <w:t xml:space="preserve"> (</w:t>
      </w:r>
      <w:r w:rsidR="00785EED">
        <w:rPr>
          <w:lang w:val="pt-BR"/>
        </w:rPr>
        <w:t xml:space="preserve">doravante denominadas apenas </w:t>
      </w:r>
      <w:r w:rsidR="004035DF">
        <w:rPr>
          <w:lang w:val="pt-BR"/>
        </w:rPr>
        <w:t>“Ondas”):</w:t>
      </w:r>
      <w:r w:rsidR="00F50F87">
        <w:rPr>
          <w:lang w:val="pt-BR"/>
        </w:rPr>
        <w:t xml:space="preserve"> </w:t>
      </w:r>
    </w:p>
    <w:p w14:paraId="39B76E51" w14:textId="7D47E143" w:rsidR="00D025AA" w:rsidRDefault="00D025AA" w:rsidP="00386BDA">
      <w:pPr>
        <w:pStyle w:val="PargrafodaLista"/>
        <w:numPr>
          <w:ilvl w:val="0"/>
          <w:numId w:val="10"/>
        </w:numPr>
        <w:tabs>
          <w:tab w:val="clear" w:pos="1134"/>
        </w:tabs>
        <w:ind w:left="1701" w:hanging="567"/>
        <w:rPr>
          <w:lang w:val="pt-BR"/>
        </w:rPr>
      </w:pPr>
      <w:r w:rsidRPr="00D025AA">
        <w:rPr>
          <w:b/>
          <w:bCs/>
          <w:u w:val="single"/>
          <w:lang w:val="pt-BR"/>
        </w:rPr>
        <w:t>ONDA 1 (Release 1)</w:t>
      </w:r>
      <w:r>
        <w:rPr>
          <w:lang w:val="pt-BR"/>
        </w:rPr>
        <w:t xml:space="preserve">: </w:t>
      </w:r>
      <w:del w:id="194" w:author="Breno oliveira" w:date="2026-01-26T15:18:00Z" w16du:dateUtc="2026-01-26T14:18:00Z">
        <w:r w:rsidR="00646C49" w:rsidDel="00EF7AA8">
          <w:rPr>
            <w:lang w:val="pt-BR"/>
          </w:rPr>
          <w:delText xml:space="preserve">A primeira </w:delText>
        </w:r>
        <w:r w:rsidR="00785EED" w:rsidDel="00EF7AA8">
          <w:rPr>
            <w:lang w:val="pt-BR"/>
          </w:rPr>
          <w:delText>O</w:delText>
        </w:r>
        <w:r w:rsidDel="00EF7AA8">
          <w:rPr>
            <w:lang w:val="pt-BR"/>
          </w:rPr>
          <w:delText>nda</w:delText>
        </w:r>
        <w:r w:rsidR="00646C49" w:rsidDel="00EF7AA8">
          <w:rPr>
            <w:lang w:val="pt-BR"/>
          </w:rPr>
          <w:delText xml:space="preserve"> </w:delText>
        </w:r>
      </w:del>
      <w:r w:rsidR="00646C49">
        <w:rPr>
          <w:lang w:val="pt-BR"/>
        </w:rPr>
        <w:t xml:space="preserve">previa </w:t>
      </w:r>
      <w:r w:rsidR="004511C2">
        <w:rPr>
          <w:lang w:val="pt-BR"/>
        </w:rPr>
        <w:t>a implementação dos módulos necessários a</w:t>
      </w:r>
      <w:r w:rsidR="00646C49">
        <w:rPr>
          <w:lang w:val="pt-BR"/>
        </w:rPr>
        <w:t xml:space="preserve">o lançamento </w:t>
      </w:r>
      <w:r w:rsidR="00D20541">
        <w:rPr>
          <w:lang w:val="pt-BR"/>
        </w:rPr>
        <w:t>do que denominou de MVP (</w:t>
      </w:r>
      <w:proofErr w:type="spellStart"/>
      <w:r w:rsidR="00D20541">
        <w:rPr>
          <w:i/>
          <w:iCs/>
          <w:lang w:val="pt-BR"/>
        </w:rPr>
        <w:t>mínimum</w:t>
      </w:r>
      <w:proofErr w:type="spellEnd"/>
      <w:r w:rsidR="00D20541">
        <w:rPr>
          <w:i/>
          <w:iCs/>
          <w:lang w:val="pt-BR"/>
        </w:rPr>
        <w:t xml:space="preserve"> </w:t>
      </w:r>
      <w:proofErr w:type="spellStart"/>
      <w:r w:rsidR="00D20541">
        <w:rPr>
          <w:i/>
          <w:iCs/>
          <w:lang w:val="pt-BR"/>
        </w:rPr>
        <w:t>viable</w:t>
      </w:r>
      <w:proofErr w:type="spellEnd"/>
      <w:r w:rsidR="00D20541">
        <w:rPr>
          <w:i/>
          <w:iCs/>
          <w:lang w:val="pt-BR"/>
        </w:rPr>
        <w:t xml:space="preserve"> </w:t>
      </w:r>
      <w:proofErr w:type="spellStart"/>
      <w:r w:rsidR="00D20541">
        <w:rPr>
          <w:i/>
          <w:iCs/>
          <w:lang w:val="pt-BR"/>
        </w:rPr>
        <w:t>product</w:t>
      </w:r>
      <w:proofErr w:type="spellEnd"/>
      <w:r w:rsidR="00D20541">
        <w:rPr>
          <w:lang w:val="pt-BR"/>
        </w:rPr>
        <w:t>)</w:t>
      </w:r>
      <w:r w:rsidR="0036110A">
        <w:rPr>
          <w:lang w:val="pt-BR"/>
        </w:rPr>
        <w:t xml:space="preserve">, ou seja, um </w:t>
      </w:r>
      <w:r w:rsidR="00692DBC">
        <w:rPr>
          <w:lang w:val="pt-BR"/>
        </w:rPr>
        <w:t>“</w:t>
      </w:r>
      <w:r w:rsidR="0036110A">
        <w:rPr>
          <w:lang w:val="pt-BR"/>
        </w:rPr>
        <w:t>produto mínimo</w:t>
      </w:r>
      <w:r w:rsidR="00692DBC">
        <w:rPr>
          <w:lang w:val="pt-BR"/>
        </w:rPr>
        <w:t xml:space="preserve"> e </w:t>
      </w:r>
      <w:r w:rsidR="00FC0598">
        <w:rPr>
          <w:lang w:val="pt-BR"/>
        </w:rPr>
        <w:t>viável</w:t>
      </w:r>
      <w:r w:rsidR="00F86B3A">
        <w:rPr>
          <w:lang w:val="pt-BR"/>
        </w:rPr>
        <w:t xml:space="preserve">” que permitisse à </w:t>
      </w:r>
      <w:proofErr w:type="spellStart"/>
      <w:r w:rsidR="00F86B3A">
        <w:rPr>
          <w:lang w:val="pt-BR"/>
        </w:rPr>
        <w:t>Brisanet</w:t>
      </w:r>
      <w:proofErr w:type="spellEnd"/>
      <w:r w:rsidR="00F86B3A">
        <w:rPr>
          <w:lang w:val="pt-BR"/>
        </w:rPr>
        <w:t xml:space="preserve"> já colocar um produto no mercado, </w:t>
      </w:r>
      <w:r w:rsidR="00CF4E6E">
        <w:rPr>
          <w:lang w:val="pt-BR"/>
        </w:rPr>
        <w:t>testar o modelo de negócios, coletar feedbacks reais de usuários e ajustar o que fosse necessário para o lançamento final</w:t>
      </w:r>
      <w:r w:rsidR="00386BDA">
        <w:rPr>
          <w:lang w:val="pt-BR"/>
        </w:rPr>
        <w:t xml:space="preserve"> de seus produtos.</w:t>
      </w:r>
    </w:p>
    <w:p w14:paraId="13DAB275" w14:textId="3C6623CE" w:rsidR="00953104" w:rsidRDefault="00D025AA" w:rsidP="00386BDA">
      <w:pPr>
        <w:pStyle w:val="PargrafodaLista"/>
        <w:numPr>
          <w:ilvl w:val="0"/>
          <w:numId w:val="10"/>
        </w:numPr>
        <w:tabs>
          <w:tab w:val="clear" w:pos="1134"/>
        </w:tabs>
        <w:ind w:left="1701" w:hanging="567"/>
        <w:rPr>
          <w:lang w:val="pt-BR"/>
        </w:rPr>
      </w:pPr>
      <w:r>
        <w:rPr>
          <w:b/>
          <w:bCs/>
          <w:u w:val="single"/>
          <w:lang w:val="pt-BR"/>
        </w:rPr>
        <w:t>ONDA 2 (Release 2)</w:t>
      </w:r>
      <w:r w:rsidRPr="00D025AA">
        <w:rPr>
          <w:lang w:val="pt-BR"/>
        </w:rPr>
        <w:t>:</w:t>
      </w:r>
      <w:r>
        <w:rPr>
          <w:lang w:val="pt-BR"/>
        </w:rPr>
        <w:t xml:space="preserve"> </w:t>
      </w:r>
      <w:del w:id="195" w:author="Breno oliveira" w:date="2026-01-26T15:18:00Z" w16du:dateUtc="2026-01-26T14:18:00Z">
        <w:r w:rsidR="007B1F4F" w:rsidDel="00EF7AA8">
          <w:rPr>
            <w:lang w:val="pt-BR"/>
          </w:rPr>
          <w:delText xml:space="preserve">A segunda </w:delText>
        </w:r>
        <w:r w:rsidR="00785EED" w:rsidDel="00EF7AA8">
          <w:rPr>
            <w:lang w:val="pt-BR"/>
          </w:rPr>
          <w:delText>O</w:delText>
        </w:r>
        <w:r w:rsidR="007B1F4F" w:rsidDel="00EF7AA8">
          <w:rPr>
            <w:lang w:val="pt-BR"/>
          </w:rPr>
          <w:delText xml:space="preserve">nda </w:delText>
        </w:r>
      </w:del>
      <w:r w:rsidR="007B1F4F">
        <w:rPr>
          <w:lang w:val="pt-BR"/>
        </w:rPr>
        <w:t xml:space="preserve">previa o lançamento dos produtos e o início do faturamento pela </w:t>
      </w:r>
      <w:proofErr w:type="spellStart"/>
      <w:r w:rsidR="007B1F4F">
        <w:rPr>
          <w:lang w:val="pt-BR"/>
        </w:rPr>
        <w:t>Brisanet</w:t>
      </w:r>
      <w:proofErr w:type="spellEnd"/>
      <w:r w:rsidR="00AB42F6">
        <w:rPr>
          <w:lang w:val="pt-BR"/>
        </w:rPr>
        <w:t>, com a efetiva integração dos sistemas de venda e faturamento</w:t>
      </w:r>
      <w:r w:rsidR="00B14CA4">
        <w:rPr>
          <w:lang w:val="pt-BR"/>
        </w:rPr>
        <w:t>.</w:t>
      </w:r>
      <w:r w:rsidR="00386BDA">
        <w:rPr>
          <w:lang w:val="pt-BR"/>
        </w:rPr>
        <w:t xml:space="preserve"> </w:t>
      </w:r>
    </w:p>
    <w:p w14:paraId="1A69A0DE" w14:textId="42513B36" w:rsidR="00FE4CD6" w:rsidRDefault="00B14CA4" w:rsidP="00275196">
      <w:pPr>
        <w:pStyle w:val="PargrafodaLista"/>
        <w:ind w:firstLine="1134"/>
        <w:rPr>
          <w:lang w:val="pt-BR"/>
        </w:rPr>
      </w:pPr>
      <w:r>
        <w:rPr>
          <w:lang w:val="pt-BR"/>
        </w:rPr>
        <w:t>A apresentação de 22.11.2022</w:t>
      </w:r>
      <w:r w:rsidR="00FE4CD6">
        <w:rPr>
          <w:lang w:val="pt-BR"/>
        </w:rPr>
        <w:t>,</w:t>
      </w:r>
      <w:r w:rsidR="00FE4CD6">
        <w:rPr>
          <w:rStyle w:val="Refdenotaderodap"/>
          <w:lang w:val="pt-BR"/>
        </w:rPr>
        <w:footnoteReference w:id="10"/>
      </w:r>
      <w:r w:rsidR="00FE4CD6">
        <w:rPr>
          <w:lang w:val="pt-BR"/>
        </w:rPr>
        <w:t xml:space="preserve"> acima referida,</w:t>
      </w:r>
      <w:r>
        <w:rPr>
          <w:lang w:val="pt-BR"/>
        </w:rPr>
        <w:t xml:space="preserve"> detalha </w:t>
      </w:r>
      <w:r w:rsidR="00BD1492">
        <w:rPr>
          <w:lang w:val="pt-BR"/>
        </w:rPr>
        <w:t xml:space="preserve">o que estava contemplado em cada uma dessas etapas, incluindo os módulos que seriam necessários para o primeiro lançamento e as funcionalidades que deveriam ser </w:t>
      </w:r>
      <w:r w:rsidR="00FE4CD6">
        <w:rPr>
          <w:lang w:val="pt-BR"/>
        </w:rPr>
        <w:t>disponibilizadas.</w:t>
      </w:r>
      <w:r w:rsidR="00824242">
        <w:rPr>
          <w:lang w:val="pt-BR"/>
        </w:rPr>
        <w:t xml:space="preserve"> Também se propôs, naquela mesma oportunidade, um cronograma </w:t>
      </w:r>
      <w:r w:rsidR="004035DF">
        <w:rPr>
          <w:lang w:val="pt-BR"/>
        </w:rPr>
        <w:t xml:space="preserve">com a divisão dos </w:t>
      </w:r>
      <w:r w:rsidR="004035DF">
        <w:rPr>
          <w:lang w:val="pt-BR"/>
        </w:rPr>
        <w:lastRenderedPageBreak/>
        <w:t xml:space="preserve">trabalhos de ambas as Ondas </w:t>
      </w:r>
      <w:r w:rsidR="007B313F">
        <w:rPr>
          <w:lang w:val="pt-BR"/>
        </w:rPr>
        <w:t>em etapas menores,</w:t>
      </w:r>
      <w:r w:rsidR="00C366C8">
        <w:rPr>
          <w:lang w:val="pt-BR"/>
        </w:rPr>
        <w:t xml:space="preserve"> com duração </w:t>
      </w:r>
      <w:r w:rsidR="008234FA">
        <w:rPr>
          <w:lang w:val="pt-BR"/>
        </w:rPr>
        <w:t>planejada de 2 (duas) semanas, e que foram</w:t>
      </w:r>
      <w:r w:rsidR="007B313F">
        <w:rPr>
          <w:lang w:val="pt-BR"/>
        </w:rPr>
        <w:t xml:space="preserve"> denominadas “sprints”</w:t>
      </w:r>
      <w:r w:rsidR="00DB0587">
        <w:rPr>
          <w:lang w:val="pt-BR"/>
        </w:rPr>
        <w:t xml:space="preserve"> (“</w:t>
      </w:r>
      <w:r w:rsidR="00DB0587" w:rsidRPr="00DB0587">
        <w:rPr>
          <w:u w:val="single"/>
          <w:lang w:val="pt-BR"/>
        </w:rPr>
        <w:t>Sp</w:t>
      </w:r>
      <w:r w:rsidR="00DB0587">
        <w:rPr>
          <w:u w:val="single"/>
          <w:lang w:val="pt-BR"/>
        </w:rPr>
        <w:t>r</w:t>
      </w:r>
      <w:r w:rsidR="00DB0587" w:rsidRPr="00DB0587">
        <w:rPr>
          <w:u w:val="single"/>
          <w:lang w:val="pt-BR"/>
        </w:rPr>
        <w:t>ints</w:t>
      </w:r>
      <w:r w:rsidR="00DB0587">
        <w:rPr>
          <w:lang w:val="pt-BR"/>
        </w:rPr>
        <w:t>”).</w:t>
      </w:r>
    </w:p>
    <w:p w14:paraId="5B8D393B" w14:textId="3965768F" w:rsidR="00DB0587" w:rsidDel="00275196" w:rsidRDefault="00E45E40" w:rsidP="00467DFF">
      <w:pPr>
        <w:pStyle w:val="PargrafodaLista"/>
        <w:ind w:firstLine="1134"/>
        <w:rPr>
          <w:del w:id="196" w:author="Breno oliveira" w:date="2026-01-26T15:19:00Z" w16du:dateUtc="2026-01-26T14:19:00Z"/>
          <w:lang w:val="pt-BR"/>
        </w:rPr>
      </w:pPr>
      <w:r>
        <w:rPr>
          <w:lang w:val="pt-BR"/>
        </w:rPr>
        <w:t>No início de cada Sprint, as Partes realizariam uma reunião de alinhamento e planejamento, que definiria o trabalho a ser executado naquela Sprint</w:t>
      </w:r>
      <w:r w:rsidR="00E35376">
        <w:rPr>
          <w:lang w:val="pt-BR"/>
        </w:rPr>
        <w:t xml:space="preserve"> – em outras palavras,</w:t>
      </w:r>
      <w:r w:rsidR="00252DBC">
        <w:rPr>
          <w:lang w:val="pt-BR"/>
        </w:rPr>
        <w:t xml:space="preserve"> o objeto de cada Sprint </w:t>
      </w:r>
      <w:r w:rsidR="00252DBC">
        <w:rPr>
          <w:b/>
          <w:bCs/>
          <w:u w:val="single"/>
          <w:lang w:val="pt-BR"/>
        </w:rPr>
        <w:t>era dinâmico</w:t>
      </w:r>
      <w:r w:rsidR="00252DBC">
        <w:rPr>
          <w:lang w:val="pt-BR"/>
        </w:rPr>
        <w:t xml:space="preserve">, o que foi propositalmente definido pelas Partes, justamente para acomodar as futuras solicitações de mudança que viriam a ser apresentadas pela </w:t>
      </w:r>
      <w:proofErr w:type="spellStart"/>
      <w:r w:rsidR="00252DBC">
        <w:rPr>
          <w:lang w:val="pt-BR"/>
        </w:rPr>
        <w:t>Brisanet</w:t>
      </w:r>
      <w:proofErr w:type="spellEnd"/>
      <w:ins w:id="197" w:author="Breno oliveira" w:date="2026-01-26T15:19:00Z" w16du:dateUtc="2026-01-26T14:19:00Z">
        <w:r w:rsidR="00275196">
          <w:rPr>
            <w:lang w:val="pt-BR"/>
          </w:rPr>
          <w:t xml:space="preserve">, </w:t>
        </w:r>
      </w:ins>
      <w:del w:id="198" w:author="Breno oliveira" w:date="2026-01-26T15:19:00Z" w16du:dateUtc="2026-01-26T14:19:00Z">
        <w:r w:rsidR="00252DBC" w:rsidDel="00275196">
          <w:rPr>
            <w:lang w:val="pt-BR"/>
          </w:rPr>
          <w:delText>.</w:delText>
        </w:r>
      </w:del>
    </w:p>
    <w:p w14:paraId="518F7B87" w14:textId="049B4FBC" w:rsidR="003A4D77" w:rsidRDefault="003A4D77" w:rsidP="0011398B">
      <w:pPr>
        <w:pStyle w:val="PargrafodaLista"/>
        <w:ind w:firstLine="1134"/>
        <w:rPr>
          <w:lang w:val="pt-BR"/>
        </w:rPr>
        <w:pPrChange w:id="199" w:author="Breno oliveira" w:date="2026-01-26T15:20:00Z" w16du:dateUtc="2026-01-26T14:20:00Z">
          <w:pPr>
            <w:pStyle w:val="PargrafodaLista"/>
          </w:pPr>
        </w:pPrChange>
      </w:pPr>
      <w:del w:id="200" w:author="Breno oliveira" w:date="2026-01-26T15:19:00Z" w16du:dateUtc="2026-01-26T14:19:00Z">
        <w:r w:rsidDel="00275196">
          <w:rPr>
            <w:lang w:val="pt-BR"/>
          </w:rPr>
          <w:delText>Afinal, d</w:delText>
        </w:r>
        <w:r w:rsidRPr="00267BD7" w:rsidDel="00275196">
          <w:rPr>
            <w:lang w:val="pt-BR"/>
          </w:rPr>
          <w:delText>ada a</w:delText>
        </w:r>
      </w:del>
      <w:del w:id="201" w:author="Breno oliveira" w:date="2026-01-26T15:20:00Z" w16du:dateUtc="2026-01-26T14:20:00Z">
        <w:r w:rsidRPr="00267BD7" w:rsidDel="0011398B">
          <w:rPr>
            <w:lang w:val="pt-BR"/>
          </w:rPr>
          <w:delText xml:space="preserve"> incerteza do negócio da Autora, </w:delText>
        </w:r>
      </w:del>
      <w:r w:rsidRPr="00267BD7">
        <w:rPr>
          <w:lang w:val="pt-BR"/>
        </w:rPr>
        <w:t xml:space="preserve">que </w:t>
      </w:r>
      <w:ins w:id="202" w:author="Breno oliveira" w:date="2026-01-26T15:20:00Z" w16du:dateUtc="2026-01-26T14:20:00Z">
        <w:r w:rsidR="0011398B">
          <w:rPr>
            <w:lang w:val="pt-BR"/>
          </w:rPr>
          <w:t xml:space="preserve">rotineiramente </w:t>
        </w:r>
      </w:ins>
      <w:r w:rsidRPr="00267BD7">
        <w:rPr>
          <w:lang w:val="pt-BR"/>
        </w:rPr>
        <w:t xml:space="preserve">"descobria" suas necessidades no decorrer do </w:t>
      </w:r>
      <w:r>
        <w:rPr>
          <w:lang w:val="pt-BR"/>
        </w:rPr>
        <w:t xml:space="preserve">desenvolvimento do </w:t>
      </w:r>
      <w:r w:rsidRPr="00267BD7">
        <w:rPr>
          <w:lang w:val="pt-BR"/>
        </w:rPr>
        <w:t xml:space="preserve">projeto, </w:t>
      </w:r>
      <w:ins w:id="203" w:author="Breno oliveira" w:date="2026-01-26T15:20:00Z" w16du:dateUtc="2026-01-26T14:20:00Z">
        <w:r w:rsidR="0011398B">
          <w:rPr>
            <w:lang w:val="pt-BR"/>
          </w:rPr>
          <w:t>for</w:t>
        </w:r>
        <w:r w:rsidR="00CA1A70">
          <w:rPr>
            <w:lang w:val="pt-BR"/>
          </w:rPr>
          <w:t xml:space="preserve">çando a </w:t>
        </w:r>
        <w:proofErr w:type="spellStart"/>
        <w:r w:rsidR="00CA1A70">
          <w:rPr>
            <w:lang w:val="pt-BR"/>
          </w:rPr>
          <w:t>Seidor</w:t>
        </w:r>
        <w:proofErr w:type="spellEnd"/>
        <w:r w:rsidR="00CA1A70">
          <w:rPr>
            <w:lang w:val="pt-BR"/>
          </w:rPr>
          <w:t xml:space="preserve"> </w:t>
        </w:r>
      </w:ins>
      <w:del w:id="204" w:author="Breno oliveira" w:date="2026-01-26T15:21:00Z" w16du:dateUtc="2026-01-26T14:21:00Z">
        <w:r w:rsidRPr="00267BD7" w:rsidDel="00CA1A70">
          <w:rPr>
            <w:lang w:val="pt-BR"/>
          </w:rPr>
          <w:delText xml:space="preserve">as </w:delText>
        </w:r>
        <w:r w:rsidDel="00CA1A70">
          <w:rPr>
            <w:lang w:val="pt-BR"/>
          </w:rPr>
          <w:delText>P</w:delText>
        </w:r>
        <w:r w:rsidRPr="00267BD7" w:rsidDel="00CA1A70">
          <w:rPr>
            <w:lang w:val="pt-BR"/>
          </w:rPr>
          <w:delText>artes</w:delText>
        </w:r>
      </w:del>
      <w:proofErr w:type="gramStart"/>
      <w:ins w:id="205" w:author="Breno oliveira" w:date="2026-01-26T15:21:00Z" w16du:dateUtc="2026-01-26T14:21:00Z">
        <w:r w:rsidR="00CA1A70">
          <w:rPr>
            <w:lang w:val="pt-BR"/>
          </w:rPr>
          <w:t xml:space="preserve">a </w:t>
        </w:r>
      </w:ins>
      <w:r w:rsidRPr="00267BD7">
        <w:rPr>
          <w:lang w:val="pt-BR"/>
        </w:rPr>
        <w:t xml:space="preserve"> adotar</w:t>
      </w:r>
      <w:proofErr w:type="gramEnd"/>
      <w:del w:id="206" w:author="Breno oliveira" w:date="2026-01-26T15:21:00Z" w16du:dateUtc="2026-01-26T14:21:00Z">
        <w:r w:rsidRPr="00267BD7" w:rsidDel="00CA1A70">
          <w:rPr>
            <w:lang w:val="pt-BR"/>
          </w:rPr>
          <w:delText>am</w:delText>
        </w:r>
      </w:del>
      <w:r w:rsidRPr="00267BD7">
        <w:rPr>
          <w:lang w:val="pt-BR"/>
        </w:rPr>
        <w:t xml:space="preserve"> um modelo de implementação por </w:t>
      </w:r>
      <w:r>
        <w:rPr>
          <w:lang w:val="pt-BR"/>
        </w:rPr>
        <w:t>etapas</w:t>
      </w:r>
      <w:r w:rsidR="001B385A">
        <w:rPr>
          <w:lang w:val="pt-BR"/>
        </w:rPr>
        <w:t xml:space="preserve"> que</w:t>
      </w:r>
      <w:r w:rsidRPr="00267BD7">
        <w:rPr>
          <w:lang w:val="pt-BR"/>
        </w:rPr>
        <w:t xml:space="preserve"> visava conferir a flexibilidade necessária a um projeto que, longe de ser "Turn Key" estático, transmutou-se em uma construção conjunta e dinâmica — </w:t>
      </w:r>
      <w:r w:rsidR="00786A7F">
        <w:rPr>
          <w:lang w:val="pt-BR"/>
        </w:rPr>
        <w:t>ou seja, a</w:t>
      </w:r>
      <w:r w:rsidRPr="00267BD7">
        <w:rPr>
          <w:lang w:val="pt-BR"/>
        </w:rPr>
        <w:t xml:space="preserve"> "</w:t>
      </w:r>
      <w:r w:rsidRPr="00267BD7">
        <w:rPr>
          <w:i/>
          <w:iCs/>
          <w:lang w:val="pt-BR"/>
        </w:rPr>
        <w:t>constru</w:t>
      </w:r>
      <w:r w:rsidR="00786A7F">
        <w:rPr>
          <w:i/>
          <w:iCs/>
          <w:lang w:val="pt-BR"/>
        </w:rPr>
        <w:t>ção d</w:t>
      </w:r>
      <w:r w:rsidRPr="00267BD7">
        <w:rPr>
          <w:i/>
          <w:iCs/>
          <w:lang w:val="pt-BR"/>
        </w:rPr>
        <w:t>o avião em pleno voo</w:t>
      </w:r>
      <w:r w:rsidRPr="00267BD7">
        <w:rPr>
          <w:lang w:val="pt-BR"/>
        </w:rPr>
        <w:t>".</w:t>
      </w:r>
    </w:p>
    <w:p w14:paraId="0882C084" w14:textId="0B24D007" w:rsidR="003A4D77" w:rsidRDefault="003A4D77" w:rsidP="00D926AA">
      <w:pPr>
        <w:pStyle w:val="PargrafodaLista"/>
        <w:ind w:firstLine="1134"/>
        <w:rPr>
          <w:lang w:val="pt-BR"/>
        </w:rPr>
        <w:pPrChange w:id="207" w:author="Breno oliveira" w:date="2026-01-26T15:19:00Z" w16du:dateUtc="2026-01-26T14:19:00Z">
          <w:pPr>
            <w:pStyle w:val="PargrafodaLista"/>
          </w:pPr>
        </w:pPrChange>
      </w:pPr>
      <w:r>
        <w:rPr>
          <w:lang w:val="pt-BR"/>
        </w:rPr>
        <w:t xml:space="preserve">Não por outro motivo, </w:t>
      </w:r>
      <w:del w:id="208" w:author="Breno oliveira" w:date="2026-01-26T15:21:00Z" w16du:dateUtc="2026-01-26T14:21:00Z">
        <w:r w:rsidDel="00B4253E">
          <w:rPr>
            <w:lang w:val="pt-BR"/>
          </w:rPr>
          <w:delText>as Partes previram</w:delText>
        </w:r>
      </w:del>
      <w:ins w:id="209" w:author="Breno oliveira" w:date="2026-01-26T15:21:00Z" w16du:dateUtc="2026-01-26T14:21:00Z">
        <w:r w:rsidR="00B4253E">
          <w:rPr>
            <w:lang w:val="pt-BR"/>
          </w:rPr>
          <w:t xml:space="preserve">que ficou estabelecido no contrato, para </w:t>
        </w:r>
        <w:r w:rsidR="00357952">
          <w:rPr>
            <w:lang w:val="pt-BR"/>
          </w:rPr>
          <w:t xml:space="preserve">melhor atender a </w:t>
        </w:r>
        <w:proofErr w:type="spellStart"/>
        <w:r w:rsidR="00357952">
          <w:rPr>
            <w:lang w:val="pt-BR"/>
          </w:rPr>
          <w:t>Brisanet</w:t>
        </w:r>
        <w:proofErr w:type="spellEnd"/>
        <w:r w:rsidR="00357952">
          <w:rPr>
            <w:lang w:val="pt-BR"/>
          </w:rPr>
          <w:t xml:space="preserve"> que</w:t>
        </w:r>
      </w:ins>
      <w:r>
        <w:rPr>
          <w:lang w:val="pt-BR"/>
        </w:rPr>
        <w:t>, desde o início</w:t>
      </w:r>
      <w:ins w:id="210" w:author="Breno oliveira" w:date="2026-01-26T15:22:00Z" w16du:dateUtc="2026-01-26T14:22:00Z">
        <w:r w:rsidR="00357952">
          <w:rPr>
            <w:lang w:val="pt-BR"/>
          </w:rPr>
          <w:t xml:space="preserve"> </w:t>
        </w:r>
      </w:ins>
      <w:del w:id="211" w:author="Breno oliveira" w:date="2026-01-26T15:22:00Z" w16du:dateUtc="2026-01-26T14:22:00Z">
        <w:r w:rsidDel="00357952">
          <w:rPr>
            <w:lang w:val="pt-BR"/>
          </w:rPr>
          <w:delText xml:space="preserve">, que </w:delText>
        </w:r>
      </w:del>
      <w:r>
        <w:rPr>
          <w:lang w:val="pt-BR"/>
        </w:rPr>
        <w:t>“</w:t>
      </w:r>
      <w:r w:rsidRPr="008814A3">
        <w:rPr>
          <w:i/>
          <w:iCs/>
          <w:lang w:val="pt-BR"/>
        </w:rPr>
        <w:t xml:space="preserve">durante a realização do projeto solicitações de novas estórias de usuário, desenvolvimentos ou configurações poderão ser apresentadas pela </w:t>
      </w:r>
      <w:proofErr w:type="spellStart"/>
      <w:r w:rsidRPr="008814A3">
        <w:rPr>
          <w:i/>
          <w:iCs/>
          <w:lang w:val="pt-BR"/>
        </w:rPr>
        <w:t>BrisaNet</w:t>
      </w:r>
      <w:proofErr w:type="spellEnd"/>
      <w:r>
        <w:rPr>
          <w:lang w:val="pt-BR"/>
        </w:rPr>
        <w:t>”</w:t>
      </w:r>
      <w:r w:rsidR="007E7F86">
        <w:rPr>
          <w:lang w:val="pt-BR"/>
        </w:rPr>
        <w:t>, inclusive com a previsão de um fluxo de tratamento dessas solicitações</w:t>
      </w:r>
      <w:r w:rsidR="006B5779">
        <w:rPr>
          <w:lang w:val="pt-BR"/>
        </w:rPr>
        <w:t>:</w:t>
      </w:r>
      <w:r>
        <w:rPr>
          <w:lang w:val="pt-BR"/>
        </w:rPr>
        <w:t xml:space="preserve"> </w:t>
      </w:r>
    </w:p>
    <w:p w14:paraId="3EE99743" w14:textId="4CF80C02" w:rsidR="007E7F86" w:rsidRDefault="006F0692" w:rsidP="007E7F86">
      <w:pPr>
        <w:pStyle w:val="PargrafodaLista"/>
        <w:numPr>
          <w:ilvl w:val="0"/>
          <w:numId w:val="0"/>
        </w:numPr>
        <w:rPr>
          <w:lang w:val="pt-BR"/>
        </w:rPr>
      </w:pPr>
      <w:r w:rsidRPr="006F0692">
        <w:rPr>
          <w:noProof/>
          <w:lang w:val="pt-BR"/>
        </w:rPr>
        <w:lastRenderedPageBreak/>
        <w:drawing>
          <wp:inline distT="0" distB="0" distL="0" distR="0" wp14:anchorId="62F175AB" wp14:editId="2BECD9C9">
            <wp:extent cx="5939790" cy="4948555"/>
            <wp:effectExtent l="19050" t="19050" r="22860" b="23495"/>
            <wp:docPr id="698786306"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86306" name="Imagem 1" descr="Diagrama&#10;&#10;O conteúdo gerado por IA pode estar incorreto."/>
                    <pic:cNvPicPr/>
                  </pic:nvPicPr>
                  <pic:blipFill>
                    <a:blip r:embed="rId23"/>
                    <a:stretch>
                      <a:fillRect/>
                    </a:stretch>
                  </pic:blipFill>
                  <pic:spPr>
                    <a:xfrm>
                      <a:off x="0" y="0"/>
                      <a:ext cx="5939790" cy="4948555"/>
                    </a:xfrm>
                    <a:prstGeom prst="rect">
                      <a:avLst/>
                    </a:prstGeom>
                    <a:ln>
                      <a:solidFill>
                        <a:srgbClr val="FFC000"/>
                      </a:solidFill>
                    </a:ln>
                  </pic:spPr>
                </pic:pic>
              </a:graphicData>
            </a:graphic>
          </wp:inline>
        </w:drawing>
      </w:r>
    </w:p>
    <w:p w14:paraId="46322578" w14:textId="77777777" w:rsidR="006814E6" w:rsidRDefault="003A4D77" w:rsidP="00357952">
      <w:pPr>
        <w:pStyle w:val="PargrafodaLista"/>
        <w:ind w:firstLine="1134"/>
        <w:rPr>
          <w:ins w:id="212" w:author="Breno oliveira" w:date="2026-01-26T15:22:00Z" w16du:dateUtc="2026-01-26T14:22:00Z"/>
          <w:lang w:val="pt-BR"/>
        </w:rPr>
      </w:pPr>
      <w:r w:rsidRPr="00267BD7">
        <w:rPr>
          <w:lang w:val="pt-BR"/>
        </w:rPr>
        <w:t xml:space="preserve">A prova cabal dessa volatilidade </w:t>
      </w:r>
      <w:r w:rsidR="008D068E">
        <w:rPr>
          <w:b/>
          <w:bCs/>
          <w:u w:val="single"/>
          <w:lang w:val="pt-BR"/>
        </w:rPr>
        <w:t>planejada</w:t>
      </w:r>
      <w:r w:rsidR="008D068E" w:rsidRPr="008D068E">
        <w:rPr>
          <w:lang w:val="pt-BR"/>
        </w:rPr>
        <w:t xml:space="preserve"> </w:t>
      </w:r>
      <w:r w:rsidR="008D068E">
        <w:rPr>
          <w:lang w:val="pt-BR"/>
        </w:rPr>
        <w:t xml:space="preserve">do projeto </w:t>
      </w:r>
      <w:r w:rsidRPr="00267BD7">
        <w:rPr>
          <w:lang w:val="pt-BR"/>
        </w:rPr>
        <w:t>reside no número de solicitações de alteração (</w:t>
      </w:r>
      <w:proofErr w:type="spellStart"/>
      <w:r w:rsidRPr="008D068E">
        <w:rPr>
          <w:i/>
          <w:iCs/>
          <w:lang w:val="pt-BR"/>
        </w:rPr>
        <w:t>Change</w:t>
      </w:r>
      <w:proofErr w:type="spellEnd"/>
      <w:r w:rsidRPr="008D068E">
        <w:rPr>
          <w:i/>
          <w:iCs/>
          <w:lang w:val="pt-BR"/>
        </w:rPr>
        <w:t xml:space="preserve"> </w:t>
      </w:r>
      <w:proofErr w:type="spellStart"/>
      <w:r w:rsidRPr="008D068E">
        <w:rPr>
          <w:i/>
          <w:iCs/>
          <w:lang w:val="pt-BR"/>
        </w:rPr>
        <w:t>Requests</w:t>
      </w:r>
      <w:proofErr w:type="spellEnd"/>
      <w:r w:rsidRPr="00267BD7">
        <w:rPr>
          <w:lang w:val="pt-BR"/>
        </w:rPr>
        <w:t>)</w:t>
      </w:r>
      <w:r>
        <w:rPr>
          <w:lang w:val="pt-BR"/>
        </w:rPr>
        <w:t xml:space="preserve"> feitas pela Autora</w:t>
      </w:r>
      <w:r w:rsidRPr="00267BD7">
        <w:rPr>
          <w:lang w:val="pt-BR"/>
        </w:rPr>
        <w:t xml:space="preserve">. </w:t>
      </w:r>
    </w:p>
    <w:p w14:paraId="3C5B963D" w14:textId="6BBCD487" w:rsidR="003A4D77" w:rsidRDefault="003A4D77" w:rsidP="00357952">
      <w:pPr>
        <w:pStyle w:val="PargrafodaLista"/>
        <w:ind w:firstLine="1134"/>
        <w:rPr>
          <w:lang w:val="pt-BR"/>
        </w:rPr>
        <w:pPrChange w:id="213" w:author="Breno oliveira" w:date="2026-01-26T15:22:00Z" w16du:dateUtc="2026-01-26T14:22:00Z">
          <w:pPr>
            <w:pStyle w:val="PargrafodaLista"/>
          </w:pPr>
        </w:pPrChange>
      </w:pPr>
      <w:r w:rsidRPr="00267BD7">
        <w:rPr>
          <w:lang w:val="pt-BR"/>
        </w:rPr>
        <w:t xml:space="preserve">Enquanto a praxe de mercado em projetos de tal magnitude </w:t>
      </w:r>
      <w:r w:rsidR="008D068E">
        <w:rPr>
          <w:lang w:val="pt-BR"/>
        </w:rPr>
        <w:t>apresenta uma média d</w:t>
      </w:r>
      <w:r w:rsidRPr="00267BD7">
        <w:rPr>
          <w:lang w:val="pt-BR"/>
        </w:rPr>
        <w:t xml:space="preserve">e </w:t>
      </w:r>
      <w:r w:rsidRPr="008D068E">
        <w:rPr>
          <w:highlight w:val="yellow"/>
          <w:lang w:val="pt-BR"/>
        </w:rPr>
        <w:t>5 (cinco) alterações</w:t>
      </w:r>
      <w:r w:rsidRPr="00267BD7">
        <w:rPr>
          <w:lang w:val="pt-BR"/>
        </w:rPr>
        <w:t xml:space="preserve">, o presente caso registrou o absurdo número de </w:t>
      </w:r>
      <w:r w:rsidRPr="00267BD7">
        <w:rPr>
          <w:highlight w:val="yellow"/>
          <w:lang w:val="pt-BR"/>
        </w:rPr>
        <w:t>7</w:t>
      </w:r>
      <w:r>
        <w:rPr>
          <w:highlight w:val="yellow"/>
          <w:lang w:val="pt-BR"/>
        </w:rPr>
        <w:t>5</w:t>
      </w:r>
      <w:r w:rsidRPr="00267BD7">
        <w:rPr>
          <w:highlight w:val="yellow"/>
          <w:lang w:val="pt-BR"/>
        </w:rPr>
        <w:t xml:space="preserve"> (setenta e </w:t>
      </w:r>
      <w:r>
        <w:rPr>
          <w:highlight w:val="yellow"/>
          <w:lang w:val="pt-BR"/>
        </w:rPr>
        <w:t>cinco</w:t>
      </w:r>
      <w:r w:rsidRPr="00267BD7">
        <w:rPr>
          <w:highlight w:val="yellow"/>
          <w:lang w:val="pt-BR"/>
        </w:rPr>
        <w:t>)</w:t>
      </w:r>
      <w:r w:rsidRPr="00267BD7">
        <w:rPr>
          <w:lang w:val="pt-BR"/>
        </w:rPr>
        <w:t xml:space="preserve"> mudanças de escopo, </w:t>
      </w:r>
      <w:r w:rsidRPr="00267BD7">
        <w:rPr>
          <w:b/>
          <w:bCs/>
          <w:u w:val="single"/>
          <w:lang w:val="pt-BR"/>
        </w:rPr>
        <w:t xml:space="preserve">todas solicitadas pela </w:t>
      </w:r>
      <w:proofErr w:type="spellStart"/>
      <w:r w:rsidRPr="00267BD7">
        <w:rPr>
          <w:b/>
          <w:bCs/>
          <w:u w:val="single"/>
          <w:lang w:val="pt-BR"/>
        </w:rPr>
        <w:t>Brisanet</w:t>
      </w:r>
      <w:proofErr w:type="spellEnd"/>
      <w:r w:rsidRPr="00267BD7">
        <w:rPr>
          <w:b/>
          <w:bCs/>
          <w:u w:val="single"/>
          <w:lang w:val="pt-BR"/>
        </w:rPr>
        <w:t xml:space="preserve"> e atendidas </w:t>
      </w:r>
      <w:r>
        <w:rPr>
          <w:b/>
          <w:bCs/>
          <w:u w:val="single"/>
          <w:lang w:val="pt-BR"/>
        </w:rPr>
        <w:t xml:space="preserve">prontamente </w:t>
      </w:r>
      <w:r w:rsidRPr="00267BD7">
        <w:rPr>
          <w:b/>
          <w:bCs/>
          <w:u w:val="single"/>
          <w:lang w:val="pt-BR"/>
        </w:rPr>
        <w:t xml:space="preserve">pela </w:t>
      </w:r>
      <w:proofErr w:type="spellStart"/>
      <w:r w:rsidRPr="00267BD7">
        <w:rPr>
          <w:b/>
          <w:bCs/>
          <w:u w:val="single"/>
          <w:lang w:val="pt-BR"/>
        </w:rPr>
        <w:t>Seidor</w:t>
      </w:r>
      <w:proofErr w:type="spellEnd"/>
      <w:r w:rsidRPr="00267BD7">
        <w:rPr>
          <w:lang w:val="pt-BR"/>
        </w:rPr>
        <w:t>.</w:t>
      </w:r>
    </w:p>
    <w:p w14:paraId="29DD10BA" w14:textId="182F8CEE" w:rsidR="00A61723" w:rsidRDefault="00E02F08" w:rsidP="006814E6">
      <w:pPr>
        <w:pStyle w:val="PargrafodaLista"/>
        <w:ind w:firstLine="1134"/>
        <w:rPr>
          <w:lang w:val="pt-BR"/>
        </w:rPr>
        <w:pPrChange w:id="214" w:author="Breno oliveira" w:date="2026-01-26T15:22:00Z" w16du:dateUtc="2026-01-26T14:22:00Z">
          <w:pPr>
            <w:pStyle w:val="PargrafodaLista"/>
          </w:pPr>
        </w:pPrChange>
      </w:pPr>
      <w:r>
        <w:rPr>
          <w:lang w:val="pt-BR"/>
        </w:rPr>
        <w:t xml:space="preserve">Como veremos abaixo, </w:t>
      </w:r>
      <w:r w:rsidR="006B3031">
        <w:rPr>
          <w:lang w:val="pt-BR"/>
        </w:rPr>
        <w:t xml:space="preserve">as solicitações de mudança apresentadas pela Autora impactaram severamente </w:t>
      </w:r>
      <w:r w:rsidR="002C2BEF">
        <w:rPr>
          <w:lang w:val="pt-BR"/>
        </w:rPr>
        <w:t>o cronograma in</w:t>
      </w:r>
      <w:r w:rsidR="00B35E4A">
        <w:rPr>
          <w:lang w:val="pt-BR"/>
        </w:rPr>
        <w:t>i</w:t>
      </w:r>
      <w:r w:rsidR="002C2BEF">
        <w:rPr>
          <w:lang w:val="pt-BR"/>
        </w:rPr>
        <w:t xml:space="preserve">cialmente previsto pela </w:t>
      </w:r>
      <w:proofErr w:type="spellStart"/>
      <w:r w:rsidR="002C2BEF">
        <w:rPr>
          <w:lang w:val="pt-BR"/>
        </w:rPr>
        <w:t>Seidor</w:t>
      </w:r>
      <w:proofErr w:type="spellEnd"/>
      <w:r w:rsidR="002C2BEF">
        <w:rPr>
          <w:lang w:val="pt-BR"/>
        </w:rPr>
        <w:t xml:space="preserve">, </w:t>
      </w:r>
      <w:r w:rsidR="00177087" w:rsidRPr="00BC0F2A">
        <w:rPr>
          <w:b/>
          <w:bCs/>
          <w:lang w:val="pt-BR"/>
          <w:rPrChange w:id="215" w:author="Breno oliveira" w:date="2026-01-26T15:23:00Z" w16du:dateUtc="2026-01-26T14:23:00Z">
            <w:rPr>
              <w:lang w:val="pt-BR"/>
            </w:rPr>
          </w:rPrChange>
        </w:rPr>
        <w:t>mas,</w:t>
      </w:r>
      <w:ins w:id="216" w:author="Breno oliveira" w:date="2026-01-26T15:23:00Z" w16du:dateUtc="2026-01-26T14:23:00Z">
        <w:r w:rsidR="00BC0F2A">
          <w:rPr>
            <w:b/>
            <w:bCs/>
            <w:lang w:val="pt-BR"/>
          </w:rPr>
          <w:t xml:space="preserve"> importante ressaltar</w:t>
        </w:r>
      </w:ins>
      <w:r w:rsidR="00177087" w:rsidRPr="00BC0F2A">
        <w:rPr>
          <w:b/>
          <w:bCs/>
          <w:lang w:val="pt-BR"/>
          <w:rPrChange w:id="217" w:author="Breno oliveira" w:date="2026-01-26T15:23:00Z" w16du:dateUtc="2026-01-26T14:23:00Z">
            <w:rPr>
              <w:lang w:val="pt-BR"/>
            </w:rPr>
          </w:rPrChange>
        </w:rPr>
        <w:t xml:space="preserve"> </w:t>
      </w:r>
      <w:r w:rsidR="00177087" w:rsidRPr="0090012F">
        <w:rPr>
          <w:b/>
          <w:bCs/>
          <w:u w:val="single"/>
          <w:lang w:val="pt-BR"/>
          <w:rPrChange w:id="218" w:author="Breno oliveira" w:date="2026-01-26T15:23:00Z" w16du:dateUtc="2026-01-26T14:23:00Z">
            <w:rPr>
              <w:lang w:val="pt-BR"/>
            </w:rPr>
          </w:rPrChange>
        </w:rPr>
        <w:t>a</w:t>
      </w:r>
      <w:r w:rsidR="00177087" w:rsidRPr="0090012F">
        <w:rPr>
          <w:u w:val="single"/>
          <w:lang w:val="pt-BR"/>
          <w:rPrChange w:id="219" w:author="Breno oliveira" w:date="2026-01-26T15:23:00Z" w16du:dateUtc="2026-01-26T14:23:00Z">
            <w:rPr>
              <w:lang w:val="pt-BR"/>
            </w:rPr>
          </w:rPrChange>
        </w:rPr>
        <w:t xml:space="preserve"> </w:t>
      </w:r>
      <w:r w:rsidR="00177087" w:rsidRPr="0090012F">
        <w:rPr>
          <w:b/>
          <w:bCs/>
          <w:u w:val="single"/>
          <w:lang w:val="pt-BR"/>
          <w:rPrChange w:id="220" w:author="Breno oliveira" w:date="2026-01-26T15:23:00Z" w16du:dateUtc="2026-01-26T14:23:00Z">
            <w:rPr>
              <w:lang w:val="pt-BR"/>
            </w:rPr>
          </w:rPrChange>
        </w:rPr>
        <w:t xml:space="preserve">cada nova etapa entregue, testes eram realizados pelo time da Autora, as </w:t>
      </w:r>
      <w:r w:rsidR="00177087" w:rsidRPr="0090012F">
        <w:rPr>
          <w:b/>
          <w:bCs/>
          <w:u w:val="single"/>
          <w:lang w:val="pt-BR"/>
          <w:rPrChange w:id="221" w:author="Breno oliveira" w:date="2026-01-26T15:23:00Z" w16du:dateUtc="2026-01-26T14:23:00Z">
            <w:rPr>
              <w:lang w:val="pt-BR"/>
            </w:rPr>
          </w:rPrChange>
        </w:rPr>
        <w:lastRenderedPageBreak/>
        <w:t>funcionalidades eram aprovadas e um Termo de Aceite era assinado por ambas as Partes, comprovando a finalização de cada Sprint</w:t>
      </w:r>
      <w:r w:rsidR="00177087">
        <w:rPr>
          <w:lang w:val="pt-BR"/>
        </w:rPr>
        <w:t xml:space="preserve">. </w:t>
      </w:r>
    </w:p>
    <w:p w14:paraId="54115980" w14:textId="7C60264B" w:rsidR="00177087" w:rsidRDefault="00177087" w:rsidP="006814E6">
      <w:pPr>
        <w:pStyle w:val="PargrafodaLista"/>
        <w:ind w:firstLine="1134"/>
        <w:rPr>
          <w:lang w:val="pt-BR"/>
        </w:rPr>
        <w:pPrChange w:id="222" w:author="Breno oliveira" w:date="2026-01-26T15:22:00Z" w16du:dateUtc="2026-01-26T14:22:00Z">
          <w:pPr>
            <w:pStyle w:val="PargrafodaLista"/>
          </w:pPr>
        </w:pPrChange>
      </w:pPr>
      <w:r w:rsidRPr="0090012F">
        <w:rPr>
          <w:b/>
          <w:bCs/>
          <w:u w:val="single"/>
          <w:lang w:val="pt-BR"/>
          <w:rPrChange w:id="223" w:author="Breno oliveira" w:date="2026-01-26T15:24:00Z" w16du:dateUtc="2026-01-26T14:24:00Z">
            <w:rPr>
              <w:lang w:val="pt-BR"/>
            </w:rPr>
          </w:rPrChange>
        </w:rPr>
        <w:t>Ao final de cada Onda,</w:t>
      </w:r>
      <w:r w:rsidR="00C51B75" w:rsidRPr="0090012F">
        <w:rPr>
          <w:b/>
          <w:bCs/>
          <w:u w:val="single"/>
          <w:lang w:val="pt-BR"/>
          <w:rPrChange w:id="224" w:author="Breno oliveira" w:date="2026-01-26T15:24:00Z" w16du:dateUtc="2026-01-26T14:24:00Z">
            <w:rPr>
              <w:lang w:val="pt-BR"/>
            </w:rPr>
          </w:rPrChange>
        </w:rPr>
        <w:t xml:space="preserve"> também eram realizados ciclos de teste de todas as funcionalidades, que também eram realizados e aprovados pelo time da </w:t>
      </w:r>
      <w:proofErr w:type="spellStart"/>
      <w:r w:rsidR="00C51B75" w:rsidRPr="0090012F">
        <w:rPr>
          <w:b/>
          <w:bCs/>
          <w:u w:val="single"/>
          <w:lang w:val="pt-BR"/>
          <w:rPrChange w:id="225" w:author="Breno oliveira" w:date="2026-01-26T15:24:00Z" w16du:dateUtc="2026-01-26T14:24:00Z">
            <w:rPr>
              <w:lang w:val="pt-BR"/>
            </w:rPr>
          </w:rPrChange>
        </w:rPr>
        <w:t>Brisanet</w:t>
      </w:r>
      <w:proofErr w:type="spellEnd"/>
      <w:r w:rsidR="00C51B75" w:rsidRPr="0090012F">
        <w:rPr>
          <w:b/>
          <w:bCs/>
          <w:u w:val="single"/>
          <w:lang w:val="pt-BR"/>
          <w:rPrChange w:id="226" w:author="Breno oliveira" w:date="2026-01-26T15:24:00Z" w16du:dateUtc="2026-01-26T14:24:00Z">
            <w:rPr>
              <w:lang w:val="pt-BR"/>
            </w:rPr>
          </w:rPrChange>
        </w:rPr>
        <w:t xml:space="preserve"> que, ao final, assinava novos termos de aceite</w:t>
      </w:r>
      <w:ins w:id="227" w:author="Breno oliveira" w:date="2026-01-26T15:24:00Z" w16du:dateUtc="2026-01-26T14:24:00Z">
        <w:r w:rsidR="0090012F">
          <w:rPr>
            <w:b/>
            <w:bCs/>
            <w:u w:val="single"/>
            <w:lang w:val="pt-BR"/>
          </w:rPr>
          <w:t>, fato</w:t>
        </w:r>
        <w:r w:rsidR="0090012F">
          <w:rPr>
            <w:b/>
            <w:bCs/>
            <w:u w:val="single"/>
            <w:lang w:val="pt-BR"/>
          </w:rPr>
          <w:t>s</w:t>
        </w:r>
        <w:r w:rsidR="0090012F">
          <w:rPr>
            <w:b/>
            <w:bCs/>
            <w:u w:val="single"/>
            <w:lang w:val="pt-BR"/>
          </w:rPr>
          <w:t xml:space="preserve"> esse</w:t>
        </w:r>
        <w:r w:rsidR="0090012F">
          <w:rPr>
            <w:b/>
            <w:bCs/>
            <w:u w:val="single"/>
            <w:lang w:val="pt-BR"/>
          </w:rPr>
          <w:t>s</w:t>
        </w:r>
        <w:r w:rsidR="0090012F">
          <w:rPr>
            <w:b/>
            <w:bCs/>
            <w:u w:val="single"/>
            <w:lang w:val="pt-BR"/>
          </w:rPr>
          <w:t xml:space="preserve"> altamente relevante que foi omitido pela </w:t>
        </w:r>
        <w:proofErr w:type="spellStart"/>
        <w:r w:rsidR="0090012F">
          <w:rPr>
            <w:b/>
            <w:bCs/>
            <w:u w:val="single"/>
            <w:lang w:val="pt-BR"/>
          </w:rPr>
          <w:t>Brisanet</w:t>
        </w:r>
        <w:proofErr w:type="spellEnd"/>
        <w:r w:rsidR="0090012F">
          <w:rPr>
            <w:b/>
            <w:bCs/>
            <w:u w:val="single"/>
            <w:lang w:val="pt-BR"/>
          </w:rPr>
          <w:t xml:space="preserve"> em sua inicial</w:t>
        </w:r>
      </w:ins>
      <w:r w:rsidR="00BC0428">
        <w:rPr>
          <w:lang w:val="pt-BR"/>
        </w:rPr>
        <w:t>.</w:t>
      </w:r>
    </w:p>
    <w:p w14:paraId="5EC30953" w14:textId="6FE2D6C0" w:rsidR="00BC0428" w:rsidRDefault="00BC0428" w:rsidP="006814E6">
      <w:pPr>
        <w:pStyle w:val="PargrafodaLista"/>
        <w:ind w:firstLine="1134"/>
        <w:rPr>
          <w:lang w:val="pt-BR"/>
        </w:rPr>
        <w:pPrChange w:id="228" w:author="Breno oliveira" w:date="2026-01-26T15:22:00Z" w16du:dateUtc="2026-01-26T14:22:00Z">
          <w:pPr>
            <w:pStyle w:val="PargrafodaLista"/>
          </w:pPr>
        </w:pPrChange>
      </w:pPr>
      <w:r>
        <w:rPr>
          <w:lang w:val="pt-BR"/>
        </w:rPr>
        <w:t xml:space="preserve">As alegações da Autora que constam da exordial, e que insinuam </w:t>
      </w:r>
      <w:r w:rsidR="004153A8">
        <w:rPr>
          <w:lang w:val="pt-BR"/>
        </w:rPr>
        <w:t xml:space="preserve">a ausência de entrega de qualquer produto, ou mesmo o “abandono” do projeto, revelam a clara má-fé processual da </w:t>
      </w:r>
      <w:proofErr w:type="spellStart"/>
      <w:r w:rsidR="004153A8">
        <w:rPr>
          <w:lang w:val="pt-BR"/>
        </w:rPr>
        <w:t>Bri</w:t>
      </w:r>
      <w:r w:rsidR="00DD3AA5">
        <w:rPr>
          <w:lang w:val="pt-BR"/>
        </w:rPr>
        <w:t>sanet</w:t>
      </w:r>
      <w:proofErr w:type="spellEnd"/>
      <w:r w:rsidR="00DD3AA5">
        <w:rPr>
          <w:lang w:val="pt-BR"/>
        </w:rPr>
        <w:t xml:space="preserve"> e a sua intenção de enriquecer ilicitamente ou, ao menos, sem causa, além de configurar contradição vedada pelo ordenamento jurídico brasileiro (</w:t>
      </w:r>
      <w:proofErr w:type="spellStart"/>
      <w:r w:rsidR="00DD3AA5">
        <w:rPr>
          <w:i/>
          <w:iCs/>
          <w:lang w:val="pt-BR"/>
        </w:rPr>
        <w:t>venire</w:t>
      </w:r>
      <w:proofErr w:type="spellEnd"/>
      <w:r w:rsidR="00DD3AA5">
        <w:rPr>
          <w:i/>
          <w:iCs/>
          <w:lang w:val="pt-BR"/>
        </w:rPr>
        <w:t xml:space="preserve"> contra </w:t>
      </w:r>
      <w:proofErr w:type="spellStart"/>
      <w:r w:rsidR="00DD3AA5">
        <w:rPr>
          <w:i/>
          <w:iCs/>
          <w:lang w:val="pt-BR"/>
        </w:rPr>
        <w:t>factum</w:t>
      </w:r>
      <w:proofErr w:type="spellEnd"/>
      <w:r w:rsidR="00DD3AA5">
        <w:rPr>
          <w:i/>
          <w:iCs/>
          <w:lang w:val="pt-BR"/>
        </w:rPr>
        <w:t xml:space="preserve"> </w:t>
      </w:r>
      <w:proofErr w:type="spellStart"/>
      <w:r w:rsidR="00DD3AA5">
        <w:rPr>
          <w:i/>
          <w:iCs/>
          <w:lang w:val="pt-BR"/>
        </w:rPr>
        <w:t>proprium</w:t>
      </w:r>
      <w:proofErr w:type="spellEnd"/>
      <w:r w:rsidR="00DD3AA5">
        <w:rPr>
          <w:lang w:val="pt-BR"/>
        </w:rPr>
        <w:t>)</w:t>
      </w:r>
      <w:ins w:id="229" w:author="Breno oliveira" w:date="2026-01-26T15:25:00Z" w16du:dateUtc="2026-01-26T14:25:00Z">
        <w:r w:rsidR="009C67BB">
          <w:rPr>
            <w:lang w:val="pt-BR"/>
          </w:rPr>
          <w:t xml:space="preserve"> </w:t>
        </w:r>
        <w:r w:rsidR="000D6C65">
          <w:rPr>
            <w:lang w:val="pt-BR"/>
          </w:rPr>
          <w:t xml:space="preserve">merecendo reprimenda pelo Poder </w:t>
        </w:r>
      </w:ins>
      <w:ins w:id="230" w:author="Breno oliveira" w:date="2026-01-26T15:26:00Z" w16du:dateUtc="2026-01-26T14:26:00Z">
        <w:r w:rsidR="000D6C65">
          <w:rPr>
            <w:lang w:val="pt-BR"/>
          </w:rPr>
          <w:t>Judiciário</w:t>
        </w:r>
      </w:ins>
      <w:r w:rsidR="00DD3AA5">
        <w:rPr>
          <w:lang w:val="pt-BR"/>
        </w:rPr>
        <w:t xml:space="preserve">. </w:t>
      </w:r>
    </w:p>
    <w:p w14:paraId="5DE69C33" w14:textId="6D97B3B0" w:rsidR="0061012E" w:rsidRDefault="0061012E" w:rsidP="0061012E">
      <w:pPr>
        <w:pStyle w:val="Ttulo1"/>
        <w:rPr>
          <w:lang w:val="pt-BR"/>
        </w:rPr>
      </w:pPr>
      <w:r w:rsidRPr="00387126">
        <w:rPr>
          <w:lang w:val="pt-BR"/>
        </w:rPr>
        <w:t>A REALIDADE DOS FATOS</w:t>
      </w:r>
      <w:r>
        <w:rPr>
          <w:lang w:val="pt-BR"/>
        </w:rPr>
        <w:t xml:space="preserve"> | </w:t>
      </w:r>
      <w:r w:rsidR="0057237E">
        <w:rPr>
          <w:lang w:val="pt-BR"/>
        </w:rPr>
        <w:t>A AUTORA OMITIU A EXISTÊNCIA DAS SOLICITAÇÕES DE MUDANÇA E DOS TERMOS DE ACEITE</w:t>
      </w:r>
    </w:p>
    <w:p w14:paraId="392456A4" w14:textId="464F913F" w:rsidR="0061012E" w:rsidRDefault="00F37671" w:rsidP="000D6C65">
      <w:pPr>
        <w:pStyle w:val="PargrafodaLista"/>
        <w:ind w:firstLine="1134"/>
        <w:rPr>
          <w:lang w:val="pt-BR"/>
        </w:rPr>
        <w:pPrChange w:id="231" w:author="Breno oliveira" w:date="2026-01-26T15:26:00Z" w16du:dateUtc="2026-01-26T14:26:00Z">
          <w:pPr>
            <w:pStyle w:val="PargrafodaLista"/>
          </w:pPr>
        </w:pPrChange>
      </w:pPr>
      <w:r>
        <w:rPr>
          <w:lang w:val="pt-BR"/>
        </w:rPr>
        <w:t xml:space="preserve">A </w:t>
      </w:r>
      <w:proofErr w:type="spellStart"/>
      <w:r>
        <w:rPr>
          <w:lang w:val="pt-BR"/>
        </w:rPr>
        <w:t>Seidor</w:t>
      </w:r>
      <w:proofErr w:type="spellEnd"/>
      <w:r>
        <w:rPr>
          <w:lang w:val="pt-BR"/>
        </w:rPr>
        <w:t xml:space="preserve"> concluiu a execução </w:t>
      </w:r>
      <w:r w:rsidR="00DF351B">
        <w:rPr>
          <w:lang w:val="pt-BR"/>
        </w:rPr>
        <w:t xml:space="preserve">dos serviços previstos em todos os Contratos, extintos por adimplemento contratual, restando vigente apenas o Contrato de Licenciamento de Software, tendo em vista que é o contrato que autoriza a Autora a utilizar o sistema SAP, </w:t>
      </w:r>
      <w:r w:rsidR="00B110C9">
        <w:rPr>
          <w:lang w:val="pt-BR"/>
        </w:rPr>
        <w:t xml:space="preserve">que ela </w:t>
      </w:r>
      <w:ins w:id="232" w:author="Breno oliveira" w:date="2026-01-26T15:26:00Z" w16du:dateUtc="2026-01-26T14:26:00Z">
        <w:r w:rsidR="00D82E7F">
          <w:rPr>
            <w:lang w:val="pt-BR"/>
          </w:rPr>
          <w:t xml:space="preserve">plenamente </w:t>
        </w:r>
      </w:ins>
      <w:r w:rsidR="00B110C9">
        <w:rPr>
          <w:lang w:val="pt-BR"/>
        </w:rPr>
        <w:t xml:space="preserve">usufrui desde o ano de 2024. </w:t>
      </w:r>
    </w:p>
    <w:p w14:paraId="6FE819E4" w14:textId="6AC6B8A8" w:rsidR="00B110C9" w:rsidRDefault="00B110C9" w:rsidP="00D82E7F">
      <w:pPr>
        <w:pStyle w:val="PargrafodaLista"/>
        <w:ind w:firstLine="1134"/>
        <w:rPr>
          <w:lang w:val="pt-BR"/>
        </w:rPr>
        <w:pPrChange w:id="233" w:author="Breno oliveira" w:date="2026-01-26T15:26:00Z" w16du:dateUtc="2026-01-26T14:26:00Z">
          <w:pPr>
            <w:pStyle w:val="PargrafodaLista"/>
          </w:pPr>
        </w:pPrChange>
      </w:pPr>
      <w:r>
        <w:rPr>
          <w:lang w:val="pt-BR"/>
        </w:rPr>
        <w:t xml:space="preserve">A Autora, porém, em sua petição inicial, alega </w:t>
      </w:r>
      <w:r w:rsidR="004C56C7">
        <w:rPr>
          <w:lang w:val="pt-BR"/>
        </w:rPr>
        <w:t xml:space="preserve">a existência de supostas “falhas” na prestação de serviços pela </w:t>
      </w:r>
      <w:proofErr w:type="spellStart"/>
      <w:r w:rsidR="004C56C7">
        <w:rPr>
          <w:lang w:val="pt-BR"/>
        </w:rPr>
        <w:t>Seidor</w:t>
      </w:r>
      <w:proofErr w:type="spellEnd"/>
      <w:r w:rsidR="004C56C7">
        <w:rPr>
          <w:lang w:val="pt-BR"/>
        </w:rPr>
        <w:t xml:space="preserve">, em especial que o </w:t>
      </w:r>
      <w:r w:rsidR="00275210">
        <w:rPr>
          <w:lang w:val="pt-BR"/>
        </w:rPr>
        <w:t>projeto “</w:t>
      </w:r>
      <w:r w:rsidR="00275210">
        <w:rPr>
          <w:i/>
          <w:iCs/>
          <w:lang w:val="pt-BR"/>
        </w:rPr>
        <w:t xml:space="preserve">jamais foi entregue de forma plena, eficiente e funcional para atender às necessidades da </w:t>
      </w:r>
      <w:commentRangeStart w:id="234"/>
      <w:r w:rsidR="00275210">
        <w:rPr>
          <w:i/>
          <w:iCs/>
          <w:lang w:val="pt-BR"/>
        </w:rPr>
        <w:t>empresa</w:t>
      </w:r>
      <w:commentRangeEnd w:id="234"/>
      <w:r w:rsidR="00D82E7F">
        <w:rPr>
          <w:rStyle w:val="Refdecomentrio"/>
        </w:rPr>
        <w:commentReference w:id="234"/>
      </w:r>
      <w:r w:rsidR="00275210">
        <w:rPr>
          <w:lang w:val="pt-BR"/>
        </w:rPr>
        <w:t xml:space="preserve">”, </w:t>
      </w:r>
      <w:r w:rsidR="00A3090B">
        <w:rPr>
          <w:lang w:val="pt-BR"/>
        </w:rPr>
        <w:t>para pedir a rescisão dos Contratos e a devolução dos valores pagos.</w:t>
      </w:r>
    </w:p>
    <w:p w14:paraId="71509C4A" w14:textId="75EA90CD" w:rsidR="00A3090B" w:rsidRPr="00F37671" w:rsidRDefault="00A3090B" w:rsidP="004C0AD5">
      <w:pPr>
        <w:pStyle w:val="PargrafodaLista"/>
        <w:ind w:firstLine="1134"/>
        <w:rPr>
          <w:lang w:val="pt-BR"/>
        </w:rPr>
        <w:pPrChange w:id="235" w:author="Breno oliveira" w:date="2026-01-26T15:27:00Z" w16du:dateUtc="2026-01-26T14:27:00Z">
          <w:pPr>
            <w:pStyle w:val="PargrafodaLista"/>
          </w:pPr>
        </w:pPrChange>
      </w:pPr>
      <w:r>
        <w:rPr>
          <w:lang w:val="pt-BR"/>
        </w:rPr>
        <w:t xml:space="preserve">Ao fazê-lo, a Autora </w:t>
      </w:r>
      <w:del w:id="236" w:author="Breno oliveira" w:date="2026-01-26T15:27:00Z" w16du:dateUtc="2026-01-26T14:27:00Z">
        <w:r w:rsidDel="004C0AD5">
          <w:rPr>
            <w:lang w:val="pt-BR"/>
          </w:rPr>
          <w:delText xml:space="preserve">omite </w:delText>
        </w:r>
      </w:del>
      <w:ins w:id="237" w:author="Breno oliveira" w:date="2026-01-26T15:27:00Z" w16du:dateUtc="2026-01-26T14:27:00Z">
        <w:r w:rsidR="004C0AD5">
          <w:rPr>
            <w:lang w:val="pt-BR"/>
          </w:rPr>
          <w:t>omit</w:t>
        </w:r>
        <w:r w:rsidR="004C0AD5">
          <w:rPr>
            <w:lang w:val="pt-BR"/>
          </w:rPr>
          <w:t>iu</w:t>
        </w:r>
        <w:r w:rsidR="004C0AD5">
          <w:rPr>
            <w:lang w:val="pt-BR"/>
          </w:rPr>
          <w:t xml:space="preserve"> </w:t>
        </w:r>
      </w:ins>
      <w:r>
        <w:rPr>
          <w:lang w:val="pt-BR"/>
        </w:rPr>
        <w:t xml:space="preserve">dolosamente </w:t>
      </w:r>
      <w:r w:rsidR="00062F00">
        <w:rPr>
          <w:lang w:val="pt-BR"/>
        </w:rPr>
        <w:t xml:space="preserve">a existência de dois grupos de </w:t>
      </w:r>
      <w:ins w:id="238" w:author="Breno oliveira" w:date="2026-01-26T15:27:00Z" w16du:dateUtc="2026-01-26T14:27:00Z">
        <w:r w:rsidR="004C0AD5">
          <w:rPr>
            <w:lang w:val="pt-BR"/>
          </w:rPr>
          <w:t xml:space="preserve">relevantes </w:t>
        </w:r>
      </w:ins>
      <w:r w:rsidR="00062F00">
        <w:rPr>
          <w:lang w:val="pt-BR"/>
        </w:rPr>
        <w:t xml:space="preserve">documentos que são </w:t>
      </w:r>
      <w:r w:rsidR="00062F00">
        <w:rPr>
          <w:b/>
          <w:bCs/>
          <w:u w:val="single"/>
          <w:lang w:val="pt-BR"/>
        </w:rPr>
        <w:t>essenciais</w:t>
      </w:r>
      <w:r w:rsidR="00062F00">
        <w:rPr>
          <w:lang w:val="pt-BR"/>
        </w:rPr>
        <w:t xml:space="preserve"> para a </w:t>
      </w:r>
      <w:r w:rsidR="00062F00">
        <w:rPr>
          <w:lang w:val="pt-BR"/>
        </w:rPr>
        <w:lastRenderedPageBreak/>
        <w:t xml:space="preserve">plena compreensão do caso: </w:t>
      </w:r>
      <w:r w:rsidR="00062F00">
        <w:rPr>
          <w:b/>
          <w:bCs/>
          <w:lang w:val="pt-BR"/>
        </w:rPr>
        <w:t xml:space="preserve">(A) </w:t>
      </w:r>
      <w:r w:rsidR="00062F00">
        <w:rPr>
          <w:lang w:val="pt-BR"/>
        </w:rPr>
        <w:t xml:space="preserve">as Solicitações de Mudança por ela apresentadas no curso da fase de implementação do </w:t>
      </w:r>
      <w:r w:rsidR="00840094">
        <w:rPr>
          <w:lang w:val="pt-BR"/>
        </w:rPr>
        <w:t xml:space="preserve">Projeto </w:t>
      </w:r>
      <w:proofErr w:type="spellStart"/>
      <w:r w:rsidR="00840094">
        <w:rPr>
          <w:lang w:val="pt-BR"/>
        </w:rPr>
        <w:t>Brisanet</w:t>
      </w:r>
      <w:proofErr w:type="spellEnd"/>
      <w:r w:rsidR="00840094">
        <w:rPr>
          <w:lang w:val="pt-BR"/>
        </w:rPr>
        <w:t xml:space="preserve">; bem como </w:t>
      </w:r>
      <w:r w:rsidR="00840094">
        <w:rPr>
          <w:b/>
          <w:bCs/>
          <w:lang w:val="pt-BR"/>
        </w:rPr>
        <w:t xml:space="preserve">(B) </w:t>
      </w:r>
      <w:r w:rsidR="00840094">
        <w:rPr>
          <w:lang w:val="pt-BR"/>
        </w:rPr>
        <w:t xml:space="preserve">dos Termos de Aceite por ela assinados e/ou validados ao final de cada etapa finalizada pela </w:t>
      </w:r>
      <w:proofErr w:type="spellStart"/>
      <w:r w:rsidR="00840094">
        <w:rPr>
          <w:lang w:val="pt-BR"/>
        </w:rPr>
        <w:t>Seidor</w:t>
      </w:r>
      <w:proofErr w:type="spellEnd"/>
      <w:r w:rsidR="00840094">
        <w:rPr>
          <w:lang w:val="pt-BR"/>
        </w:rPr>
        <w:t xml:space="preserve">, em especial </w:t>
      </w:r>
      <w:r w:rsidR="00D40D14">
        <w:rPr>
          <w:lang w:val="pt-BR"/>
        </w:rPr>
        <w:t>daqueles por ela assinados quando da efetiva entrega das 3 (três) principais fases da implementação (Ondas).</w:t>
      </w:r>
    </w:p>
    <w:p w14:paraId="64C7EE96" w14:textId="56ECB792" w:rsidR="002F36F8" w:rsidRPr="00EA6D22" w:rsidRDefault="00617ECD" w:rsidP="00EA6D22">
      <w:pPr>
        <w:pStyle w:val="Ttulo2"/>
        <w:numPr>
          <w:ilvl w:val="0"/>
          <w:numId w:val="11"/>
        </w:numPr>
        <w:rPr>
          <w:lang w:val="pt-BR"/>
        </w:rPr>
      </w:pPr>
      <w:r w:rsidRPr="00EA6D22">
        <w:rPr>
          <w:lang w:val="pt-BR"/>
        </w:rPr>
        <w:t xml:space="preserve">As </w:t>
      </w:r>
      <w:r w:rsidR="00D357E3" w:rsidRPr="00EA6D22">
        <w:rPr>
          <w:lang w:val="pt-BR"/>
        </w:rPr>
        <w:t>solicitações de mudança apresentadas pela Autora demonstram a</w:t>
      </w:r>
      <w:r w:rsidR="005D7AC7" w:rsidRPr="00EA6D22">
        <w:rPr>
          <w:lang w:val="pt-BR"/>
        </w:rPr>
        <w:t xml:space="preserve"> extrema complexidade e volatilidade do </w:t>
      </w:r>
      <w:r w:rsidR="00D357E3" w:rsidRPr="00EA6D22">
        <w:rPr>
          <w:lang w:val="pt-BR"/>
        </w:rPr>
        <w:t xml:space="preserve">Projeto </w:t>
      </w:r>
      <w:proofErr w:type="spellStart"/>
      <w:r w:rsidR="00D357E3" w:rsidRPr="00EA6D22">
        <w:rPr>
          <w:lang w:val="pt-BR"/>
        </w:rPr>
        <w:t>Brisanet</w:t>
      </w:r>
      <w:proofErr w:type="spellEnd"/>
    </w:p>
    <w:p w14:paraId="67F0FDAE" w14:textId="3E141305" w:rsidR="0094229E" w:rsidRPr="00E839A0" w:rsidRDefault="0094229E" w:rsidP="00D93488">
      <w:pPr>
        <w:pStyle w:val="PargrafodaLista"/>
        <w:ind w:firstLine="1134"/>
        <w:rPr>
          <w:lang w:val="pt-BR"/>
        </w:rPr>
        <w:pPrChange w:id="239" w:author="Breno oliveira" w:date="2026-01-26T15:27:00Z" w16du:dateUtc="2026-01-26T14:27:00Z">
          <w:pPr>
            <w:pStyle w:val="PargrafodaLista"/>
          </w:pPr>
        </w:pPrChange>
      </w:pPr>
      <w:r w:rsidRPr="00E839A0">
        <w:rPr>
          <w:lang w:val="pt-BR"/>
        </w:rPr>
        <w:t xml:space="preserve">A </w:t>
      </w:r>
      <w:proofErr w:type="spellStart"/>
      <w:r w:rsidRPr="00E839A0">
        <w:rPr>
          <w:lang w:val="pt-BR"/>
        </w:rPr>
        <w:t>Brisanet</w:t>
      </w:r>
      <w:proofErr w:type="spellEnd"/>
      <w:r w:rsidRPr="00E839A0">
        <w:rPr>
          <w:lang w:val="pt-BR"/>
        </w:rPr>
        <w:t xml:space="preserve"> afirma na inicial que a </w:t>
      </w:r>
      <w:proofErr w:type="spellStart"/>
      <w:r w:rsidRPr="00E839A0">
        <w:rPr>
          <w:lang w:val="pt-BR"/>
        </w:rPr>
        <w:t>Seidor</w:t>
      </w:r>
      <w:proofErr w:type="spellEnd"/>
      <w:r w:rsidRPr="00E839A0">
        <w:rPr>
          <w:lang w:val="pt-BR"/>
        </w:rPr>
        <w:t xml:space="preserve"> teria descumprido o cronograma originalmente pactuado nos contratos firmados (em especial no Contrato de Implementação S4/HANA), e que o projeto, que deveria ser implementado em 21 </w:t>
      </w:r>
      <w:r w:rsidR="00A31AB6">
        <w:rPr>
          <w:lang w:val="pt-BR"/>
        </w:rPr>
        <w:t>S</w:t>
      </w:r>
      <w:r w:rsidRPr="00E839A0">
        <w:rPr>
          <w:lang w:val="pt-BR"/>
        </w:rPr>
        <w:t xml:space="preserve">prints e 2 </w:t>
      </w:r>
      <w:r w:rsidR="00A31AB6">
        <w:rPr>
          <w:lang w:val="pt-BR"/>
        </w:rPr>
        <w:t>Ondas</w:t>
      </w:r>
      <w:r w:rsidRPr="00E839A0">
        <w:rPr>
          <w:lang w:val="pt-BR"/>
        </w:rPr>
        <w:t xml:space="preserve">, estendeu-se para 36 </w:t>
      </w:r>
      <w:r w:rsidR="00A31AB6">
        <w:rPr>
          <w:lang w:val="pt-BR"/>
        </w:rPr>
        <w:t>S</w:t>
      </w:r>
      <w:r w:rsidRPr="00E839A0">
        <w:rPr>
          <w:lang w:val="pt-BR"/>
        </w:rPr>
        <w:t xml:space="preserve">prints e 3 </w:t>
      </w:r>
      <w:r w:rsidR="00A31AB6">
        <w:rPr>
          <w:lang w:val="pt-BR"/>
        </w:rPr>
        <w:t>Ondas</w:t>
      </w:r>
      <w:r w:rsidRPr="00E839A0">
        <w:rPr>
          <w:lang w:val="pt-BR"/>
        </w:rPr>
        <w:t>.</w:t>
      </w:r>
    </w:p>
    <w:p w14:paraId="07DBABF1" w14:textId="2512795B" w:rsidR="00B332D9" w:rsidRDefault="00253460" w:rsidP="00D93488">
      <w:pPr>
        <w:pStyle w:val="PargrafodaLista"/>
        <w:ind w:firstLine="1134"/>
        <w:rPr>
          <w:lang w:val="pt-BR"/>
        </w:rPr>
        <w:pPrChange w:id="240" w:author="Breno oliveira" w:date="2026-01-26T15:27:00Z" w16du:dateUtc="2026-01-26T14:27:00Z">
          <w:pPr>
            <w:pStyle w:val="PargrafodaLista"/>
          </w:pPr>
        </w:pPrChange>
      </w:pPr>
      <w:r>
        <w:rPr>
          <w:lang w:val="pt-BR"/>
        </w:rPr>
        <w:t xml:space="preserve">Como já se demonstrou no </w:t>
      </w:r>
      <w:r w:rsidRPr="00253460">
        <w:rPr>
          <w:highlight w:val="yellow"/>
          <w:lang w:val="pt-BR"/>
        </w:rPr>
        <w:t>item II.C</w:t>
      </w:r>
      <w:r>
        <w:rPr>
          <w:lang w:val="pt-BR"/>
        </w:rPr>
        <w:t xml:space="preserve"> acima, </w:t>
      </w:r>
      <w:r w:rsidR="00A31AB6">
        <w:rPr>
          <w:lang w:val="pt-BR"/>
        </w:rPr>
        <w:t>ainda que o planejamento inicial, de fato, previsse a realização de 2 Ondas</w:t>
      </w:r>
      <w:r w:rsidR="003868B0">
        <w:rPr>
          <w:lang w:val="pt-BR"/>
        </w:rPr>
        <w:t xml:space="preserve">, divididas em </w:t>
      </w:r>
      <w:r w:rsidR="00806E75">
        <w:rPr>
          <w:lang w:val="pt-BR"/>
        </w:rPr>
        <w:t xml:space="preserve">21 Sprints, </w:t>
      </w:r>
      <w:r w:rsidR="005120B7">
        <w:rPr>
          <w:lang w:val="pt-BR"/>
        </w:rPr>
        <w:t xml:space="preserve">ele somente poderia ser respeitado pela </w:t>
      </w:r>
      <w:proofErr w:type="spellStart"/>
      <w:r w:rsidR="005120B7">
        <w:rPr>
          <w:lang w:val="pt-BR"/>
        </w:rPr>
        <w:t>Seidor</w:t>
      </w:r>
      <w:proofErr w:type="spellEnd"/>
      <w:r w:rsidR="005120B7">
        <w:rPr>
          <w:lang w:val="pt-BR"/>
        </w:rPr>
        <w:t xml:space="preserve"> caso </w:t>
      </w:r>
      <w:r w:rsidR="000071C2">
        <w:rPr>
          <w:lang w:val="pt-BR"/>
        </w:rPr>
        <w:t xml:space="preserve">o Projeto </w:t>
      </w:r>
      <w:proofErr w:type="spellStart"/>
      <w:r w:rsidR="000071C2">
        <w:rPr>
          <w:lang w:val="pt-BR"/>
        </w:rPr>
        <w:t>Brisanet</w:t>
      </w:r>
      <w:proofErr w:type="spellEnd"/>
      <w:r w:rsidR="000071C2">
        <w:rPr>
          <w:lang w:val="pt-BR"/>
        </w:rPr>
        <w:t xml:space="preserve"> fosse implementado exatamente como planejado, sem qualquer alteração no escopo. </w:t>
      </w:r>
    </w:p>
    <w:p w14:paraId="64AB1D27" w14:textId="0E9359CD" w:rsidR="000071C2" w:rsidRDefault="000071C2" w:rsidP="00D93488">
      <w:pPr>
        <w:pStyle w:val="PargrafodaLista"/>
        <w:ind w:firstLine="1134"/>
        <w:rPr>
          <w:lang w:val="pt-BR"/>
        </w:rPr>
        <w:pPrChange w:id="241" w:author="Breno oliveira" w:date="2026-01-26T15:27:00Z" w16du:dateUtc="2026-01-26T14:27:00Z">
          <w:pPr>
            <w:pStyle w:val="PargrafodaLista"/>
          </w:pPr>
        </w:pPrChange>
      </w:pPr>
      <w:r>
        <w:rPr>
          <w:lang w:val="pt-BR"/>
        </w:rPr>
        <w:t xml:space="preserve">Mas não foi isso o que aconteceu. </w:t>
      </w:r>
    </w:p>
    <w:p w14:paraId="4BB3171B" w14:textId="492096C4" w:rsidR="006510AB" w:rsidRDefault="009757D5" w:rsidP="00D93488">
      <w:pPr>
        <w:pStyle w:val="PargrafodaLista"/>
        <w:ind w:firstLine="1134"/>
        <w:rPr>
          <w:lang w:val="pt-BR"/>
        </w:rPr>
        <w:pPrChange w:id="242" w:author="Breno oliveira" w:date="2026-01-26T15:27:00Z" w16du:dateUtc="2026-01-26T14:27:00Z">
          <w:pPr>
            <w:pStyle w:val="PargrafodaLista"/>
          </w:pPr>
        </w:pPrChange>
      </w:pPr>
      <w:r>
        <w:rPr>
          <w:lang w:val="pt-BR"/>
        </w:rPr>
        <w:t xml:space="preserve">Como já se adiantou, </w:t>
      </w:r>
      <w:r w:rsidRPr="00E839A0">
        <w:rPr>
          <w:lang w:val="pt-BR"/>
        </w:rPr>
        <w:t xml:space="preserve">durante a implementação do projeto, </w:t>
      </w:r>
      <w:r>
        <w:rPr>
          <w:lang w:val="pt-BR"/>
        </w:rPr>
        <w:t xml:space="preserve">e </w:t>
      </w:r>
      <w:r w:rsidRPr="00E839A0">
        <w:rPr>
          <w:lang w:val="pt-BR"/>
        </w:rPr>
        <w:t xml:space="preserve">como é de se esperar para um escopo amplo como contratado pela </w:t>
      </w:r>
      <w:proofErr w:type="spellStart"/>
      <w:r w:rsidRPr="00E839A0">
        <w:rPr>
          <w:lang w:val="pt-BR"/>
        </w:rPr>
        <w:t>Brisanet</w:t>
      </w:r>
      <w:proofErr w:type="spellEnd"/>
      <w:ins w:id="243" w:author="Breno oliveira" w:date="2026-01-26T15:28:00Z" w16du:dateUtc="2026-01-26T14:28:00Z">
        <w:r w:rsidR="00FA117B">
          <w:rPr>
            <w:lang w:val="pt-BR"/>
          </w:rPr>
          <w:t xml:space="preserve"> que não tinha qualquer </w:t>
        </w:r>
      </w:ins>
      <w:ins w:id="244" w:author="Breno oliveira" w:date="2026-01-26T15:29:00Z" w16du:dateUtc="2026-01-26T14:29:00Z">
        <w:r w:rsidR="00FA117B">
          <w:rPr>
            <w:lang w:val="pt-BR"/>
          </w:rPr>
          <w:t xml:space="preserve">expertise no </w:t>
        </w:r>
        <w:r w:rsidR="00302B52">
          <w:rPr>
            <w:lang w:val="pt-BR"/>
          </w:rPr>
          <w:t>negócio</w:t>
        </w:r>
        <w:r w:rsidR="00FA117B">
          <w:rPr>
            <w:lang w:val="pt-BR"/>
          </w:rPr>
          <w:t xml:space="preserve"> que queria implementar</w:t>
        </w:r>
      </w:ins>
      <w:r w:rsidRPr="00E839A0">
        <w:rPr>
          <w:lang w:val="pt-BR"/>
        </w:rPr>
        <w:t>, o cronograma acordado à época da assinatura precisou ser modificado substancialmente</w:t>
      </w:r>
      <w:r w:rsidR="006510AB">
        <w:rPr>
          <w:lang w:val="pt-BR"/>
        </w:rPr>
        <w:t xml:space="preserve"> em razão das solicitações de alteração de escopo apresentadas pela </w:t>
      </w:r>
      <w:proofErr w:type="spellStart"/>
      <w:r w:rsidR="006510AB">
        <w:rPr>
          <w:lang w:val="pt-BR"/>
        </w:rPr>
        <w:t>Brisanet</w:t>
      </w:r>
      <w:proofErr w:type="spellEnd"/>
      <w:r w:rsidRPr="00E839A0">
        <w:rPr>
          <w:lang w:val="pt-BR"/>
        </w:rPr>
        <w:t xml:space="preserve">. </w:t>
      </w:r>
    </w:p>
    <w:p w14:paraId="376A3700" w14:textId="314466EB" w:rsidR="00C36CDF" w:rsidRDefault="006510AB" w:rsidP="00302B52">
      <w:pPr>
        <w:pStyle w:val="PargrafodaLista"/>
        <w:ind w:firstLine="1134"/>
        <w:rPr>
          <w:lang w:val="pt-BR"/>
        </w:rPr>
        <w:pPrChange w:id="245" w:author="Breno oliveira" w:date="2026-01-26T15:29:00Z" w16du:dateUtc="2026-01-26T14:29:00Z">
          <w:pPr>
            <w:pStyle w:val="PargrafodaLista"/>
          </w:pPr>
        </w:pPrChange>
      </w:pPr>
      <w:r>
        <w:rPr>
          <w:lang w:val="pt-BR"/>
        </w:rPr>
        <w:t xml:space="preserve">E essas solicitações </w:t>
      </w:r>
      <w:r w:rsidR="0038528B">
        <w:rPr>
          <w:lang w:val="pt-BR"/>
        </w:rPr>
        <w:t xml:space="preserve">não foram apenas documentadas, mas foram objeto de </w:t>
      </w:r>
      <w:ins w:id="246" w:author="Breno oliveira" w:date="2026-01-26T15:31:00Z" w16du:dateUtc="2026-01-26T14:31:00Z">
        <w:r w:rsidR="00546BB0">
          <w:rPr>
            <w:lang w:val="pt-BR"/>
          </w:rPr>
          <w:t xml:space="preserve">inúmeros </w:t>
        </w:r>
      </w:ins>
      <w:r w:rsidR="0038528B">
        <w:rPr>
          <w:lang w:val="pt-BR"/>
        </w:rPr>
        <w:t xml:space="preserve">termos </w:t>
      </w:r>
      <w:r w:rsidR="00510C33">
        <w:rPr>
          <w:lang w:val="pt-BR"/>
        </w:rPr>
        <w:t xml:space="preserve">assinados por </w:t>
      </w:r>
      <w:r w:rsidR="00510C33">
        <w:rPr>
          <w:lang w:val="pt-BR"/>
        </w:rPr>
        <w:lastRenderedPageBreak/>
        <w:t>ambas as Partes</w:t>
      </w:r>
      <w:r w:rsidR="00A4007B">
        <w:rPr>
          <w:lang w:val="pt-BR"/>
        </w:rPr>
        <w:t xml:space="preserve"> (“</w:t>
      </w:r>
      <w:r w:rsidR="00A4007B" w:rsidRPr="00A4007B">
        <w:rPr>
          <w:u w:val="single"/>
          <w:lang w:val="pt-BR"/>
        </w:rPr>
        <w:t>Solicitações de Mudança</w:t>
      </w:r>
      <w:r w:rsidR="00A4007B">
        <w:rPr>
          <w:lang w:val="pt-BR"/>
        </w:rPr>
        <w:t>”</w:t>
      </w:r>
      <w:r w:rsidR="00561C38">
        <w:rPr>
          <w:lang w:val="pt-BR"/>
        </w:rPr>
        <w:t xml:space="preserve"> ou “</w:t>
      </w:r>
      <w:proofErr w:type="spellStart"/>
      <w:r w:rsidR="00561C38" w:rsidRPr="00561C38">
        <w:rPr>
          <w:u w:val="single"/>
          <w:lang w:val="pt-BR"/>
        </w:rPr>
        <w:t>SMDs</w:t>
      </w:r>
      <w:proofErr w:type="spellEnd"/>
      <w:r w:rsidR="00561C38">
        <w:rPr>
          <w:lang w:val="pt-BR"/>
        </w:rPr>
        <w:t>”</w:t>
      </w:r>
      <w:r w:rsidR="00A4007B">
        <w:rPr>
          <w:lang w:val="pt-BR"/>
        </w:rPr>
        <w:t>)</w:t>
      </w:r>
      <w:r w:rsidR="00A365EA">
        <w:rPr>
          <w:lang w:val="pt-BR"/>
        </w:rPr>
        <w:t>,</w:t>
      </w:r>
      <w:r w:rsidR="007B730F">
        <w:rPr>
          <w:rStyle w:val="Refdenotaderodap"/>
          <w:lang w:val="pt-BR"/>
        </w:rPr>
        <w:footnoteReference w:id="11"/>
      </w:r>
      <w:r w:rsidR="00A365EA">
        <w:rPr>
          <w:lang w:val="pt-BR"/>
        </w:rPr>
        <w:t xml:space="preserve"> que indicavam detalhadamente o objeto da mudança, o solicitante, e o impacto no cronograma</w:t>
      </w:r>
      <w:r w:rsidR="00C926E8">
        <w:rPr>
          <w:lang w:val="pt-BR"/>
        </w:rPr>
        <w:t xml:space="preserve">. </w:t>
      </w:r>
    </w:p>
    <w:p w14:paraId="76055D70" w14:textId="2EECEBDA" w:rsidR="008D4E49" w:rsidRDefault="00AB13D2" w:rsidP="00C66196">
      <w:pPr>
        <w:pStyle w:val="PargrafodaLista"/>
        <w:ind w:firstLine="1134"/>
        <w:rPr>
          <w:lang w:val="pt-BR"/>
        </w:rPr>
        <w:pPrChange w:id="247" w:author="Breno oliveira" w:date="2026-01-26T15:32:00Z" w16du:dateUtc="2026-01-26T14:32:00Z">
          <w:pPr>
            <w:pStyle w:val="PargrafodaLista"/>
          </w:pPr>
        </w:pPrChange>
      </w:pPr>
      <w:r>
        <w:rPr>
          <w:lang w:val="pt-BR"/>
        </w:rPr>
        <w:t xml:space="preserve">Ao todo, verifica-se que a </w:t>
      </w:r>
      <w:proofErr w:type="spellStart"/>
      <w:r>
        <w:rPr>
          <w:lang w:val="pt-BR"/>
        </w:rPr>
        <w:t>Brisanet</w:t>
      </w:r>
      <w:proofErr w:type="spellEnd"/>
      <w:r>
        <w:rPr>
          <w:lang w:val="pt-BR"/>
        </w:rPr>
        <w:t xml:space="preserve"> chegou a apresentar </w:t>
      </w:r>
      <w:r w:rsidRPr="00464B83">
        <w:rPr>
          <w:highlight w:val="yellow"/>
          <w:lang w:val="pt-BR"/>
        </w:rPr>
        <w:t>75 (setenta e cinco)</w:t>
      </w:r>
      <w:r>
        <w:rPr>
          <w:lang w:val="pt-BR"/>
        </w:rPr>
        <w:t xml:space="preserve"> Solicitações de Mudança</w:t>
      </w:r>
      <w:r w:rsidR="00464B83">
        <w:rPr>
          <w:lang w:val="pt-BR"/>
        </w:rPr>
        <w:t xml:space="preserve"> entre </w:t>
      </w:r>
      <w:r w:rsidR="00382B09">
        <w:rPr>
          <w:lang w:val="pt-BR"/>
        </w:rPr>
        <w:t>10.1.2023</w:t>
      </w:r>
      <w:r w:rsidR="00561C38">
        <w:rPr>
          <w:lang w:val="pt-BR"/>
        </w:rPr>
        <w:t xml:space="preserve"> (SMD-01) e </w:t>
      </w:r>
      <w:r w:rsidR="006C5D19">
        <w:rPr>
          <w:lang w:val="pt-BR"/>
        </w:rPr>
        <w:t>4.6.2024 (SMD-75)</w:t>
      </w:r>
      <w:r w:rsidR="00B802A7">
        <w:rPr>
          <w:lang w:val="pt-BR"/>
        </w:rPr>
        <w:t xml:space="preserve">. Conforme fluxo acordado entre as Partes, e que constou </w:t>
      </w:r>
      <w:r w:rsidR="00654B7C">
        <w:rPr>
          <w:lang w:val="pt-BR"/>
        </w:rPr>
        <w:t xml:space="preserve">do Plano de Projeto SAP </w:t>
      </w:r>
      <w:proofErr w:type="spellStart"/>
      <w:r w:rsidR="00654B7C">
        <w:rPr>
          <w:lang w:val="pt-BR"/>
        </w:rPr>
        <w:t>Brisanet</w:t>
      </w:r>
      <w:proofErr w:type="spellEnd"/>
      <w:r w:rsidR="00654B7C">
        <w:rPr>
          <w:lang w:val="pt-BR"/>
        </w:rPr>
        <w:t xml:space="preserve"> 5G,</w:t>
      </w:r>
      <w:r w:rsidR="00654B7C">
        <w:rPr>
          <w:rStyle w:val="Refdenotaderodap"/>
          <w:lang w:val="pt-BR"/>
        </w:rPr>
        <w:footnoteReference w:id="12"/>
      </w:r>
      <w:r w:rsidR="00654B7C">
        <w:rPr>
          <w:lang w:val="pt-BR"/>
        </w:rPr>
        <w:t xml:space="preserve"> </w:t>
      </w:r>
      <w:r w:rsidR="00231522">
        <w:rPr>
          <w:lang w:val="pt-BR"/>
        </w:rPr>
        <w:t xml:space="preserve">as Solicitações de Mudança eram apresentadas pelos denominados </w:t>
      </w:r>
      <w:r w:rsidR="00231522">
        <w:rPr>
          <w:i/>
          <w:iCs/>
          <w:lang w:val="pt-BR"/>
        </w:rPr>
        <w:t xml:space="preserve">Key </w:t>
      </w:r>
      <w:proofErr w:type="spellStart"/>
      <w:r w:rsidR="00231522">
        <w:rPr>
          <w:i/>
          <w:iCs/>
          <w:lang w:val="pt-BR"/>
        </w:rPr>
        <w:t>Users</w:t>
      </w:r>
      <w:proofErr w:type="spellEnd"/>
      <w:r w:rsidR="00231522">
        <w:rPr>
          <w:lang w:val="pt-BR"/>
        </w:rPr>
        <w:t xml:space="preserve">, do time da </w:t>
      </w:r>
      <w:proofErr w:type="spellStart"/>
      <w:r w:rsidR="00231522">
        <w:rPr>
          <w:lang w:val="pt-BR"/>
        </w:rPr>
        <w:t>Brisanet</w:t>
      </w:r>
      <w:proofErr w:type="spellEnd"/>
      <w:r w:rsidR="00231522">
        <w:rPr>
          <w:lang w:val="pt-BR"/>
        </w:rPr>
        <w:t xml:space="preserve">, comunicadas </w:t>
      </w:r>
      <w:r w:rsidR="00C931E9">
        <w:rPr>
          <w:lang w:val="pt-BR"/>
        </w:rPr>
        <w:t xml:space="preserve">ao </w:t>
      </w:r>
      <w:r w:rsidR="00C931E9">
        <w:rPr>
          <w:i/>
          <w:iCs/>
          <w:lang w:val="pt-BR"/>
        </w:rPr>
        <w:t>Project Manager</w:t>
      </w:r>
      <w:r w:rsidR="008D4E49">
        <w:rPr>
          <w:i/>
          <w:iCs/>
          <w:lang w:val="pt-BR"/>
        </w:rPr>
        <w:t xml:space="preserve"> </w:t>
      </w:r>
      <w:r w:rsidR="008D4E49">
        <w:rPr>
          <w:lang w:val="pt-BR"/>
        </w:rPr>
        <w:t xml:space="preserve">da </w:t>
      </w:r>
      <w:proofErr w:type="spellStart"/>
      <w:r w:rsidR="008D4E49">
        <w:rPr>
          <w:lang w:val="pt-BR"/>
        </w:rPr>
        <w:t>Brisanet</w:t>
      </w:r>
      <w:proofErr w:type="spellEnd"/>
      <w:r w:rsidR="00C931E9">
        <w:rPr>
          <w:lang w:val="pt-BR"/>
        </w:rPr>
        <w:t xml:space="preserve"> que avaliaria a sua real necessidade e nível de prioridade</w:t>
      </w:r>
      <w:r w:rsidR="00644375">
        <w:rPr>
          <w:lang w:val="pt-BR"/>
        </w:rPr>
        <w:t xml:space="preserve"> e</w:t>
      </w:r>
      <w:r w:rsidR="00C931E9">
        <w:rPr>
          <w:lang w:val="pt-BR"/>
        </w:rPr>
        <w:t>,</w:t>
      </w:r>
      <w:r w:rsidR="00644375">
        <w:rPr>
          <w:lang w:val="pt-BR"/>
        </w:rPr>
        <w:t xml:space="preserve"> se aprovadas, </w:t>
      </w:r>
      <w:r w:rsidR="008D4E49">
        <w:rPr>
          <w:lang w:val="pt-BR"/>
        </w:rPr>
        <w:t xml:space="preserve">seriam encaminhadas ao </w:t>
      </w:r>
      <w:r w:rsidR="008D4E49">
        <w:rPr>
          <w:i/>
          <w:iCs/>
          <w:lang w:val="pt-BR"/>
        </w:rPr>
        <w:t xml:space="preserve">Project Manager </w:t>
      </w:r>
      <w:r w:rsidR="008D4E49">
        <w:rPr>
          <w:lang w:val="pt-BR"/>
        </w:rPr>
        <w:t xml:space="preserve">da </w:t>
      </w:r>
      <w:proofErr w:type="spellStart"/>
      <w:r w:rsidR="008D4E49">
        <w:rPr>
          <w:lang w:val="pt-BR"/>
        </w:rPr>
        <w:t>Seidor</w:t>
      </w:r>
      <w:proofErr w:type="spellEnd"/>
      <w:r w:rsidR="008D4E49">
        <w:rPr>
          <w:lang w:val="pt-BR"/>
        </w:rPr>
        <w:t>.</w:t>
      </w:r>
    </w:p>
    <w:p w14:paraId="4B2843A2" w14:textId="05280F61" w:rsidR="00C36CDF" w:rsidRDefault="006A6BC1" w:rsidP="00916054">
      <w:pPr>
        <w:pStyle w:val="PargrafodaLista"/>
        <w:ind w:firstLine="1134"/>
        <w:rPr>
          <w:lang w:val="pt-BR"/>
        </w:rPr>
        <w:pPrChange w:id="248" w:author="Breno oliveira" w:date="2026-01-26T15:32:00Z" w16du:dateUtc="2026-01-26T14:32:00Z">
          <w:pPr>
            <w:pStyle w:val="PargrafodaLista"/>
          </w:pPr>
        </w:pPrChange>
      </w:pPr>
      <w:r>
        <w:rPr>
          <w:lang w:val="pt-BR"/>
        </w:rPr>
        <w:t xml:space="preserve">A </w:t>
      </w:r>
      <w:proofErr w:type="spellStart"/>
      <w:r>
        <w:rPr>
          <w:lang w:val="pt-BR"/>
        </w:rPr>
        <w:t>Seidor</w:t>
      </w:r>
      <w:proofErr w:type="spellEnd"/>
      <w:r>
        <w:rPr>
          <w:lang w:val="pt-BR"/>
        </w:rPr>
        <w:t xml:space="preserve">, então, avaliaria os impactos das mudanças propostas, desenvolveria uma proposta de mudança de escopo e cronograma, </w:t>
      </w:r>
      <w:r w:rsidR="00A247AC">
        <w:rPr>
          <w:lang w:val="pt-BR"/>
        </w:rPr>
        <w:t xml:space="preserve">que seria devolvida ao </w:t>
      </w:r>
      <w:r w:rsidR="00A247AC">
        <w:rPr>
          <w:i/>
          <w:iCs/>
          <w:lang w:val="pt-BR"/>
        </w:rPr>
        <w:t xml:space="preserve">Project Manager </w:t>
      </w:r>
      <w:r w:rsidR="00A247AC">
        <w:rPr>
          <w:lang w:val="pt-BR"/>
        </w:rPr>
        <w:t xml:space="preserve">da </w:t>
      </w:r>
      <w:proofErr w:type="spellStart"/>
      <w:r w:rsidR="00A247AC">
        <w:rPr>
          <w:lang w:val="pt-BR"/>
        </w:rPr>
        <w:t>Brisanet</w:t>
      </w:r>
      <w:proofErr w:type="spellEnd"/>
      <w:r w:rsidR="00A247AC">
        <w:rPr>
          <w:lang w:val="pt-BR"/>
        </w:rPr>
        <w:t xml:space="preserve">, que reavaliaria os impactos </w:t>
      </w:r>
      <w:r w:rsidR="00F14E56">
        <w:rPr>
          <w:lang w:val="pt-BR"/>
        </w:rPr>
        <w:t xml:space="preserve">constatados pelo </w:t>
      </w:r>
      <w:r w:rsidR="00F14E56">
        <w:rPr>
          <w:i/>
          <w:iCs/>
          <w:lang w:val="pt-BR"/>
        </w:rPr>
        <w:t xml:space="preserve">Project Manager </w:t>
      </w:r>
      <w:r w:rsidR="00F14E56">
        <w:rPr>
          <w:lang w:val="pt-BR"/>
        </w:rPr>
        <w:t xml:space="preserve">da </w:t>
      </w:r>
      <w:proofErr w:type="spellStart"/>
      <w:r w:rsidR="00F14E56">
        <w:rPr>
          <w:lang w:val="pt-BR"/>
        </w:rPr>
        <w:t>Seidor</w:t>
      </w:r>
      <w:proofErr w:type="spellEnd"/>
      <w:r w:rsidR="00F14E56">
        <w:rPr>
          <w:lang w:val="pt-BR"/>
        </w:rPr>
        <w:t xml:space="preserve"> e a encaminharia ao “Comitê Integrado de Mudança”, composto por um time composto por pessoas de ambas as Partes. </w:t>
      </w:r>
    </w:p>
    <w:p w14:paraId="56C48F4E" w14:textId="32E0E966" w:rsidR="008C47BC" w:rsidRDefault="008C47BC" w:rsidP="00167BD7">
      <w:pPr>
        <w:pStyle w:val="PargrafodaLista"/>
        <w:ind w:firstLine="1134"/>
        <w:rPr>
          <w:lang w:val="pt-BR"/>
        </w:rPr>
        <w:pPrChange w:id="249" w:author="Breno oliveira" w:date="2026-01-26T15:32:00Z" w16du:dateUtc="2026-01-26T14:32:00Z">
          <w:pPr>
            <w:pStyle w:val="PargrafodaLista"/>
          </w:pPr>
        </w:pPrChange>
      </w:pPr>
      <w:r>
        <w:rPr>
          <w:lang w:val="pt-BR"/>
        </w:rPr>
        <w:t xml:space="preserve">Se aprovado, a mudança era então implementada, os valores excedentes </w:t>
      </w:r>
      <w:r w:rsidR="00F204ED">
        <w:rPr>
          <w:lang w:val="pt-BR"/>
        </w:rPr>
        <w:t xml:space="preserve">geravam uma Nota Fiscal a ser paga pela </w:t>
      </w:r>
      <w:proofErr w:type="spellStart"/>
      <w:r w:rsidR="00F204ED">
        <w:rPr>
          <w:lang w:val="pt-BR"/>
        </w:rPr>
        <w:t>Brisanet</w:t>
      </w:r>
      <w:proofErr w:type="spellEnd"/>
      <w:r w:rsidR="00F204ED">
        <w:rPr>
          <w:lang w:val="pt-BR"/>
        </w:rPr>
        <w:t xml:space="preserve"> e o escopo / cronograma do Projeto </w:t>
      </w:r>
      <w:proofErr w:type="spellStart"/>
      <w:r w:rsidR="00F204ED">
        <w:rPr>
          <w:lang w:val="pt-BR"/>
        </w:rPr>
        <w:t>Brisanet</w:t>
      </w:r>
      <w:proofErr w:type="spellEnd"/>
      <w:r w:rsidR="00F204ED">
        <w:rPr>
          <w:lang w:val="pt-BR"/>
        </w:rPr>
        <w:t xml:space="preserve"> eram definitivamente alterados. </w:t>
      </w:r>
    </w:p>
    <w:p w14:paraId="7637D78F" w14:textId="52434F17" w:rsidR="00F204ED" w:rsidRDefault="00796075" w:rsidP="00167BD7">
      <w:pPr>
        <w:pStyle w:val="PargrafodaLista"/>
        <w:ind w:firstLine="1134"/>
        <w:rPr>
          <w:lang w:val="pt-BR"/>
        </w:rPr>
        <w:pPrChange w:id="250" w:author="Breno oliveira" w:date="2026-01-26T15:33:00Z" w16du:dateUtc="2026-01-26T14:33:00Z">
          <w:pPr>
            <w:pStyle w:val="PargrafodaLista"/>
          </w:pPr>
        </w:pPrChange>
      </w:pPr>
      <w:r>
        <w:rPr>
          <w:lang w:val="pt-BR"/>
        </w:rPr>
        <w:t xml:space="preserve">Ao todo, </w:t>
      </w:r>
      <w:r w:rsidR="0009066A">
        <w:rPr>
          <w:lang w:val="pt-BR"/>
        </w:rPr>
        <w:t xml:space="preserve">14 (quatorze) Solicitações de Mudança foram submetidas a todo esse processo </w:t>
      </w:r>
      <w:r w:rsidR="0009066A">
        <w:rPr>
          <w:b/>
          <w:bCs/>
          <w:u w:val="single"/>
          <w:lang w:val="pt-BR"/>
        </w:rPr>
        <w:t xml:space="preserve">e definitivamente aprovadas pela </w:t>
      </w:r>
      <w:proofErr w:type="spellStart"/>
      <w:r w:rsidR="0009066A">
        <w:rPr>
          <w:b/>
          <w:bCs/>
          <w:u w:val="single"/>
          <w:lang w:val="pt-BR"/>
        </w:rPr>
        <w:t>Brisanet</w:t>
      </w:r>
      <w:proofErr w:type="spellEnd"/>
      <w:r w:rsidR="00BC17FF">
        <w:rPr>
          <w:b/>
          <w:bCs/>
          <w:u w:val="single"/>
          <w:lang w:val="pt-BR"/>
        </w:rPr>
        <w:t>, conforme quadro sinótico abaixo</w:t>
      </w:r>
      <w:r w:rsidR="00BC17FF">
        <w:rPr>
          <w:lang w:val="pt-BR"/>
        </w:rPr>
        <w:t xml:space="preserve">, que demonstra um </w:t>
      </w:r>
      <w:r w:rsidR="00BC17FF">
        <w:rPr>
          <w:b/>
          <w:bCs/>
          <w:u w:val="single"/>
          <w:lang w:val="pt-BR"/>
        </w:rPr>
        <w:t>impacto de 491 dias úteis</w:t>
      </w:r>
      <w:r w:rsidR="00BC17FF">
        <w:rPr>
          <w:lang w:val="pt-BR"/>
        </w:rPr>
        <w:t xml:space="preserve">, ao custo de </w:t>
      </w:r>
      <w:r w:rsidR="00BC17FF">
        <w:rPr>
          <w:b/>
          <w:bCs/>
          <w:u w:val="single"/>
          <w:lang w:val="pt-BR"/>
        </w:rPr>
        <w:t>R$ 5.402.207,69</w:t>
      </w:r>
      <w:r w:rsidR="00BC17FF">
        <w:rPr>
          <w:lang w:val="pt-BR"/>
        </w:rPr>
        <w:t xml:space="preserve">: </w:t>
      </w:r>
    </w:p>
    <w:tbl>
      <w:tblPr>
        <w:tblW w:w="5000" w:type="pct"/>
        <w:jc w:val="center"/>
        <w:tblCellMar>
          <w:left w:w="0" w:type="dxa"/>
          <w:right w:w="0" w:type="dxa"/>
        </w:tblCellMar>
        <w:tblLook w:val="04A0" w:firstRow="1" w:lastRow="0" w:firstColumn="1" w:lastColumn="0" w:noHBand="0" w:noVBand="1"/>
      </w:tblPr>
      <w:tblGrid>
        <w:gridCol w:w="3066"/>
        <w:gridCol w:w="3336"/>
        <w:gridCol w:w="2800"/>
      </w:tblGrid>
      <w:tr w:rsidR="004468F5" w:rsidRPr="004468F5" w14:paraId="16A35078" w14:textId="77777777" w:rsidTr="009F6415">
        <w:trPr>
          <w:trHeight w:val="240"/>
          <w:jc w:val="center"/>
        </w:trPr>
        <w:tc>
          <w:tcPr>
            <w:tcW w:w="3114"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bottom w:w="0" w:type="dxa"/>
              <w:right w:w="15" w:type="dxa"/>
            </w:tcMar>
            <w:vAlign w:val="bottom"/>
            <w:hideMark/>
          </w:tcPr>
          <w:p w14:paraId="44F42E6C" w14:textId="568FEC1C" w:rsidR="004468F5" w:rsidRPr="004468F5" w:rsidRDefault="00E65549" w:rsidP="00167BD7">
            <w:pPr>
              <w:pStyle w:val="PargrafodaLista"/>
              <w:numPr>
                <w:ilvl w:val="0"/>
                <w:numId w:val="0"/>
              </w:numPr>
              <w:spacing w:before="60" w:after="60" w:line="240" w:lineRule="auto"/>
              <w:jc w:val="center"/>
              <w:rPr>
                <w:lang w:val="pt-BR"/>
              </w:rPr>
              <w:pPrChange w:id="251" w:author="Breno oliveira" w:date="2026-01-26T15:33:00Z" w16du:dateUtc="2026-01-26T14:33:00Z">
                <w:pPr>
                  <w:pStyle w:val="PargrafodaLista"/>
                  <w:numPr>
                    <w:numId w:val="0"/>
                  </w:numPr>
                  <w:spacing w:before="60" w:after="60" w:line="360" w:lineRule="exact"/>
                  <w:ind w:left="0" w:firstLine="0"/>
                  <w:jc w:val="center"/>
                </w:pPr>
              </w:pPrChange>
            </w:pPr>
            <w:r>
              <w:rPr>
                <w:b/>
                <w:bCs/>
                <w:lang w:val="pt-BR"/>
              </w:rPr>
              <w:t xml:space="preserve">Solicitação de </w:t>
            </w:r>
            <w:r w:rsidR="004468F5" w:rsidRPr="004468F5">
              <w:rPr>
                <w:b/>
                <w:bCs/>
                <w:lang w:val="pt-BR"/>
              </w:rPr>
              <w:t>Mudança</w:t>
            </w:r>
          </w:p>
        </w:tc>
        <w:tc>
          <w:tcPr>
            <w:tcW w:w="3402" w:type="dxa"/>
            <w:tcBorders>
              <w:top w:val="single" w:sz="4" w:space="0" w:color="auto"/>
              <w:left w:val="nil"/>
              <w:bottom w:val="single" w:sz="4" w:space="0" w:color="auto"/>
              <w:right w:val="single" w:sz="4" w:space="0" w:color="auto"/>
            </w:tcBorders>
            <w:shd w:val="clear" w:color="auto" w:fill="FFC000"/>
            <w:tcMar>
              <w:top w:w="15" w:type="dxa"/>
              <w:left w:w="15" w:type="dxa"/>
              <w:bottom w:w="0" w:type="dxa"/>
              <w:right w:w="15" w:type="dxa"/>
            </w:tcMar>
            <w:vAlign w:val="bottom"/>
            <w:hideMark/>
          </w:tcPr>
          <w:p w14:paraId="66A5C417" w14:textId="7ED59678" w:rsidR="004468F5" w:rsidRPr="004468F5" w:rsidRDefault="00E65549" w:rsidP="00167BD7">
            <w:pPr>
              <w:pStyle w:val="PargrafodaLista"/>
              <w:numPr>
                <w:ilvl w:val="0"/>
                <w:numId w:val="0"/>
              </w:numPr>
              <w:spacing w:before="60" w:after="60" w:line="240" w:lineRule="auto"/>
              <w:jc w:val="center"/>
              <w:rPr>
                <w:lang w:val="pt-BR"/>
              </w:rPr>
              <w:pPrChange w:id="252" w:author="Breno oliveira" w:date="2026-01-26T15:33:00Z" w16du:dateUtc="2026-01-26T14:33:00Z">
                <w:pPr>
                  <w:pStyle w:val="PargrafodaLista"/>
                  <w:numPr>
                    <w:numId w:val="0"/>
                  </w:numPr>
                  <w:spacing w:before="60" w:after="60" w:line="360" w:lineRule="exact"/>
                  <w:ind w:left="0" w:firstLine="0"/>
                  <w:jc w:val="center"/>
                </w:pPr>
              </w:pPrChange>
            </w:pPr>
            <w:r>
              <w:rPr>
                <w:b/>
                <w:bCs/>
                <w:lang w:val="pt-BR"/>
              </w:rPr>
              <w:t>Impacto em DIAS</w:t>
            </w:r>
            <w:r w:rsidR="009F6415">
              <w:rPr>
                <w:b/>
                <w:bCs/>
                <w:lang w:val="pt-BR"/>
              </w:rPr>
              <w:t xml:space="preserve"> </w:t>
            </w:r>
            <w:r w:rsidR="004468F5" w:rsidRPr="004468F5">
              <w:rPr>
                <w:b/>
                <w:bCs/>
                <w:lang w:val="pt-BR"/>
              </w:rPr>
              <w:t>ÚTEIS</w:t>
            </w:r>
          </w:p>
        </w:tc>
        <w:tc>
          <w:tcPr>
            <w:tcW w:w="2828" w:type="dxa"/>
            <w:tcBorders>
              <w:top w:val="single" w:sz="4" w:space="0" w:color="auto"/>
              <w:left w:val="nil"/>
              <w:bottom w:val="single" w:sz="4" w:space="0" w:color="auto"/>
              <w:right w:val="single" w:sz="4" w:space="0" w:color="auto"/>
            </w:tcBorders>
            <w:shd w:val="clear" w:color="auto" w:fill="FFC000"/>
            <w:tcMar>
              <w:top w:w="15" w:type="dxa"/>
              <w:left w:w="15" w:type="dxa"/>
              <w:bottom w:w="0" w:type="dxa"/>
              <w:right w:w="15" w:type="dxa"/>
            </w:tcMar>
            <w:vAlign w:val="bottom"/>
            <w:hideMark/>
          </w:tcPr>
          <w:p w14:paraId="0060A4EA" w14:textId="457212D6" w:rsidR="004468F5" w:rsidRPr="004468F5" w:rsidRDefault="004468F5" w:rsidP="00167BD7">
            <w:pPr>
              <w:pStyle w:val="PargrafodaLista"/>
              <w:numPr>
                <w:ilvl w:val="0"/>
                <w:numId w:val="0"/>
              </w:numPr>
              <w:spacing w:before="60" w:after="60" w:line="240" w:lineRule="auto"/>
              <w:jc w:val="center"/>
              <w:rPr>
                <w:lang w:val="pt-BR"/>
              </w:rPr>
              <w:pPrChange w:id="253" w:author="Breno oliveira" w:date="2026-01-26T15:33:00Z" w16du:dateUtc="2026-01-26T14:33:00Z">
                <w:pPr>
                  <w:pStyle w:val="PargrafodaLista"/>
                  <w:numPr>
                    <w:numId w:val="0"/>
                  </w:numPr>
                  <w:spacing w:before="60" w:after="60" w:line="360" w:lineRule="exact"/>
                  <w:ind w:left="0" w:firstLine="0"/>
                  <w:jc w:val="center"/>
                </w:pPr>
              </w:pPrChange>
            </w:pPr>
            <w:r w:rsidRPr="004468F5">
              <w:rPr>
                <w:b/>
                <w:bCs/>
                <w:lang w:val="pt-BR"/>
              </w:rPr>
              <w:t>Valor</w:t>
            </w:r>
          </w:p>
        </w:tc>
      </w:tr>
      <w:tr w:rsidR="004468F5" w:rsidRPr="004468F5" w14:paraId="15CD3BFD"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252CC90" w14:textId="77777777" w:rsidR="004468F5" w:rsidRPr="004468F5" w:rsidRDefault="004468F5" w:rsidP="00167BD7">
            <w:pPr>
              <w:pStyle w:val="PargrafodaLista"/>
              <w:numPr>
                <w:ilvl w:val="0"/>
                <w:numId w:val="0"/>
              </w:numPr>
              <w:spacing w:before="60" w:after="60" w:line="240" w:lineRule="auto"/>
              <w:jc w:val="center"/>
              <w:rPr>
                <w:lang w:val="pt-BR"/>
              </w:rPr>
              <w:pPrChange w:id="254"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SMD11</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0D7E5E4E" w14:textId="77777777" w:rsidR="004468F5" w:rsidRPr="004468F5" w:rsidRDefault="004468F5" w:rsidP="00167BD7">
            <w:pPr>
              <w:pStyle w:val="PargrafodaLista"/>
              <w:numPr>
                <w:ilvl w:val="0"/>
                <w:numId w:val="0"/>
              </w:numPr>
              <w:spacing w:before="60" w:after="60" w:line="240" w:lineRule="auto"/>
              <w:jc w:val="center"/>
              <w:rPr>
                <w:lang w:val="pt-BR"/>
              </w:rPr>
              <w:pPrChange w:id="255"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67</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43F47F87" w14:textId="35643AAC" w:rsidR="004468F5" w:rsidRPr="004468F5" w:rsidRDefault="004468F5" w:rsidP="00167BD7">
            <w:pPr>
              <w:pStyle w:val="PargrafodaLista"/>
              <w:numPr>
                <w:ilvl w:val="0"/>
                <w:numId w:val="0"/>
              </w:numPr>
              <w:spacing w:before="60" w:after="60" w:line="240" w:lineRule="auto"/>
              <w:jc w:val="center"/>
              <w:rPr>
                <w:lang w:val="pt-BR"/>
              </w:rPr>
              <w:pPrChange w:id="256"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R$ 2.074.714,66</w:t>
            </w:r>
          </w:p>
        </w:tc>
      </w:tr>
      <w:tr w:rsidR="004468F5" w:rsidRPr="004468F5" w14:paraId="6756DF94"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D830BB5" w14:textId="77777777" w:rsidR="004468F5" w:rsidRPr="004468F5" w:rsidRDefault="004468F5" w:rsidP="00167BD7">
            <w:pPr>
              <w:pStyle w:val="PargrafodaLista"/>
              <w:numPr>
                <w:ilvl w:val="0"/>
                <w:numId w:val="0"/>
              </w:numPr>
              <w:spacing w:before="60" w:after="60" w:line="240" w:lineRule="auto"/>
              <w:jc w:val="center"/>
              <w:rPr>
                <w:lang w:val="pt-BR"/>
              </w:rPr>
              <w:pPrChange w:id="257"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SMD12</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276524CD" w14:textId="0DECD763" w:rsidR="004468F5" w:rsidRPr="004468F5" w:rsidRDefault="004468F5" w:rsidP="00167BD7">
            <w:pPr>
              <w:pStyle w:val="PargrafodaLista"/>
              <w:numPr>
                <w:ilvl w:val="0"/>
                <w:numId w:val="0"/>
              </w:numPr>
              <w:spacing w:before="60" w:after="60" w:line="240" w:lineRule="auto"/>
              <w:jc w:val="center"/>
              <w:rPr>
                <w:lang w:val="pt-BR"/>
              </w:rPr>
              <w:pPrChange w:id="258" w:author="Breno oliveira" w:date="2026-01-26T15:33:00Z" w16du:dateUtc="2026-01-26T14:33:00Z">
                <w:pPr>
                  <w:pStyle w:val="PargrafodaLista"/>
                  <w:numPr>
                    <w:numId w:val="0"/>
                  </w:numPr>
                  <w:spacing w:before="60" w:after="60" w:line="360" w:lineRule="exact"/>
                  <w:ind w:left="0" w:firstLine="0"/>
                  <w:jc w:val="center"/>
                </w:pPr>
              </w:pPrChange>
            </w:pP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6E41A4A9" w14:textId="612BAF2D" w:rsidR="004468F5" w:rsidRPr="004468F5" w:rsidRDefault="004468F5" w:rsidP="00167BD7">
            <w:pPr>
              <w:pStyle w:val="PargrafodaLista"/>
              <w:numPr>
                <w:ilvl w:val="0"/>
                <w:numId w:val="0"/>
              </w:numPr>
              <w:spacing w:before="60" w:after="60" w:line="240" w:lineRule="auto"/>
              <w:jc w:val="center"/>
              <w:rPr>
                <w:lang w:val="pt-BR"/>
              </w:rPr>
              <w:pPrChange w:id="259"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R$ 28.000,00</w:t>
            </w:r>
          </w:p>
        </w:tc>
      </w:tr>
      <w:tr w:rsidR="004468F5" w:rsidRPr="004468F5" w14:paraId="47DBED20"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0ACC1818" w14:textId="77777777" w:rsidR="004468F5" w:rsidRPr="004468F5" w:rsidRDefault="004468F5" w:rsidP="00167BD7">
            <w:pPr>
              <w:pStyle w:val="PargrafodaLista"/>
              <w:numPr>
                <w:ilvl w:val="0"/>
                <w:numId w:val="0"/>
              </w:numPr>
              <w:spacing w:before="60" w:after="60" w:line="240" w:lineRule="auto"/>
              <w:jc w:val="center"/>
              <w:rPr>
                <w:lang w:val="pt-BR"/>
              </w:rPr>
              <w:pPrChange w:id="260"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lastRenderedPageBreak/>
              <w:t>SMD13</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52C516B3" w14:textId="77777777" w:rsidR="004468F5" w:rsidRPr="004468F5" w:rsidRDefault="004468F5" w:rsidP="00167BD7">
            <w:pPr>
              <w:pStyle w:val="PargrafodaLista"/>
              <w:numPr>
                <w:ilvl w:val="0"/>
                <w:numId w:val="0"/>
              </w:numPr>
              <w:spacing w:before="60" w:after="60" w:line="240" w:lineRule="auto"/>
              <w:jc w:val="center"/>
              <w:rPr>
                <w:lang w:val="pt-BR"/>
              </w:rPr>
              <w:pPrChange w:id="261"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21</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6E04C3E4" w14:textId="63EC4842" w:rsidR="004468F5" w:rsidRPr="004468F5" w:rsidRDefault="004468F5" w:rsidP="00167BD7">
            <w:pPr>
              <w:pStyle w:val="PargrafodaLista"/>
              <w:numPr>
                <w:ilvl w:val="0"/>
                <w:numId w:val="0"/>
              </w:numPr>
              <w:spacing w:before="60" w:after="60" w:line="240" w:lineRule="auto"/>
              <w:jc w:val="center"/>
              <w:rPr>
                <w:lang w:val="pt-BR"/>
              </w:rPr>
              <w:pPrChange w:id="262"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R$ 62.000,00</w:t>
            </w:r>
          </w:p>
        </w:tc>
      </w:tr>
      <w:tr w:rsidR="004468F5" w:rsidRPr="004468F5" w14:paraId="1B787748"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B24C2A9" w14:textId="77777777" w:rsidR="004468F5" w:rsidRPr="004468F5" w:rsidRDefault="004468F5" w:rsidP="00167BD7">
            <w:pPr>
              <w:pStyle w:val="PargrafodaLista"/>
              <w:numPr>
                <w:ilvl w:val="0"/>
                <w:numId w:val="0"/>
              </w:numPr>
              <w:spacing w:before="60" w:after="60" w:line="240" w:lineRule="auto"/>
              <w:jc w:val="center"/>
              <w:rPr>
                <w:lang w:val="pt-BR"/>
              </w:rPr>
              <w:pPrChange w:id="263"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SMD17</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2C4CA5A9" w14:textId="77777777" w:rsidR="004468F5" w:rsidRPr="004468F5" w:rsidRDefault="004468F5" w:rsidP="00167BD7">
            <w:pPr>
              <w:pStyle w:val="PargrafodaLista"/>
              <w:numPr>
                <w:ilvl w:val="0"/>
                <w:numId w:val="0"/>
              </w:numPr>
              <w:spacing w:before="60" w:after="60" w:line="240" w:lineRule="auto"/>
              <w:jc w:val="center"/>
              <w:rPr>
                <w:lang w:val="pt-BR"/>
              </w:rPr>
              <w:pPrChange w:id="264"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25</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137C1D30" w14:textId="7A9CEFED" w:rsidR="004468F5" w:rsidRPr="004468F5" w:rsidRDefault="004468F5" w:rsidP="00167BD7">
            <w:pPr>
              <w:pStyle w:val="PargrafodaLista"/>
              <w:numPr>
                <w:ilvl w:val="0"/>
                <w:numId w:val="0"/>
              </w:numPr>
              <w:spacing w:before="60" w:after="60" w:line="240" w:lineRule="auto"/>
              <w:jc w:val="center"/>
              <w:rPr>
                <w:lang w:val="pt-BR"/>
              </w:rPr>
              <w:pPrChange w:id="265"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R$ 44.000,00</w:t>
            </w:r>
          </w:p>
        </w:tc>
      </w:tr>
      <w:tr w:rsidR="004468F5" w:rsidRPr="004468F5" w14:paraId="60AE199A"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784CB83" w14:textId="77777777" w:rsidR="004468F5" w:rsidRPr="004468F5" w:rsidRDefault="004468F5" w:rsidP="00167BD7">
            <w:pPr>
              <w:pStyle w:val="PargrafodaLista"/>
              <w:numPr>
                <w:ilvl w:val="0"/>
                <w:numId w:val="0"/>
              </w:numPr>
              <w:spacing w:before="60" w:after="60" w:line="240" w:lineRule="auto"/>
              <w:jc w:val="center"/>
              <w:rPr>
                <w:lang w:val="pt-BR"/>
              </w:rPr>
              <w:pPrChange w:id="266"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SMD19</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3C804FEF" w14:textId="77777777" w:rsidR="004468F5" w:rsidRPr="004468F5" w:rsidRDefault="004468F5" w:rsidP="00167BD7">
            <w:pPr>
              <w:pStyle w:val="PargrafodaLista"/>
              <w:numPr>
                <w:ilvl w:val="0"/>
                <w:numId w:val="0"/>
              </w:numPr>
              <w:spacing w:before="60" w:after="60" w:line="240" w:lineRule="auto"/>
              <w:jc w:val="center"/>
              <w:rPr>
                <w:lang w:val="pt-BR"/>
              </w:rPr>
              <w:pPrChange w:id="267"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20</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21875AAB" w14:textId="71AD6323" w:rsidR="004468F5" w:rsidRPr="004468F5" w:rsidRDefault="004468F5" w:rsidP="00167BD7">
            <w:pPr>
              <w:pStyle w:val="PargrafodaLista"/>
              <w:numPr>
                <w:ilvl w:val="0"/>
                <w:numId w:val="0"/>
              </w:numPr>
              <w:spacing w:before="60" w:after="60" w:line="240" w:lineRule="auto"/>
              <w:jc w:val="center"/>
              <w:rPr>
                <w:lang w:val="pt-BR"/>
              </w:rPr>
              <w:pPrChange w:id="268"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R$ 46.000,00</w:t>
            </w:r>
          </w:p>
        </w:tc>
      </w:tr>
      <w:tr w:rsidR="004468F5" w:rsidRPr="004468F5" w14:paraId="54080F21"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2190DBA" w14:textId="77777777" w:rsidR="004468F5" w:rsidRPr="004468F5" w:rsidRDefault="004468F5" w:rsidP="00167BD7">
            <w:pPr>
              <w:pStyle w:val="PargrafodaLista"/>
              <w:numPr>
                <w:ilvl w:val="0"/>
                <w:numId w:val="0"/>
              </w:numPr>
              <w:spacing w:before="60" w:after="60" w:line="240" w:lineRule="auto"/>
              <w:jc w:val="center"/>
              <w:rPr>
                <w:lang w:val="pt-BR"/>
              </w:rPr>
              <w:pPrChange w:id="269"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SMD24</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663057CF" w14:textId="77777777" w:rsidR="004468F5" w:rsidRPr="004468F5" w:rsidRDefault="004468F5" w:rsidP="00167BD7">
            <w:pPr>
              <w:pStyle w:val="PargrafodaLista"/>
              <w:numPr>
                <w:ilvl w:val="0"/>
                <w:numId w:val="0"/>
              </w:numPr>
              <w:spacing w:before="60" w:after="60" w:line="240" w:lineRule="auto"/>
              <w:jc w:val="center"/>
              <w:rPr>
                <w:lang w:val="pt-BR"/>
              </w:rPr>
              <w:pPrChange w:id="270"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20</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67A585BA" w14:textId="23C1224A" w:rsidR="004468F5" w:rsidRPr="004468F5" w:rsidRDefault="004468F5" w:rsidP="00167BD7">
            <w:pPr>
              <w:pStyle w:val="PargrafodaLista"/>
              <w:numPr>
                <w:ilvl w:val="0"/>
                <w:numId w:val="0"/>
              </w:numPr>
              <w:spacing w:before="60" w:after="60" w:line="240" w:lineRule="auto"/>
              <w:jc w:val="center"/>
              <w:rPr>
                <w:lang w:val="pt-BR"/>
              </w:rPr>
              <w:pPrChange w:id="271"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R$ 55.000,00</w:t>
            </w:r>
          </w:p>
        </w:tc>
      </w:tr>
      <w:tr w:rsidR="004468F5" w:rsidRPr="004468F5" w14:paraId="724A0DAA"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43947AB" w14:textId="77777777" w:rsidR="004468F5" w:rsidRPr="004468F5" w:rsidRDefault="004468F5" w:rsidP="00167BD7">
            <w:pPr>
              <w:pStyle w:val="PargrafodaLista"/>
              <w:numPr>
                <w:ilvl w:val="0"/>
                <w:numId w:val="0"/>
              </w:numPr>
              <w:spacing w:before="60" w:after="60" w:line="240" w:lineRule="auto"/>
              <w:jc w:val="center"/>
              <w:rPr>
                <w:lang w:val="pt-BR"/>
              </w:rPr>
              <w:pPrChange w:id="272"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SMD30</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347F4D6E" w14:textId="77777777" w:rsidR="004468F5" w:rsidRPr="004468F5" w:rsidRDefault="004468F5" w:rsidP="00167BD7">
            <w:pPr>
              <w:pStyle w:val="PargrafodaLista"/>
              <w:numPr>
                <w:ilvl w:val="0"/>
                <w:numId w:val="0"/>
              </w:numPr>
              <w:spacing w:before="60" w:after="60" w:line="240" w:lineRule="auto"/>
              <w:jc w:val="center"/>
              <w:rPr>
                <w:lang w:val="pt-BR"/>
              </w:rPr>
              <w:pPrChange w:id="273"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5</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12CA346E" w14:textId="434D2C00" w:rsidR="004468F5" w:rsidRPr="004468F5" w:rsidRDefault="004468F5" w:rsidP="00167BD7">
            <w:pPr>
              <w:pStyle w:val="PargrafodaLista"/>
              <w:numPr>
                <w:ilvl w:val="0"/>
                <w:numId w:val="0"/>
              </w:numPr>
              <w:spacing w:before="60" w:after="60" w:line="240" w:lineRule="auto"/>
              <w:jc w:val="center"/>
              <w:rPr>
                <w:lang w:val="pt-BR"/>
              </w:rPr>
              <w:pPrChange w:id="274"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R$ 12.000,00</w:t>
            </w:r>
          </w:p>
        </w:tc>
      </w:tr>
      <w:tr w:rsidR="004468F5" w:rsidRPr="004468F5" w14:paraId="5285DF9D"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DFB2B52" w14:textId="77777777" w:rsidR="004468F5" w:rsidRPr="004468F5" w:rsidRDefault="004468F5" w:rsidP="00167BD7">
            <w:pPr>
              <w:pStyle w:val="PargrafodaLista"/>
              <w:numPr>
                <w:ilvl w:val="0"/>
                <w:numId w:val="0"/>
              </w:numPr>
              <w:spacing w:before="60" w:after="60" w:line="240" w:lineRule="auto"/>
              <w:jc w:val="center"/>
              <w:rPr>
                <w:lang w:val="pt-BR"/>
              </w:rPr>
              <w:pPrChange w:id="275"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SMD32</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47B9A64E" w14:textId="77777777" w:rsidR="004468F5" w:rsidRPr="004468F5" w:rsidRDefault="004468F5" w:rsidP="00167BD7">
            <w:pPr>
              <w:pStyle w:val="PargrafodaLista"/>
              <w:numPr>
                <w:ilvl w:val="0"/>
                <w:numId w:val="0"/>
              </w:numPr>
              <w:spacing w:before="60" w:after="60" w:line="240" w:lineRule="auto"/>
              <w:jc w:val="center"/>
              <w:rPr>
                <w:lang w:val="pt-BR"/>
              </w:rPr>
              <w:pPrChange w:id="276"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22</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382DDD0C" w14:textId="029DE1E8" w:rsidR="004468F5" w:rsidRPr="004468F5" w:rsidRDefault="004468F5" w:rsidP="00167BD7">
            <w:pPr>
              <w:pStyle w:val="PargrafodaLista"/>
              <w:numPr>
                <w:ilvl w:val="0"/>
                <w:numId w:val="0"/>
              </w:numPr>
              <w:spacing w:before="60" w:after="60" w:line="240" w:lineRule="auto"/>
              <w:jc w:val="center"/>
              <w:rPr>
                <w:lang w:val="pt-BR"/>
              </w:rPr>
              <w:pPrChange w:id="277"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R$ 58.000,00</w:t>
            </w:r>
          </w:p>
        </w:tc>
      </w:tr>
      <w:tr w:rsidR="004468F5" w:rsidRPr="004468F5" w14:paraId="481DFF74"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4E06419" w14:textId="77777777" w:rsidR="004468F5" w:rsidRPr="004468F5" w:rsidRDefault="004468F5" w:rsidP="00167BD7">
            <w:pPr>
              <w:pStyle w:val="PargrafodaLista"/>
              <w:numPr>
                <w:ilvl w:val="0"/>
                <w:numId w:val="0"/>
              </w:numPr>
              <w:spacing w:before="60" w:after="60" w:line="240" w:lineRule="auto"/>
              <w:jc w:val="center"/>
              <w:rPr>
                <w:lang w:val="pt-BR"/>
              </w:rPr>
              <w:pPrChange w:id="278"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SMD34</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5F6CF9A8" w14:textId="77777777" w:rsidR="004468F5" w:rsidRPr="004468F5" w:rsidRDefault="004468F5" w:rsidP="00167BD7">
            <w:pPr>
              <w:pStyle w:val="PargrafodaLista"/>
              <w:numPr>
                <w:ilvl w:val="0"/>
                <w:numId w:val="0"/>
              </w:numPr>
              <w:spacing w:before="60" w:after="60" w:line="240" w:lineRule="auto"/>
              <w:jc w:val="center"/>
              <w:rPr>
                <w:lang w:val="pt-BR"/>
              </w:rPr>
              <w:pPrChange w:id="279"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40</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72B2957E" w14:textId="0352C616" w:rsidR="004468F5" w:rsidRPr="004468F5" w:rsidRDefault="004468F5" w:rsidP="00167BD7">
            <w:pPr>
              <w:pStyle w:val="PargrafodaLista"/>
              <w:numPr>
                <w:ilvl w:val="0"/>
                <w:numId w:val="0"/>
              </w:numPr>
              <w:spacing w:before="60" w:after="60" w:line="240" w:lineRule="auto"/>
              <w:jc w:val="center"/>
              <w:rPr>
                <w:lang w:val="pt-BR"/>
              </w:rPr>
              <w:pPrChange w:id="280"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R$ 108.000,00</w:t>
            </w:r>
          </w:p>
        </w:tc>
      </w:tr>
      <w:tr w:rsidR="004468F5" w:rsidRPr="004468F5" w14:paraId="28BFC889"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41DDE892" w14:textId="77777777" w:rsidR="004468F5" w:rsidRPr="004468F5" w:rsidRDefault="004468F5" w:rsidP="00167BD7">
            <w:pPr>
              <w:pStyle w:val="PargrafodaLista"/>
              <w:numPr>
                <w:ilvl w:val="0"/>
                <w:numId w:val="0"/>
              </w:numPr>
              <w:spacing w:before="60" w:after="60" w:line="240" w:lineRule="auto"/>
              <w:jc w:val="center"/>
              <w:rPr>
                <w:lang w:val="pt-BR"/>
              </w:rPr>
              <w:pPrChange w:id="281"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SMD40</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7930044C" w14:textId="77777777" w:rsidR="004468F5" w:rsidRPr="004468F5" w:rsidRDefault="004468F5" w:rsidP="00167BD7">
            <w:pPr>
              <w:pStyle w:val="PargrafodaLista"/>
              <w:numPr>
                <w:ilvl w:val="0"/>
                <w:numId w:val="0"/>
              </w:numPr>
              <w:spacing w:before="60" w:after="60" w:line="240" w:lineRule="auto"/>
              <w:jc w:val="center"/>
              <w:rPr>
                <w:lang w:val="pt-BR"/>
              </w:rPr>
              <w:pPrChange w:id="282"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30</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4221E0F4" w14:textId="41362ECE" w:rsidR="004468F5" w:rsidRPr="004468F5" w:rsidRDefault="004468F5" w:rsidP="00167BD7">
            <w:pPr>
              <w:pStyle w:val="PargrafodaLista"/>
              <w:numPr>
                <w:ilvl w:val="0"/>
                <w:numId w:val="0"/>
              </w:numPr>
              <w:spacing w:before="60" w:after="60" w:line="240" w:lineRule="auto"/>
              <w:jc w:val="center"/>
              <w:rPr>
                <w:lang w:val="pt-BR"/>
              </w:rPr>
              <w:pPrChange w:id="283"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R$ 100.000,00</w:t>
            </w:r>
          </w:p>
        </w:tc>
      </w:tr>
      <w:tr w:rsidR="004468F5" w:rsidRPr="004468F5" w14:paraId="77EA3A85"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07CE5B7" w14:textId="77777777" w:rsidR="004468F5" w:rsidRPr="004468F5" w:rsidRDefault="004468F5" w:rsidP="00167BD7">
            <w:pPr>
              <w:pStyle w:val="PargrafodaLista"/>
              <w:numPr>
                <w:ilvl w:val="0"/>
                <w:numId w:val="0"/>
              </w:numPr>
              <w:spacing w:before="60" w:after="60" w:line="240" w:lineRule="auto"/>
              <w:jc w:val="center"/>
              <w:rPr>
                <w:lang w:val="pt-BR"/>
              </w:rPr>
              <w:pPrChange w:id="284"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SMD41</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3285954B" w14:textId="77777777" w:rsidR="004468F5" w:rsidRPr="004468F5" w:rsidRDefault="004468F5" w:rsidP="00167BD7">
            <w:pPr>
              <w:pStyle w:val="PargrafodaLista"/>
              <w:numPr>
                <w:ilvl w:val="0"/>
                <w:numId w:val="0"/>
              </w:numPr>
              <w:spacing w:before="60" w:after="60" w:line="240" w:lineRule="auto"/>
              <w:jc w:val="center"/>
              <w:rPr>
                <w:lang w:val="pt-BR"/>
              </w:rPr>
              <w:pPrChange w:id="285"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32</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49BD22BB" w14:textId="56AE6250" w:rsidR="004468F5" w:rsidRPr="004468F5" w:rsidRDefault="004468F5" w:rsidP="00167BD7">
            <w:pPr>
              <w:pStyle w:val="PargrafodaLista"/>
              <w:numPr>
                <w:ilvl w:val="0"/>
                <w:numId w:val="0"/>
              </w:numPr>
              <w:spacing w:before="60" w:after="60" w:line="240" w:lineRule="auto"/>
              <w:jc w:val="center"/>
              <w:rPr>
                <w:lang w:val="pt-BR"/>
              </w:rPr>
              <w:pPrChange w:id="286"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R$ 35.000,00</w:t>
            </w:r>
          </w:p>
        </w:tc>
      </w:tr>
      <w:tr w:rsidR="004468F5" w:rsidRPr="004468F5" w14:paraId="31D76CE8"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FD3F14E" w14:textId="77777777" w:rsidR="004468F5" w:rsidRPr="004468F5" w:rsidRDefault="004468F5" w:rsidP="00167BD7">
            <w:pPr>
              <w:pStyle w:val="PargrafodaLista"/>
              <w:numPr>
                <w:ilvl w:val="0"/>
                <w:numId w:val="0"/>
              </w:numPr>
              <w:spacing w:before="60" w:after="60" w:line="240" w:lineRule="auto"/>
              <w:jc w:val="center"/>
              <w:rPr>
                <w:lang w:val="pt-BR"/>
              </w:rPr>
              <w:pPrChange w:id="287"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SMD43</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30DD3A3E" w14:textId="77777777" w:rsidR="004468F5" w:rsidRPr="004468F5" w:rsidRDefault="004468F5" w:rsidP="00167BD7">
            <w:pPr>
              <w:pStyle w:val="PargrafodaLista"/>
              <w:numPr>
                <w:ilvl w:val="0"/>
                <w:numId w:val="0"/>
              </w:numPr>
              <w:spacing w:before="60" w:after="60" w:line="240" w:lineRule="auto"/>
              <w:jc w:val="center"/>
              <w:rPr>
                <w:lang w:val="pt-BR"/>
              </w:rPr>
              <w:pPrChange w:id="288"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15</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32102E92" w14:textId="7AFE69DB" w:rsidR="004468F5" w:rsidRPr="004468F5" w:rsidRDefault="004468F5" w:rsidP="00167BD7">
            <w:pPr>
              <w:pStyle w:val="PargrafodaLista"/>
              <w:numPr>
                <w:ilvl w:val="0"/>
                <w:numId w:val="0"/>
              </w:numPr>
              <w:spacing w:before="60" w:after="60" w:line="240" w:lineRule="auto"/>
              <w:jc w:val="center"/>
              <w:rPr>
                <w:lang w:val="pt-BR"/>
              </w:rPr>
              <w:pPrChange w:id="289"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R$ 48.000,00</w:t>
            </w:r>
          </w:p>
        </w:tc>
      </w:tr>
      <w:tr w:rsidR="004468F5" w:rsidRPr="004468F5" w14:paraId="44F566D5"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079E044" w14:textId="77777777" w:rsidR="004468F5" w:rsidRPr="004468F5" w:rsidRDefault="004468F5" w:rsidP="00167BD7">
            <w:pPr>
              <w:pStyle w:val="PargrafodaLista"/>
              <w:numPr>
                <w:ilvl w:val="0"/>
                <w:numId w:val="0"/>
              </w:numPr>
              <w:spacing w:before="60" w:after="60" w:line="240" w:lineRule="auto"/>
              <w:jc w:val="center"/>
              <w:rPr>
                <w:lang w:val="pt-BR"/>
              </w:rPr>
              <w:pPrChange w:id="290"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SMD46</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4E9D5E54" w14:textId="77777777" w:rsidR="004468F5" w:rsidRPr="004468F5" w:rsidRDefault="004468F5" w:rsidP="00167BD7">
            <w:pPr>
              <w:pStyle w:val="PargrafodaLista"/>
              <w:numPr>
                <w:ilvl w:val="0"/>
                <w:numId w:val="0"/>
              </w:numPr>
              <w:spacing w:before="60" w:after="60" w:line="240" w:lineRule="auto"/>
              <w:jc w:val="center"/>
              <w:rPr>
                <w:lang w:val="pt-BR"/>
              </w:rPr>
              <w:pPrChange w:id="291"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17</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06389D40" w14:textId="0D2FEBC0" w:rsidR="004468F5" w:rsidRPr="004468F5" w:rsidRDefault="004468F5" w:rsidP="00167BD7">
            <w:pPr>
              <w:pStyle w:val="PargrafodaLista"/>
              <w:numPr>
                <w:ilvl w:val="0"/>
                <w:numId w:val="0"/>
              </w:numPr>
              <w:spacing w:before="60" w:after="60" w:line="240" w:lineRule="auto"/>
              <w:jc w:val="center"/>
              <w:rPr>
                <w:lang w:val="pt-BR"/>
              </w:rPr>
              <w:pPrChange w:id="292"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R$ 67.000,00</w:t>
            </w:r>
          </w:p>
        </w:tc>
      </w:tr>
      <w:tr w:rsidR="004468F5" w:rsidRPr="004468F5" w14:paraId="7FC406A4" w14:textId="77777777" w:rsidTr="009F6415">
        <w:trPr>
          <w:trHeight w:val="240"/>
          <w:jc w:val="center"/>
        </w:trPr>
        <w:tc>
          <w:tcPr>
            <w:tcW w:w="311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576D744" w14:textId="77777777" w:rsidR="004468F5" w:rsidRPr="004468F5" w:rsidRDefault="004468F5" w:rsidP="00167BD7">
            <w:pPr>
              <w:pStyle w:val="PargrafodaLista"/>
              <w:numPr>
                <w:ilvl w:val="0"/>
                <w:numId w:val="0"/>
              </w:numPr>
              <w:spacing w:before="60" w:after="60" w:line="240" w:lineRule="auto"/>
              <w:jc w:val="center"/>
              <w:rPr>
                <w:lang w:val="pt-BR"/>
              </w:rPr>
              <w:pPrChange w:id="293"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SMD71</w:t>
            </w:r>
          </w:p>
        </w:tc>
        <w:tc>
          <w:tcPr>
            <w:tcW w:w="3402"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0B2D1609" w14:textId="77777777" w:rsidR="004468F5" w:rsidRPr="004468F5" w:rsidRDefault="004468F5" w:rsidP="00167BD7">
            <w:pPr>
              <w:pStyle w:val="PargrafodaLista"/>
              <w:numPr>
                <w:ilvl w:val="0"/>
                <w:numId w:val="0"/>
              </w:numPr>
              <w:spacing w:before="60" w:after="60" w:line="240" w:lineRule="auto"/>
              <w:jc w:val="center"/>
              <w:rPr>
                <w:lang w:val="pt-BR"/>
              </w:rPr>
              <w:pPrChange w:id="294"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177</w:t>
            </w:r>
          </w:p>
        </w:tc>
        <w:tc>
          <w:tcPr>
            <w:tcW w:w="2828" w:type="dxa"/>
            <w:tcBorders>
              <w:top w:val="nil"/>
              <w:left w:val="nil"/>
              <w:bottom w:val="single" w:sz="4" w:space="0" w:color="auto"/>
              <w:right w:val="single" w:sz="4" w:space="0" w:color="auto"/>
            </w:tcBorders>
            <w:tcMar>
              <w:top w:w="15" w:type="dxa"/>
              <w:left w:w="15" w:type="dxa"/>
              <w:bottom w:w="0" w:type="dxa"/>
              <w:right w:w="15" w:type="dxa"/>
            </w:tcMar>
            <w:vAlign w:val="bottom"/>
            <w:hideMark/>
          </w:tcPr>
          <w:p w14:paraId="5BB311F0" w14:textId="0273DB87" w:rsidR="004468F5" w:rsidRPr="004468F5" w:rsidRDefault="004468F5" w:rsidP="00167BD7">
            <w:pPr>
              <w:pStyle w:val="PargrafodaLista"/>
              <w:numPr>
                <w:ilvl w:val="0"/>
                <w:numId w:val="0"/>
              </w:numPr>
              <w:spacing w:before="60" w:after="60" w:line="240" w:lineRule="auto"/>
              <w:jc w:val="center"/>
              <w:rPr>
                <w:lang w:val="pt-BR"/>
              </w:rPr>
              <w:pPrChange w:id="295" w:author="Breno oliveira" w:date="2026-01-26T15:33:00Z" w16du:dateUtc="2026-01-26T14:33:00Z">
                <w:pPr>
                  <w:pStyle w:val="PargrafodaLista"/>
                  <w:numPr>
                    <w:numId w:val="0"/>
                  </w:numPr>
                  <w:spacing w:before="60" w:after="60" w:line="360" w:lineRule="exact"/>
                  <w:ind w:left="0" w:firstLine="0"/>
                  <w:jc w:val="center"/>
                </w:pPr>
              </w:pPrChange>
            </w:pPr>
            <w:r w:rsidRPr="004468F5">
              <w:rPr>
                <w:lang w:val="pt-BR"/>
              </w:rPr>
              <w:t>R$ 2.664.493,03</w:t>
            </w:r>
          </w:p>
        </w:tc>
      </w:tr>
      <w:tr w:rsidR="004468F5" w:rsidRPr="004468F5" w14:paraId="1F72ACBD" w14:textId="77777777" w:rsidTr="009F6415">
        <w:trPr>
          <w:trHeight w:val="240"/>
          <w:jc w:val="center"/>
        </w:trPr>
        <w:tc>
          <w:tcPr>
            <w:tcW w:w="3114" w:type="dxa"/>
            <w:tcBorders>
              <w:top w:val="nil"/>
              <w:left w:val="single" w:sz="4" w:space="0" w:color="auto"/>
              <w:bottom w:val="single" w:sz="4" w:space="0" w:color="auto"/>
              <w:right w:val="single" w:sz="4" w:space="0" w:color="auto"/>
            </w:tcBorders>
            <w:shd w:val="clear" w:color="auto" w:fill="FFC000"/>
            <w:tcMar>
              <w:top w:w="15" w:type="dxa"/>
              <w:left w:w="15" w:type="dxa"/>
              <w:bottom w:w="0" w:type="dxa"/>
              <w:right w:w="15" w:type="dxa"/>
            </w:tcMar>
            <w:vAlign w:val="bottom"/>
            <w:hideMark/>
          </w:tcPr>
          <w:p w14:paraId="1E3FB558" w14:textId="77777777" w:rsidR="004468F5" w:rsidRPr="004468F5" w:rsidRDefault="004468F5" w:rsidP="00167BD7">
            <w:pPr>
              <w:pStyle w:val="PargrafodaLista"/>
              <w:numPr>
                <w:ilvl w:val="0"/>
                <w:numId w:val="0"/>
              </w:numPr>
              <w:spacing w:before="60" w:after="60" w:line="240" w:lineRule="auto"/>
              <w:jc w:val="center"/>
              <w:rPr>
                <w:lang w:val="pt-BR"/>
              </w:rPr>
              <w:pPrChange w:id="296" w:author="Breno oliveira" w:date="2026-01-26T15:33:00Z" w16du:dateUtc="2026-01-26T14:33:00Z">
                <w:pPr>
                  <w:pStyle w:val="PargrafodaLista"/>
                  <w:numPr>
                    <w:numId w:val="0"/>
                  </w:numPr>
                  <w:spacing w:before="60" w:after="60" w:line="360" w:lineRule="exact"/>
                  <w:ind w:left="0" w:firstLine="0"/>
                  <w:jc w:val="center"/>
                </w:pPr>
              </w:pPrChange>
            </w:pPr>
            <w:r w:rsidRPr="004468F5">
              <w:rPr>
                <w:b/>
                <w:bCs/>
                <w:lang w:val="pt-BR"/>
              </w:rPr>
              <w:t>TOTAL</w:t>
            </w:r>
          </w:p>
        </w:tc>
        <w:tc>
          <w:tcPr>
            <w:tcW w:w="3402" w:type="dxa"/>
            <w:tcBorders>
              <w:top w:val="nil"/>
              <w:left w:val="nil"/>
              <w:bottom w:val="single" w:sz="4" w:space="0" w:color="auto"/>
              <w:right w:val="single" w:sz="4" w:space="0" w:color="auto"/>
            </w:tcBorders>
            <w:shd w:val="clear" w:color="auto" w:fill="FFC000"/>
            <w:tcMar>
              <w:top w:w="15" w:type="dxa"/>
              <w:left w:w="15" w:type="dxa"/>
              <w:bottom w:w="0" w:type="dxa"/>
              <w:right w:w="15" w:type="dxa"/>
            </w:tcMar>
            <w:vAlign w:val="bottom"/>
            <w:hideMark/>
          </w:tcPr>
          <w:p w14:paraId="0D1CBCE0" w14:textId="77777777" w:rsidR="004468F5" w:rsidRPr="004468F5" w:rsidRDefault="004468F5" w:rsidP="00167BD7">
            <w:pPr>
              <w:pStyle w:val="PargrafodaLista"/>
              <w:numPr>
                <w:ilvl w:val="0"/>
                <w:numId w:val="0"/>
              </w:numPr>
              <w:spacing w:before="60" w:after="60" w:line="240" w:lineRule="auto"/>
              <w:jc w:val="center"/>
              <w:rPr>
                <w:lang w:val="pt-BR"/>
              </w:rPr>
              <w:pPrChange w:id="297" w:author="Breno oliveira" w:date="2026-01-26T15:33:00Z" w16du:dateUtc="2026-01-26T14:33:00Z">
                <w:pPr>
                  <w:pStyle w:val="PargrafodaLista"/>
                  <w:numPr>
                    <w:numId w:val="0"/>
                  </w:numPr>
                  <w:spacing w:before="60" w:after="60" w:line="360" w:lineRule="exact"/>
                  <w:ind w:left="0" w:firstLine="0"/>
                  <w:jc w:val="center"/>
                </w:pPr>
              </w:pPrChange>
            </w:pPr>
            <w:r w:rsidRPr="004468F5">
              <w:rPr>
                <w:b/>
                <w:bCs/>
                <w:lang w:val="pt-BR"/>
              </w:rPr>
              <w:t>491</w:t>
            </w:r>
          </w:p>
        </w:tc>
        <w:tc>
          <w:tcPr>
            <w:tcW w:w="2828" w:type="dxa"/>
            <w:tcBorders>
              <w:top w:val="nil"/>
              <w:left w:val="nil"/>
              <w:bottom w:val="single" w:sz="4" w:space="0" w:color="auto"/>
              <w:right w:val="single" w:sz="4" w:space="0" w:color="auto"/>
            </w:tcBorders>
            <w:shd w:val="clear" w:color="auto" w:fill="FFC000"/>
            <w:tcMar>
              <w:top w:w="15" w:type="dxa"/>
              <w:left w:w="15" w:type="dxa"/>
              <w:bottom w:w="0" w:type="dxa"/>
              <w:right w:w="15" w:type="dxa"/>
            </w:tcMar>
            <w:vAlign w:val="bottom"/>
            <w:hideMark/>
          </w:tcPr>
          <w:p w14:paraId="228690EE" w14:textId="31B9750E" w:rsidR="004468F5" w:rsidRPr="004468F5" w:rsidRDefault="004468F5" w:rsidP="00167BD7">
            <w:pPr>
              <w:pStyle w:val="PargrafodaLista"/>
              <w:numPr>
                <w:ilvl w:val="0"/>
                <w:numId w:val="0"/>
              </w:numPr>
              <w:spacing w:before="60" w:after="60" w:line="240" w:lineRule="auto"/>
              <w:jc w:val="center"/>
              <w:rPr>
                <w:lang w:val="pt-BR"/>
              </w:rPr>
              <w:pPrChange w:id="298" w:author="Breno oliveira" w:date="2026-01-26T15:33:00Z" w16du:dateUtc="2026-01-26T14:33:00Z">
                <w:pPr>
                  <w:pStyle w:val="PargrafodaLista"/>
                  <w:numPr>
                    <w:numId w:val="0"/>
                  </w:numPr>
                  <w:spacing w:before="60" w:after="60" w:line="360" w:lineRule="exact"/>
                  <w:ind w:left="0" w:firstLine="0"/>
                  <w:jc w:val="center"/>
                </w:pPr>
              </w:pPrChange>
            </w:pPr>
            <w:r w:rsidRPr="004468F5">
              <w:rPr>
                <w:b/>
                <w:bCs/>
                <w:lang w:val="pt-BR"/>
              </w:rPr>
              <w:t>R$ 5.402.207,69</w:t>
            </w:r>
          </w:p>
        </w:tc>
      </w:tr>
    </w:tbl>
    <w:p w14:paraId="0AC8B32A" w14:textId="55F128E9" w:rsidR="000C63C2" w:rsidRDefault="000C63C2" w:rsidP="00167BD7">
      <w:pPr>
        <w:pStyle w:val="PargrafodaLista"/>
        <w:ind w:firstLine="1134"/>
        <w:rPr>
          <w:lang w:val="pt-BR"/>
        </w:rPr>
        <w:pPrChange w:id="299" w:author="Breno oliveira" w:date="2026-01-26T15:33:00Z" w16du:dateUtc="2026-01-26T14:33:00Z">
          <w:pPr>
            <w:pStyle w:val="PargrafodaLista"/>
          </w:pPr>
        </w:pPrChange>
      </w:pPr>
      <w:r>
        <w:rPr>
          <w:lang w:val="pt-BR"/>
        </w:rPr>
        <w:t xml:space="preserve">É preciso ressaltar, ainda, que as </w:t>
      </w:r>
      <w:r w:rsidRPr="000C63C2">
        <w:rPr>
          <w:highlight w:val="yellow"/>
          <w:lang w:val="pt-BR"/>
        </w:rPr>
        <w:t>64 (sessenta e quatro)</w:t>
      </w:r>
      <w:r>
        <w:rPr>
          <w:lang w:val="pt-BR"/>
        </w:rPr>
        <w:t xml:space="preserve"> Solicitações de Mudança</w:t>
      </w:r>
      <w:ins w:id="300" w:author="Breno oliveira" w:date="2026-01-26T15:33:00Z" w16du:dateUtc="2026-01-26T14:33:00Z">
        <w:r w:rsidR="000F1F72">
          <w:rPr>
            <w:lang w:val="pt-BR"/>
          </w:rPr>
          <w:t xml:space="preserve"> feitas exclusivamente pela </w:t>
        </w:r>
        <w:commentRangeStart w:id="301"/>
        <w:proofErr w:type="spellStart"/>
        <w:r w:rsidR="000F1F72">
          <w:rPr>
            <w:lang w:val="pt-BR"/>
          </w:rPr>
          <w:t>Brisanet</w:t>
        </w:r>
      </w:ins>
      <w:commentRangeEnd w:id="301"/>
      <w:proofErr w:type="spellEnd"/>
      <w:ins w:id="302" w:author="Breno oliveira" w:date="2026-01-26T15:34:00Z" w16du:dateUtc="2026-01-26T14:34:00Z">
        <w:r w:rsidR="000F1F72">
          <w:rPr>
            <w:rStyle w:val="Refdecomentrio"/>
          </w:rPr>
          <w:commentReference w:id="301"/>
        </w:r>
      </w:ins>
      <w:r>
        <w:rPr>
          <w:lang w:val="pt-BR"/>
        </w:rPr>
        <w:t xml:space="preserve"> que </w:t>
      </w:r>
      <w:r w:rsidR="002F18A8">
        <w:rPr>
          <w:lang w:val="pt-BR"/>
        </w:rPr>
        <w:t xml:space="preserve">não chegaram a ser definitivamente aprovadas </w:t>
      </w:r>
      <w:r w:rsidR="0024170F">
        <w:rPr>
          <w:lang w:val="pt-BR"/>
        </w:rPr>
        <w:t xml:space="preserve">em alguma das etapas do fluxo acima indicado </w:t>
      </w:r>
      <w:r w:rsidR="0024170F">
        <w:rPr>
          <w:b/>
          <w:bCs/>
          <w:u w:val="single"/>
          <w:lang w:val="pt-BR"/>
        </w:rPr>
        <w:t xml:space="preserve">também impactaram severamente as atividades da </w:t>
      </w:r>
      <w:proofErr w:type="spellStart"/>
      <w:r w:rsidR="0024170F">
        <w:rPr>
          <w:b/>
          <w:bCs/>
          <w:u w:val="single"/>
          <w:lang w:val="pt-BR"/>
        </w:rPr>
        <w:t>Seidor</w:t>
      </w:r>
      <w:proofErr w:type="spellEnd"/>
      <w:r w:rsidR="0024170F">
        <w:rPr>
          <w:lang w:val="pt-BR"/>
        </w:rPr>
        <w:t xml:space="preserve">, pois </w:t>
      </w:r>
      <w:ins w:id="303" w:author="Breno oliveira" w:date="2026-01-26T15:36:00Z" w16du:dateUtc="2026-01-26T14:36:00Z">
        <w:r w:rsidR="007709B4">
          <w:rPr>
            <w:lang w:val="pt-BR"/>
          </w:rPr>
          <w:t xml:space="preserve">demandaram </w:t>
        </w:r>
      </w:ins>
      <w:del w:id="304" w:author="Breno oliveira" w:date="2026-01-26T15:36:00Z" w16du:dateUtc="2026-01-26T14:36:00Z">
        <w:r w:rsidR="0024170F" w:rsidDel="007709B4">
          <w:rPr>
            <w:lang w:val="pt-BR"/>
          </w:rPr>
          <w:delText>foram avaliadas</w:delText>
        </w:r>
      </w:del>
      <w:del w:id="305" w:author="Breno oliveira" w:date="2026-01-26T15:39:00Z" w16du:dateUtc="2026-01-26T14:39:00Z">
        <w:r w:rsidR="0024170F" w:rsidDel="00553286">
          <w:rPr>
            <w:lang w:val="pt-BR"/>
          </w:rPr>
          <w:delText xml:space="preserve"> </w:delText>
        </w:r>
        <w:r w:rsidR="004B6AA5" w:rsidDel="00553286">
          <w:rPr>
            <w:lang w:val="pt-BR"/>
          </w:rPr>
          <w:delText>pela</w:delText>
        </w:r>
      </w:del>
      <w:ins w:id="306" w:author="Breno oliveira" w:date="2026-01-26T15:39:00Z" w16du:dateUtc="2026-01-26T14:39:00Z">
        <w:r w:rsidR="00553286">
          <w:rPr>
            <w:lang w:val="pt-BR"/>
          </w:rPr>
          <w:t>avaliação pela</w:t>
        </w:r>
      </w:ins>
      <w:r w:rsidR="004B6AA5">
        <w:rPr>
          <w:lang w:val="pt-BR"/>
        </w:rPr>
        <w:t xml:space="preserve"> sua equipe</w:t>
      </w:r>
      <w:ins w:id="307" w:author="Breno oliveira" w:date="2026-01-26T15:37:00Z" w16du:dateUtc="2026-01-26T14:37:00Z">
        <w:r w:rsidR="00BD204B">
          <w:rPr>
            <w:lang w:val="pt-BR"/>
          </w:rPr>
          <w:t xml:space="preserve"> que estava alocada no projeto</w:t>
        </w:r>
      </w:ins>
      <w:r w:rsidR="004B6AA5">
        <w:rPr>
          <w:lang w:val="pt-BR"/>
        </w:rPr>
        <w:t xml:space="preserve"> e, em sua maioria, deram origem à elaboração de relatórios de impacto e/ou necessidade de implementação.</w:t>
      </w:r>
      <w:r w:rsidR="004B6AA5">
        <w:rPr>
          <w:rStyle w:val="Refdenotaderodap"/>
          <w:lang w:val="pt-BR"/>
        </w:rPr>
        <w:footnoteReference w:id="13"/>
      </w:r>
    </w:p>
    <w:p w14:paraId="5C9174F1" w14:textId="02BDAA0C" w:rsidR="000071C2" w:rsidRDefault="00BA1F08" w:rsidP="00BD204B">
      <w:pPr>
        <w:pStyle w:val="PargrafodaLista"/>
        <w:ind w:firstLine="1134"/>
        <w:rPr>
          <w:lang w:val="pt-BR"/>
        </w:rPr>
        <w:pPrChange w:id="308" w:author="Breno oliveira" w:date="2026-01-26T15:37:00Z" w16du:dateUtc="2026-01-26T14:37:00Z">
          <w:pPr>
            <w:pStyle w:val="PargrafodaLista"/>
          </w:pPr>
        </w:pPrChange>
      </w:pPr>
      <w:r>
        <w:rPr>
          <w:lang w:val="pt-BR"/>
        </w:rPr>
        <w:t xml:space="preserve">O primeiro impacto significativo ao escopo e ao cronograma do Projeto </w:t>
      </w:r>
      <w:proofErr w:type="spellStart"/>
      <w:r>
        <w:rPr>
          <w:lang w:val="pt-BR"/>
        </w:rPr>
        <w:t>Brisanet</w:t>
      </w:r>
      <w:proofErr w:type="spellEnd"/>
      <w:r>
        <w:rPr>
          <w:lang w:val="pt-BR"/>
        </w:rPr>
        <w:t xml:space="preserve"> foi objeto da </w:t>
      </w:r>
      <w:r w:rsidR="00C926E8">
        <w:rPr>
          <w:lang w:val="pt-BR"/>
        </w:rPr>
        <w:t>S</w:t>
      </w:r>
      <w:r w:rsidR="00CD36CA">
        <w:rPr>
          <w:lang w:val="pt-BR"/>
        </w:rPr>
        <w:t xml:space="preserve">olicitação de Mudança n. 11, </w:t>
      </w:r>
      <w:r w:rsidR="000A229B">
        <w:rPr>
          <w:lang w:val="pt-BR"/>
        </w:rPr>
        <w:t xml:space="preserve">cujo relatório </w:t>
      </w:r>
      <w:r w:rsidR="00CD36CA">
        <w:rPr>
          <w:lang w:val="pt-BR"/>
        </w:rPr>
        <w:t xml:space="preserve">contém 32 páginas dedicadas </w:t>
      </w:r>
      <w:r w:rsidR="00123BFC">
        <w:rPr>
          <w:lang w:val="pt-BR"/>
        </w:rPr>
        <w:t>a documenta</w:t>
      </w:r>
      <w:r w:rsidR="000A229B">
        <w:rPr>
          <w:lang w:val="pt-BR"/>
        </w:rPr>
        <w:t>r</w:t>
      </w:r>
      <w:r w:rsidR="00123BFC">
        <w:rPr>
          <w:lang w:val="pt-BR"/>
        </w:rPr>
        <w:t xml:space="preserve"> as alterações requeridas pela </w:t>
      </w:r>
      <w:proofErr w:type="spellStart"/>
      <w:r w:rsidR="00123BFC">
        <w:rPr>
          <w:lang w:val="pt-BR"/>
        </w:rPr>
        <w:t>Brisanet</w:t>
      </w:r>
      <w:proofErr w:type="spellEnd"/>
      <w:r w:rsidR="000A229B">
        <w:rPr>
          <w:lang w:val="pt-BR"/>
        </w:rPr>
        <w:t xml:space="preserve"> e o seu respectivo impacto </w:t>
      </w:r>
      <w:r w:rsidR="00EE3F86">
        <w:rPr>
          <w:lang w:val="pt-BR"/>
        </w:rPr>
        <w:t xml:space="preserve">financeiro e ao cronograma do projeto. Os trechos abaixo foram extraídos desse documento, e retratam bem essas </w:t>
      </w:r>
      <w:del w:id="309" w:author="Breno oliveira" w:date="2026-01-26T16:05:00Z" w16du:dateUtc="2026-01-26T15:05:00Z">
        <w:r w:rsidR="00EE3F86" w:rsidDel="00467DFF">
          <w:rPr>
            <w:lang w:val="pt-BR"/>
          </w:rPr>
          <w:delText>questões</w:delText>
        </w:r>
      </w:del>
      <w:proofErr w:type="gramStart"/>
      <w:ins w:id="310" w:author="Breno oliveira" w:date="2026-01-26T16:05:00Z" w16du:dateUtc="2026-01-26T15:05:00Z">
        <w:r w:rsidR="00467DFF">
          <w:rPr>
            <w:lang w:val="pt-BR"/>
          </w:rPr>
          <w:t>questões  que</w:t>
        </w:r>
        <w:proofErr w:type="gramEnd"/>
        <w:r w:rsidR="00467DFF">
          <w:rPr>
            <w:lang w:val="pt-BR"/>
          </w:rPr>
          <w:t xml:space="preserve"> novamente foram omitidas pela </w:t>
        </w:r>
        <w:proofErr w:type="spellStart"/>
        <w:r w:rsidR="00467DFF">
          <w:rPr>
            <w:lang w:val="pt-BR"/>
          </w:rPr>
          <w:t>Brisanet</w:t>
        </w:r>
      </w:ins>
      <w:proofErr w:type="spellEnd"/>
      <w:r w:rsidR="007B730F">
        <w:rPr>
          <w:lang w:val="pt-BR"/>
        </w:rPr>
        <w:t>:</w:t>
      </w:r>
      <w:r w:rsidR="007B730F">
        <w:rPr>
          <w:rStyle w:val="Refdenotaderodap"/>
          <w:lang w:val="pt-BR"/>
        </w:rPr>
        <w:footnoteReference w:id="14"/>
      </w:r>
      <w:r w:rsidR="007B730F">
        <w:rPr>
          <w:lang w:val="pt-BR"/>
        </w:rPr>
        <w:t xml:space="preserve"> </w:t>
      </w:r>
    </w:p>
    <w:p w14:paraId="5B2FB233" w14:textId="2482A826" w:rsidR="007B730F" w:rsidRDefault="008027C3" w:rsidP="004F21DE">
      <w:pPr>
        <w:pStyle w:val="PargrafodaLista"/>
        <w:numPr>
          <w:ilvl w:val="0"/>
          <w:numId w:val="0"/>
        </w:numPr>
        <w:jc w:val="center"/>
        <w:rPr>
          <w:lang w:val="pt-BR"/>
        </w:rPr>
      </w:pPr>
      <w:r w:rsidRPr="008027C3">
        <w:rPr>
          <w:noProof/>
          <w:lang w:val="pt-BR"/>
        </w:rPr>
        <w:lastRenderedPageBreak/>
        <w:drawing>
          <wp:inline distT="0" distB="0" distL="0" distR="0" wp14:anchorId="43798077" wp14:editId="2510BACB">
            <wp:extent cx="5913148" cy="903976"/>
            <wp:effectExtent l="19050" t="19050" r="11430" b="10795"/>
            <wp:docPr id="123811595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15959" name="Imagem 1" descr="Texto&#10;&#10;O conteúdo gerado por IA pode estar incorreto."/>
                    <pic:cNvPicPr/>
                  </pic:nvPicPr>
                  <pic:blipFill>
                    <a:blip r:embed="rId24"/>
                    <a:stretch>
                      <a:fillRect/>
                    </a:stretch>
                  </pic:blipFill>
                  <pic:spPr>
                    <a:xfrm>
                      <a:off x="0" y="0"/>
                      <a:ext cx="6085352" cy="930302"/>
                    </a:xfrm>
                    <a:prstGeom prst="rect">
                      <a:avLst/>
                    </a:prstGeom>
                    <a:ln>
                      <a:solidFill>
                        <a:srgbClr val="FFC000"/>
                      </a:solidFill>
                    </a:ln>
                  </pic:spPr>
                </pic:pic>
              </a:graphicData>
            </a:graphic>
          </wp:inline>
        </w:drawing>
      </w:r>
    </w:p>
    <w:p w14:paraId="5522D052" w14:textId="4E512338" w:rsidR="008027C3" w:rsidRDefault="00EA3DB7" w:rsidP="004F21DE">
      <w:pPr>
        <w:pStyle w:val="PargrafodaLista"/>
        <w:numPr>
          <w:ilvl w:val="0"/>
          <w:numId w:val="0"/>
        </w:numPr>
        <w:jc w:val="center"/>
        <w:rPr>
          <w:lang w:val="pt-BR"/>
        </w:rPr>
      </w:pPr>
      <w:r w:rsidRPr="00EA3DB7">
        <w:rPr>
          <w:noProof/>
          <w:lang w:val="pt-BR"/>
        </w:rPr>
        <w:drawing>
          <wp:inline distT="0" distB="0" distL="0" distR="0" wp14:anchorId="19C10944" wp14:editId="40A82DAD">
            <wp:extent cx="5934323" cy="1223154"/>
            <wp:effectExtent l="19050" t="19050" r="9525" b="15240"/>
            <wp:docPr id="84165448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4487" name="Imagem 1" descr="Texto&#10;&#10;O conteúdo gerado por IA pode estar incorreto."/>
                    <pic:cNvPicPr/>
                  </pic:nvPicPr>
                  <pic:blipFill>
                    <a:blip r:embed="rId25"/>
                    <a:stretch>
                      <a:fillRect/>
                    </a:stretch>
                  </pic:blipFill>
                  <pic:spPr>
                    <a:xfrm>
                      <a:off x="0" y="0"/>
                      <a:ext cx="6058011" cy="1248648"/>
                    </a:xfrm>
                    <a:prstGeom prst="rect">
                      <a:avLst/>
                    </a:prstGeom>
                    <a:ln>
                      <a:solidFill>
                        <a:srgbClr val="FFC000"/>
                      </a:solidFill>
                    </a:ln>
                  </pic:spPr>
                </pic:pic>
              </a:graphicData>
            </a:graphic>
          </wp:inline>
        </w:drawing>
      </w:r>
    </w:p>
    <w:p w14:paraId="58E11798" w14:textId="4C598160" w:rsidR="0080718C" w:rsidRDefault="0080718C" w:rsidP="004F21DE">
      <w:pPr>
        <w:pStyle w:val="PargrafodaLista"/>
        <w:numPr>
          <w:ilvl w:val="0"/>
          <w:numId w:val="0"/>
        </w:numPr>
        <w:jc w:val="center"/>
        <w:rPr>
          <w:lang w:val="pt-BR"/>
        </w:rPr>
      </w:pPr>
      <w:r w:rsidRPr="0080718C">
        <w:rPr>
          <w:noProof/>
          <w:lang w:val="pt-BR"/>
        </w:rPr>
        <w:drawing>
          <wp:inline distT="0" distB="0" distL="0" distR="0" wp14:anchorId="20C517EB" wp14:editId="52C20A06">
            <wp:extent cx="5928475" cy="1619969"/>
            <wp:effectExtent l="19050" t="19050" r="15240" b="18415"/>
            <wp:docPr id="114069628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96280" name="Imagem 1" descr="Interface gráfica do usuário, Texto, Aplicativo&#10;&#10;O conteúdo gerado por IA pode estar incorreto."/>
                    <pic:cNvPicPr/>
                  </pic:nvPicPr>
                  <pic:blipFill>
                    <a:blip r:embed="rId26"/>
                    <a:stretch>
                      <a:fillRect/>
                    </a:stretch>
                  </pic:blipFill>
                  <pic:spPr>
                    <a:xfrm>
                      <a:off x="0" y="0"/>
                      <a:ext cx="6034976" cy="1649071"/>
                    </a:xfrm>
                    <a:prstGeom prst="rect">
                      <a:avLst/>
                    </a:prstGeom>
                    <a:ln>
                      <a:solidFill>
                        <a:srgbClr val="FFC000"/>
                      </a:solidFill>
                    </a:ln>
                  </pic:spPr>
                </pic:pic>
              </a:graphicData>
            </a:graphic>
          </wp:inline>
        </w:drawing>
      </w:r>
    </w:p>
    <w:p w14:paraId="1948E356" w14:textId="07A296BE" w:rsidR="00F149FF" w:rsidRDefault="00F149FF" w:rsidP="004F21DE">
      <w:pPr>
        <w:pStyle w:val="PargrafodaLista"/>
        <w:numPr>
          <w:ilvl w:val="0"/>
          <w:numId w:val="0"/>
        </w:numPr>
        <w:jc w:val="center"/>
        <w:rPr>
          <w:lang w:val="pt-BR"/>
        </w:rPr>
      </w:pPr>
      <w:r w:rsidRPr="00F149FF">
        <w:rPr>
          <w:noProof/>
          <w:lang w:val="pt-BR"/>
        </w:rPr>
        <w:drawing>
          <wp:inline distT="0" distB="0" distL="0" distR="0" wp14:anchorId="037DB00C" wp14:editId="13956158">
            <wp:extent cx="5954313" cy="852218"/>
            <wp:effectExtent l="19050" t="19050" r="27940" b="24130"/>
            <wp:docPr id="133285761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57611" name="Imagem 1" descr="Texto&#10;&#10;O conteúdo gerado por IA pode estar incorreto."/>
                    <pic:cNvPicPr/>
                  </pic:nvPicPr>
                  <pic:blipFill>
                    <a:blip r:embed="rId27"/>
                    <a:stretch>
                      <a:fillRect/>
                    </a:stretch>
                  </pic:blipFill>
                  <pic:spPr>
                    <a:xfrm>
                      <a:off x="0" y="0"/>
                      <a:ext cx="6046519" cy="865415"/>
                    </a:xfrm>
                    <a:prstGeom prst="rect">
                      <a:avLst/>
                    </a:prstGeom>
                    <a:ln>
                      <a:solidFill>
                        <a:srgbClr val="FFC000"/>
                      </a:solidFill>
                    </a:ln>
                  </pic:spPr>
                </pic:pic>
              </a:graphicData>
            </a:graphic>
          </wp:inline>
        </w:drawing>
      </w:r>
    </w:p>
    <w:p w14:paraId="387747D2" w14:textId="4EAD8939" w:rsidR="003E430E" w:rsidRDefault="004852A2" w:rsidP="004F21DE">
      <w:pPr>
        <w:pStyle w:val="PargrafodaLista"/>
        <w:numPr>
          <w:ilvl w:val="0"/>
          <w:numId w:val="0"/>
        </w:numPr>
        <w:jc w:val="center"/>
        <w:rPr>
          <w:lang w:val="pt-BR"/>
        </w:rPr>
      </w:pPr>
      <w:r w:rsidRPr="004852A2">
        <w:rPr>
          <w:noProof/>
          <w:lang w:val="pt-BR"/>
        </w:rPr>
        <w:drawing>
          <wp:inline distT="0" distB="0" distL="0" distR="0" wp14:anchorId="7276409F" wp14:editId="13DB6BAE">
            <wp:extent cx="5921858" cy="740075"/>
            <wp:effectExtent l="19050" t="19050" r="22225" b="22225"/>
            <wp:docPr id="1560486063" name="Imagem 1" descr="Word&#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6063" name="Imagem 1" descr="Word&#10;&#10;O conteúdo gerado por IA pode estar incorreto."/>
                    <pic:cNvPicPr/>
                  </pic:nvPicPr>
                  <pic:blipFill>
                    <a:blip r:embed="rId28"/>
                    <a:stretch>
                      <a:fillRect/>
                    </a:stretch>
                  </pic:blipFill>
                  <pic:spPr>
                    <a:xfrm>
                      <a:off x="0" y="0"/>
                      <a:ext cx="6049097" cy="755976"/>
                    </a:xfrm>
                    <a:prstGeom prst="rect">
                      <a:avLst/>
                    </a:prstGeom>
                    <a:ln>
                      <a:solidFill>
                        <a:srgbClr val="FFC000"/>
                      </a:solidFill>
                    </a:ln>
                  </pic:spPr>
                </pic:pic>
              </a:graphicData>
            </a:graphic>
          </wp:inline>
        </w:drawing>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gridCol w:w="4596"/>
      </w:tblGrid>
      <w:tr w:rsidR="00B43111" w14:paraId="6FC002F6" w14:textId="77777777" w:rsidTr="00AD472B">
        <w:tc>
          <w:tcPr>
            <w:tcW w:w="4672" w:type="dxa"/>
          </w:tcPr>
          <w:p w14:paraId="6244BFFD" w14:textId="6AE30457" w:rsidR="002B0CA5" w:rsidRDefault="00FE129E" w:rsidP="004F21DE">
            <w:pPr>
              <w:pStyle w:val="PargrafodaLista"/>
              <w:numPr>
                <w:ilvl w:val="0"/>
                <w:numId w:val="0"/>
              </w:numPr>
              <w:jc w:val="center"/>
            </w:pPr>
            <w:r w:rsidRPr="00FE129E">
              <w:rPr>
                <w:noProof/>
              </w:rPr>
              <w:lastRenderedPageBreak/>
              <w:drawing>
                <wp:inline distT="0" distB="0" distL="0" distR="0" wp14:anchorId="222A61C9" wp14:editId="6AB0231D">
                  <wp:extent cx="2855343" cy="2284274"/>
                  <wp:effectExtent l="0" t="0" r="2540" b="1905"/>
                  <wp:docPr id="1486239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9660" name=""/>
                          <pic:cNvPicPr/>
                        </pic:nvPicPr>
                        <pic:blipFill>
                          <a:blip r:embed="rId29"/>
                          <a:stretch>
                            <a:fillRect/>
                          </a:stretch>
                        </pic:blipFill>
                        <pic:spPr>
                          <a:xfrm>
                            <a:off x="0" y="0"/>
                            <a:ext cx="2884666" cy="2307732"/>
                          </a:xfrm>
                          <a:prstGeom prst="rect">
                            <a:avLst/>
                          </a:prstGeom>
                        </pic:spPr>
                      </pic:pic>
                    </a:graphicData>
                  </a:graphic>
                </wp:inline>
              </w:drawing>
            </w:r>
          </w:p>
        </w:tc>
        <w:tc>
          <w:tcPr>
            <w:tcW w:w="4672" w:type="dxa"/>
          </w:tcPr>
          <w:p w14:paraId="0286282D" w14:textId="52CB3E40" w:rsidR="002B0CA5" w:rsidRDefault="00B43111" w:rsidP="004F21DE">
            <w:pPr>
              <w:pStyle w:val="PargrafodaLista"/>
              <w:numPr>
                <w:ilvl w:val="0"/>
                <w:numId w:val="0"/>
              </w:numPr>
              <w:jc w:val="center"/>
            </w:pPr>
            <w:r w:rsidRPr="00B43111">
              <w:rPr>
                <w:noProof/>
              </w:rPr>
              <w:drawing>
                <wp:inline distT="0" distB="0" distL="0" distR="0" wp14:anchorId="5A200C98" wp14:editId="55716B51">
                  <wp:extent cx="2844380" cy="2386078"/>
                  <wp:effectExtent l="0" t="0" r="0" b="0"/>
                  <wp:docPr id="238614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14278" name=""/>
                          <pic:cNvPicPr/>
                        </pic:nvPicPr>
                        <pic:blipFill>
                          <a:blip r:embed="rId30"/>
                          <a:stretch>
                            <a:fillRect/>
                          </a:stretch>
                        </pic:blipFill>
                        <pic:spPr>
                          <a:xfrm>
                            <a:off x="0" y="0"/>
                            <a:ext cx="2879007" cy="2415126"/>
                          </a:xfrm>
                          <a:prstGeom prst="rect">
                            <a:avLst/>
                          </a:prstGeom>
                        </pic:spPr>
                      </pic:pic>
                    </a:graphicData>
                  </a:graphic>
                </wp:inline>
              </w:drawing>
            </w:r>
          </w:p>
        </w:tc>
      </w:tr>
    </w:tbl>
    <w:p w14:paraId="461C5C05" w14:textId="523698C4" w:rsidR="004852A2" w:rsidRDefault="00C926E8" w:rsidP="004F21DE">
      <w:pPr>
        <w:pStyle w:val="PargrafodaLista"/>
        <w:numPr>
          <w:ilvl w:val="0"/>
          <w:numId w:val="0"/>
        </w:numPr>
        <w:jc w:val="center"/>
        <w:rPr>
          <w:lang w:val="pt-BR"/>
        </w:rPr>
      </w:pPr>
      <w:r w:rsidRPr="00C926E8">
        <w:rPr>
          <w:noProof/>
          <w:lang w:val="pt-BR"/>
        </w:rPr>
        <w:drawing>
          <wp:inline distT="0" distB="0" distL="0" distR="0" wp14:anchorId="138F7611" wp14:editId="419FC9D9">
            <wp:extent cx="5846912" cy="1188261"/>
            <wp:effectExtent l="19050" t="19050" r="20955" b="12065"/>
            <wp:docPr id="191263385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33853" name="Imagem 1" descr="Texto&#10;&#10;O conteúdo gerado por IA pode estar incorreto."/>
                    <pic:cNvPicPr/>
                  </pic:nvPicPr>
                  <pic:blipFill>
                    <a:blip r:embed="rId31"/>
                    <a:stretch>
                      <a:fillRect/>
                    </a:stretch>
                  </pic:blipFill>
                  <pic:spPr>
                    <a:xfrm>
                      <a:off x="0" y="0"/>
                      <a:ext cx="5971160" cy="1213512"/>
                    </a:xfrm>
                    <a:prstGeom prst="rect">
                      <a:avLst/>
                    </a:prstGeom>
                    <a:ln>
                      <a:solidFill>
                        <a:srgbClr val="FFC000"/>
                      </a:solidFill>
                    </a:ln>
                  </pic:spPr>
                </pic:pic>
              </a:graphicData>
            </a:graphic>
          </wp:inline>
        </w:drawing>
      </w:r>
    </w:p>
    <w:p w14:paraId="1DB65288" w14:textId="71D79664" w:rsidR="00F858FC" w:rsidRDefault="00AD77D0" w:rsidP="00640E82">
      <w:pPr>
        <w:pStyle w:val="PargrafodaLista"/>
        <w:ind w:firstLine="1134"/>
        <w:rPr>
          <w:lang w:val="pt-BR"/>
        </w:rPr>
        <w:pPrChange w:id="311" w:author="Breno oliveira" w:date="2026-01-26T15:38:00Z" w16du:dateUtc="2026-01-26T14:38:00Z">
          <w:pPr>
            <w:pStyle w:val="PargrafodaLista"/>
          </w:pPr>
        </w:pPrChange>
      </w:pPr>
      <w:r>
        <w:rPr>
          <w:lang w:val="pt-BR"/>
        </w:rPr>
        <w:t xml:space="preserve">A SMD-11, em razão do seu expressivo impacto </w:t>
      </w:r>
      <w:r w:rsidR="003A13FC">
        <w:rPr>
          <w:lang w:val="pt-BR"/>
        </w:rPr>
        <w:t xml:space="preserve">financeiro no projeto, que gerou um custo adicional de R$ 2.074.714,66, </w:t>
      </w:r>
      <w:r w:rsidR="00EA0C2F">
        <w:rPr>
          <w:lang w:val="pt-BR"/>
        </w:rPr>
        <w:t xml:space="preserve">foi assinada </w:t>
      </w:r>
      <w:ins w:id="312" w:author="Breno oliveira" w:date="2026-01-26T16:05:00Z" w16du:dateUtc="2026-01-26T15:05:00Z">
        <w:r w:rsidR="00295358">
          <w:rPr>
            <w:lang w:val="pt-BR"/>
          </w:rPr>
          <w:t xml:space="preserve">e aprovada </w:t>
        </w:r>
      </w:ins>
      <w:r w:rsidR="00EA0C2F">
        <w:rPr>
          <w:lang w:val="pt-BR"/>
        </w:rPr>
        <w:t xml:space="preserve">por ambas as Partes em razão da política interna da </w:t>
      </w:r>
      <w:proofErr w:type="spellStart"/>
      <w:r w:rsidR="00EA0C2F">
        <w:rPr>
          <w:lang w:val="pt-BR"/>
        </w:rPr>
        <w:t>Seidor</w:t>
      </w:r>
      <w:proofErr w:type="spellEnd"/>
      <w:r w:rsidR="00EA0C2F">
        <w:rPr>
          <w:lang w:val="pt-BR"/>
        </w:rPr>
        <w:t>, que exige a assinatura de Solicitações de Mudança que causem impactos acima de R$ 500.000,00</w:t>
      </w:r>
      <w:del w:id="313" w:author="Breno oliveira" w:date="2026-01-26T15:39:00Z" w16du:dateUtc="2026-01-26T14:39:00Z">
        <w:r w:rsidR="00EA0C2F" w:rsidDel="00C3458C">
          <w:rPr>
            <w:lang w:val="pt-BR"/>
          </w:rPr>
          <w:delText>.</w:delText>
        </w:r>
      </w:del>
      <w:r w:rsidR="00EA0C2F">
        <w:rPr>
          <w:lang w:val="pt-BR"/>
        </w:rPr>
        <w:t xml:space="preserve">: </w:t>
      </w:r>
    </w:p>
    <w:p w14:paraId="72FBB0BB" w14:textId="6079BCCF" w:rsidR="00EA0C2F" w:rsidRDefault="00973FAF" w:rsidP="00BD1034">
      <w:pPr>
        <w:pStyle w:val="PargrafodaLista"/>
        <w:numPr>
          <w:ilvl w:val="0"/>
          <w:numId w:val="0"/>
        </w:numPr>
        <w:jc w:val="center"/>
        <w:rPr>
          <w:lang w:val="pt-BR"/>
        </w:rPr>
      </w:pPr>
      <w:r w:rsidRPr="00973FAF">
        <w:rPr>
          <w:noProof/>
          <w:lang w:val="pt-BR"/>
        </w:rPr>
        <w:drawing>
          <wp:inline distT="0" distB="0" distL="0" distR="0" wp14:anchorId="394D46D6" wp14:editId="7115742D">
            <wp:extent cx="4880113" cy="452327"/>
            <wp:effectExtent l="19050" t="19050" r="15875" b="24130"/>
            <wp:docPr id="118512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2208" name=""/>
                    <pic:cNvPicPr/>
                  </pic:nvPicPr>
                  <pic:blipFill>
                    <a:blip r:embed="rId32"/>
                    <a:stretch>
                      <a:fillRect/>
                    </a:stretch>
                  </pic:blipFill>
                  <pic:spPr>
                    <a:xfrm>
                      <a:off x="0" y="0"/>
                      <a:ext cx="4926656" cy="456641"/>
                    </a:xfrm>
                    <a:prstGeom prst="rect">
                      <a:avLst/>
                    </a:prstGeom>
                    <a:ln>
                      <a:solidFill>
                        <a:srgbClr val="FFC000"/>
                      </a:solidFill>
                    </a:ln>
                  </pic:spPr>
                </pic:pic>
              </a:graphicData>
            </a:graphic>
          </wp:inline>
        </w:drawing>
      </w:r>
    </w:p>
    <w:p w14:paraId="20D1397B" w14:textId="691BFC53" w:rsidR="00973FAF" w:rsidRDefault="001E28AF" w:rsidP="00BD1034">
      <w:pPr>
        <w:pStyle w:val="PargrafodaLista"/>
        <w:numPr>
          <w:ilvl w:val="0"/>
          <w:numId w:val="0"/>
        </w:numPr>
        <w:jc w:val="center"/>
        <w:rPr>
          <w:lang w:val="pt-BR"/>
        </w:rPr>
      </w:pPr>
      <w:r w:rsidRPr="001E28AF">
        <w:rPr>
          <w:noProof/>
          <w:lang w:val="pt-BR"/>
        </w:rPr>
        <w:drawing>
          <wp:inline distT="0" distB="0" distL="0" distR="0" wp14:anchorId="71ABFB4E" wp14:editId="50B0E42C">
            <wp:extent cx="4838696" cy="1276145"/>
            <wp:effectExtent l="19050" t="19050" r="19685" b="19685"/>
            <wp:docPr id="1951139094"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39094" name="Imagem 1" descr="Padrão do plano de fundo&#10;&#10;O conteúdo gerado por IA pode estar incorreto."/>
                    <pic:cNvPicPr/>
                  </pic:nvPicPr>
                  <pic:blipFill>
                    <a:blip r:embed="rId33"/>
                    <a:stretch>
                      <a:fillRect/>
                    </a:stretch>
                  </pic:blipFill>
                  <pic:spPr>
                    <a:xfrm>
                      <a:off x="0" y="0"/>
                      <a:ext cx="4855552" cy="1280590"/>
                    </a:xfrm>
                    <a:prstGeom prst="rect">
                      <a:avLst/>
                    </a:prstGeom>
                    <a:ln>
                      <a:solidFill>
                        <a:srgbClr val="FFC000"/>
                      </a:solidFill>
                    </a:ln>
                  </pic:spPr>
                </pic:pic>
              </a:graphicData>
            </a:graphic>
          </wp:inline>
        </w:drawing>
      </w:r>
    </w:p>
    <w:p w14:paraId="770646F0" w14:textId="2930FE70" w:rsidR="00DB56D9" w:rsidRDefault="00E9222D" w:rsidP="00640E82">
      <w:pPr>
        <w:pStyle w:val="PargrafodaLista"/>
        <w:ind w:firstLine="1134"/>
        <w:rPr>
          <w:lang w:val="pt-BR"/>
        </w:rPr>
        <w:pPrChange w:id="314" w:author="Breno oliveira" w:date="2026-01-26T15:38:00Z" w16du:dateUtc="2026-01-26T14:38:00Z">
          <w:pPr>
            <w:pStyle w:val="PargrafodaLista"/>
          </w:pPr>
        </w:pPrChange>
      </w:pPr>
      <w:r>
        <w:rPr>
          <w:lang w:val="pt-BR"/>
        </w:rPr>
        <w:t>A</w:t>
      </w:r>
      <w:r w:rsidR="00294379" w:rsidRPr="00E839A0">
        <w:rPr>
          <w:lang w:val="pt-BR"/>
        </w:rPr>
        <w:t xml:space="preserve">s </w:t>
      </w:r>
      <w:r>
        <w:rPr>
          <w:lang w:val="pt-BR"/>
        </w:rPr>
        <w:t>S</w:t>
      </w:r>
      <w:r w:rsidR="00294379" w:rsidRPr="00E839A0">
        <w:rPr>
          <w:lang w:val="pt-BR"/>
        </w:rPr>
        <w:t xml:space="preserve">olicitações de </w:t>
      </w:r>
      <w:r>
        <w:rPr>
          <w:lang w:val="pt-BR"/>
        </w:rPr>
        <w:t>M</w:t>
      </w:r>
      <w:r w:rsidR="00294379" w:rsidRPr="00E839A0">
        <w:rPr>
          <w:lang w:val="pt-BR"/>
        </w:rPr>
        <w:t xml:space="preserve">udança, cabe salientar, foram </w:t>
      </w:r>
      <w:r>
        <w:rPr>
          <w:lang w:val="pt-BR"/>
        </w:rPr>
        <w:t xml:space="preserve">apresentadas pelos </w:t>
      </w:r>
      <w:r w:rsidRPr="00E9222D">
        <w:rPr>
          <w:i/>
          <w:iCs/>
          <w:lang w:val="pt-BR"/>
        </w:rPr>
        <w:t xml:space="preserve">Key </w:t>
      </w:r>
      <w:proofErr w:type="spellStart"/>
      <w:r w:rsidRPr="00E9222D">
        <w:rPr>
          <w:i/>
          <w:iCs/>
          <w:lang w:val="pt-BR"/>
        </w:rPr>
        <w:t>Users</w:t>
      </w:r>
      <w:proofErr w:type="spellEnd"/>
      <w:r w:rsidR="00294379" w:rsidRPr="00E839A0">
        <w:rPr>
          <w:lang w:val="pt-BR"/>
        </w:rPr>
        <w:t xml:space="preserve"> </w:t>
      </w:r>
      <w:r>
        <w:rPr>
          <w:lang w:val="pt-BR"/>
        </w:rPr>
        <w:t>d</w:t>
      </w:r>
      <w:r w:rsidR="00294379" w:rsidRPr="00E839A0">
        <w:rPr>
          <w:lang w:val="pt-BR"/>
        </w:rPr>
        <w:t xml:space="preserve">a </w:t>
      </w:r>
      <w:proofErr w:type="spellStart"/>
      <w:r w:rsidR="00294379" w:rsidRPr="00E839A0">
        <w:rPr>
          <w:lang w:val="pt-BR"/>
        </w:rPr>
        <w:t>Brisanet</w:t>
      </w:r>
      <w:proofErr w:type="spellEnd"/>
      <w:r w:rsidR="00294379" w:rsidRPr="00E839A0">
        <w:rPr>
          <w:lang w:val="pt-BR"/>
        </w:rPr>
        <w:t xml:space="preserve"> </w:t>
      </w:r>
      <w:r w:rsidRPr="00E9222D">
        <w:rPr>
          <w:b/>
          <w:bCs/>
          <w:u w:val="single"/>
          <w:lang w:val="pt-BR"/>
        </w:rPr>
        <w:t>no curso da implementação</w:t>
      </w:r>
      <w:r w:rsidR="00294379" w:rsidRPr="00E9222D">
        <w:rPr>
          <w:b/>
          <w:bCs/>
          <w:u w:val="single"/>
          <w:lang w:val="pt-BR"/>
        </w:rPr>
        <w:t xml:space="preserve"> </w:t>
      </w:r>
      <w:r w:rsidR="00294379" w:rsidRPr="00E9222D">
        <w:rPr>
          <w:b/>
          <w:bCs/>
          <w:u w:val="single"/>
          <w:lang w:val="pt-BR"/>
        </w:rPr>
        <w:lastRenderedPageBreak/>
        <w:t>do projeto</w:t>
      </w:r>
      <w:r w:rsidR="00294379" w:rsidRPr="00E839A0">
        <w:rPr>
          <w:lang w:val="pt-BR"/>
        </w:rPr>
        <w:t xml:space="preserve">, à medida em que </w:t>
      </w:r>
      <w:r w:rsidR="00D56377">
        <w:rPr>
          <w:lang w:val="pt-BR"/>
        </w:rPr>
        <w:t xml:space="preserve">a Autora </w:t>
      </w:r>
      <w:r w:rsidR="00294379" w:rsidRPr="00E839A0">
        <w:rPr>
          <w:lang w:val="pt-BR"/>
        </w:rPr>
        <w:t>tentava descobrir as funcionalidades necessárias para a comercialização de seus novos produtos</w:t>
      </w:r>
      <w:r w:rsidR="00D56377">
        <w:rPr>
          <w:lang w:val="pt-BR"/>
        </w:rPr>
        <w:t xml:space="preserve">, em razão da necessidade de elaborar, </w:t>
      </w:r>
      <w:r w:rsidR="00D56377">
        <w:rPr>
          <w:b/>
          <w:bCs/>
          <w:u w:val="single"/>
          <w:lang w:val="pt-BR"/>
        </w:rPr>
        <w:t>do zero</w:t>
      </w:r>
      <w:r w:rsidR="00D56377">
        <w:rPr>
          <w:lang w:val="pt-BR"/>
        </w:rPr>
        <w:t>, processos e políticas até então inexistentes internamente</w:t>
      </w:r>
      <w:r w:rsidR="00294379" w:rsidRPr="00E839A0">
        <w:rPr>
          <w:lang w:val="pt-BR"/>
        </w:rPr>
        <w:t>.</w:t>
      </w:r>
    </w:p>
    <w:p w14:paraId="186F056C" w14:textId="0D714BCF" w:rsidR="00682FD4" w:rsidRDefault="00A4497E" w:rsidP="00EE124B">
      <w:pPr>
        <w:pStyle w:val="PargrafodaLista"/>
        <w:ind w:firstLine="1134"/>
        <w:rPr>
          <w:lang w:val="pt-BR"/>
        </w:rPr>
        <w:pPrChange w:id="315" w:author="Breno oliveira" w:date="2026-01-26T16:06:00Z" w16du:dateUtc="2026-01-26T15:06:00Z">
          <w:pPr>
            <w:pStyle w:val="PargrafodaLista"/>
          </w:pPr>
        </w:pPrChange>
      </w:pPr>
      <w:r w:rsidRPr="00E839A0">
        <w:rPr>
          <w:lang w:val="pt-BR"/>
        </w:rPr>
        <w:t>A</w:t>
      </w:r>
      <w:r>
        <w:rPr>
          <w:lang w:val="pt-BR"/>
        </w:rPr>
        <w:t>s alterações</w:t>
      </w:r>
      <w:r w:rsidR="00125BAC">
        <w:rPr>
          <w:lang w:val="pt-BR"/>
        </w:rPr>
        <w:t xml:space="preserve"> solicitadas pela </w:t>
      </w:r>
      <w:proofErr w:type="spellStart"/>
      <w:r w:rsidR="00125BAC">
        <w:rPr>
          <w:lang w:val="pt-BR"/>
        </w:rPr>
        <w:t>Brisanet</w:t>
      </w:r>
      <w:proofErr w:type="spellEnd"/>
      <w:r>
        <w:rPr>
          <w:lang w:val="pt-BR"/>
        </w:rPr>
        <w:t>, porém, não pararam por aí. A</w:t>
      </w:r>
      <w:r w:rsidRPr="00E839A0">
        <w:rPr>
          <w:lang w:val="pt-BR"/>
        </w:rPr>
        <w:t xml:space="preserve">pós a </w:t>
      </w:r>
      <w:r>
        <w:rPr>
          <w:lang w:val="pt-BR"/>
        </w:rPr>
        <w:t>Solicitação de Mudança n.</w:t>
      </w:r>
      <w:r w:rsidRPr="00682FD4">
        <w:rPr>
          <w:lang w:val="pt-BR"/>
        </w:rPr>
        <w:t>º</w:t>
      </w:r>
      <w:r w:rsidR="00682FD4">
        <w:rPr>
          <w:lang w:val="pt-BR"/>
        </w:rPr>
        <w:t> </w:t>
      </w:r>
      <w:r w:rsidRPr="00682FD4">
        <w:rPr>
          <w:lang w:val="pt-BR"/>
        </w:rPr>
        <w:t>11</w:t>
      </w:r>
      <w:r w:rsidRPr="00E839A0">
        <w:rPr>
          <w:lang w:val="pt-BR"/>
        </w:rPr>
        <w:t xml:space="preserve">, outras </w:t>
      </w:r>
      <w:r w:rsidR="00682FD4" w:rsidRPr="00682FD4">
        <w:rPr>
          <w:b/>
          <w:bCs/>
          <w:u w:val="single"/>
          <w:lang w:val="pt-BR"/>
        </w:rPr>
        <w:t>DEZENAS</w:t>
      </w:r>
      <w:r w:rsidRPr="00E839A0">
        <w:rPr>
          <w:lang w:val="pt-BR"/>
        </w:rPr>
        <w:t xml:space="preserve"> foram </w:t>
      </w:r>
      <w:r w:rsidR="00682FD4">
        <w:rPr>
          <w:lang w:val="pt-BR"/>
        </w:rPr>
        <w:t xml:space="preserve">apresentadas </w:t>
      </w:r>
      <w:r w:rsidRPr="00E839A0">
        <w:rPr>
          <w:lang w:val="pt-BR"/>
        </w:rPr>
        <w:t xml:space="preserve">pela </w:t>
      </w:r>
      <w:proofErr w:type="spellStart"/>
      <w:r w:rsidRPr="00E839A0">
        <w:rPr>
          <w:lang w:val="pt-BR"/>
        </w:rPr>
        <w:t>Brisanet</w:t>
      </w:r>
      <w:proofErr w:type="spellEnd"/>
      <w:r w:rsidRPr="00E839A0">
        <w:rPr>
          <w:lang w:val="pt-BR"/>
        </w:rPr>
        <w:t xml:space="preserve">, tudo para acomodar ao projeto ferramentas que não haviam sido consideradas pela </w:t>
      </w:r>
      <w:r w:rsidR="00682FD4">
        <w:rPr>
          <w:lang w:val="pt-BR"/>
        </w:rPr>
        <w:t>A</w:t>
      </w:r>
      <w:r w:rsidRPr="00E839A0">
        <w:rPr>
          <w:lang w:val="pt-BR"/>
        </w:rPr>
        <w:t xml:space="preserve">utora nas etapas iniciais da contratação da </w:t>
      </w:r>
      <w:proofErr w:type="spellStart"/>
      <w:r w:rsidRPr="00E839A0">
        <w:rPr>
          <w:lang w:val="pt-BR"/>
        </w:rPr>
        <w:t>Seidor</w:t>
      </w:r>
      <w:proofErr w:type="spellEnd"/>
      <w:r w:rsidRPr="00E839A0">
        <w:rPr>
          <w:lang w:val="pt-BR"/>
        </w:rPr>
        <w:t xml:space="preserve">. </w:t>
      </w:r>
    </w:p>
    <w:p w14:paraId="5C97027B" w14:textId="3558ED11" w:rsidR="00F34A55" w:rsidRDefault="00A40B26" w:rsidP="00EE124B">
      <w:pPr>
        <w:pStyle w:val="PargrafodaLista"/>
        <w:ind w:firstLine="1134"/>
        <w:rPr>
          <w:lang w:val="pt-BR"/>
        </w:rPr>
        <w:pPrChange w:id="316" w:author="Breno oliveira" w:date="2026-01-26T16:06:00Z" w16du:dateUtc="2026-01-26T15:06:00Z">
          <w:pPr>
            <w:pStyle w:val="PargrafodaLista"/>
          </w:pPr>
        </w:pPrChange>
      </w:pPr>
      <w:r>
        <w:rPr>
          <w:lang w:val="pt-BR"/>
        </w:rPr>
        <w:t>Também vale destacar que, n</w:t>
      </w:r>
      <w:r w:rsidR="00B565BB" w:rsidRPr="00E839A0">
        <w:rPr>
          <w:lang w:val="pt-BR"/>
        </w:rPr>
        <w:t xml:space="preserve">a </w:t>
      </w:r>
      <w:r w:rsidR="00B565BB">
        <w:rPr>
          <w:lang w:val="pt-BR"/>
        </w:rPr>
        <w:t>Solicitação de Mudança n.º </w:t>
      </w:r>
      <w:r w:rsidR="00B565BB" w:rsidRPr="00E839A0">
        <w:rPr>
          <w:lang w:val="pt-BR"/>
        </w:rPr>
        <w:t>5</w:t>
      </w:r>
      <w:r w:rsidR="00BF3BFE">
        <w:rPr>
          <w:lang w:val="pt-BR"/>
        </w:rPr>
        <w:t>1</w:t>
      </w:r>
      <w:r w:rsidR="00B565BB" w:rsidRPr="00E839A0">
        <w:rPr>
          <w:lang w:val="pt-BR"/>
        </w:rPr>
        <w:t>,</w:t>
      </w:r>
      <w:r w:rsidR="00B565BB">
        <w:rPr>
          <w:rStyle w:val="Refdenotaderodap"/>
          <w:lang w:val="pt-BR"/>
        </w:rPr>
        <w:footnoteReference w:id="15"/>
      </w:r>
      <w:r w:rsidR="00B565BB" w:rsidRPr="00E839A0">
        <w:rPr>
          <w:lang w:val="pt-BR"/>
        </w:rPr>
        <w:t xml:space="preserve"> as </w:t>
      </w:r>
      <w:r>
        <w:rPr>
          <w:lang w:val="pt-BR"/>
        </w:rPr>
        <w:t>P</w:t>
      </w:r>
      <w:r w:rsidR="00B565BB" w:rsidRPr="00E839A0">
        <w:rPr>
          <w:lang w:val="pt-BR"/>
        </w:rPr>
        <w:t xml:space="preserve">artes definiram uma nova versão do cronograma do projeto contratado pela </w:t>
      </w:r>
      <w:proofErr w:type="spellStart"/>
      <w:r w:rsidR="00B565BB" w:rsidRPr="00E839A0">
        <w:rPr>
          <w:lang w:val="pt-BR"/>
        </w:rPr>
        <w:t>Brisanet</w:t>
      </w:r>
      <w:proofErr w:type="spellEnd"/>
      <w:r w:rsidR="00B565BB" w:rsidRPr="00E839A0">
        <w:rPr>
          <w:lang w:val="pt-BR"/>
        </w:rPr>
        <w:t xml:space="preserve">, a qual se fez necessária em razão das diversas solicitações de mudanças formuladas pela </w:t>
      </w:r>
      <w:r w:rsidR="00DE7668">
        <w:rPr>
          <w:lang w:val="pt-BR"/>
        </w:rPr>
        <w:t>A</w:t>
      </w:r>
      <w:r w:rsidR="00B565BB" w:rsidRPr="00E839A0">
        <w:rPr>
          <w:lang w:val="pt-BR"/>
        </w:rPr>
        <w:t>utora e das consequências dessas modificações ao calendário originalmente estipulado</w:t>
      </w:r>
      <w:ins w:id="317" w:author="Breno oliveira" w:date="2026-01-26T16:07:00Z" w16du:dateUtc="2026-01-26T15:07:00Z">
        <w:r w:rsidR="002C7982">
          <w:rPr>
            <w:lang w:val="pt-BR"/>
          </w:rPr>
          <w:t xml:space="preserve"> </w:t>
        </w:r>
        <w:r w:rsidR="0056112F">
          <w:rPr>
            <w:lang w:val="pt-BR"/>
          </w:rPr>
          <w:t xml:space="preserve">devido a </w:t>
        </w:r>
      </w:ins>
      <w:proofErr w:type="spellStart"/>
      <w:ins w:id="318" w:author="Breno oliveira" w:date="2026-01-26T16:12:00Z" w16du:dateUtc="2026-01-26T15:12:00Z">
        <w:r w:rsidR="007A4B9B">
          <w:rPr>
            <w:i/>
            <w:iCs/>
            <w:lang w:val="pt-BR"/>
          </w:rPr>
          <w:t>criticialidade</w:t>
        </w:r>
        <w:proofErr w:type="spellEnd"/>
        <w:r w:rsidR="007A4B9B">
          <w:rPr>
            <w:i/>
            <w:iCs/>
            <w:lang w:val="pt-BR"/>
          </w:rPr>
          <w:t>, imp</w:t>
        </w:r>
        <w:r w:rsidR="00D350B0">
          <w:rPr>
            <w:i/>
            <w:iCs/>
            <w:lang w:val="pt-BR"/>
          </w:rPr>
          <w:t xml:space="preserve">actando o backlog do espoco principal do </w:t>
        </w:r>
      </w:ins>
      <w:ins w:id="319" w:author="Breno oliveira" w:date="2026-01-26T16:13:00Z" w16du:dateUtc="2026-01-26T15:13:00Z">
        <w:r w:rsidR="00D350B0">
          <w:rPr>
            <w:i/>
            <w:iCs/>
            <w:lang w:val="pt-BR"/>
          </w:rPr>
          <w:t>projeto</w:t>
        </w:r>
        <w:proofErr w:type="gramStart"/>
        <w:r w:rsidR="0032041D">
          <w:rPr>
            <w:i/>
            <w:iCs/>
            <w:lang w:val="pt-BR"/>
          </w:rPr>
          <w:t xml:space="preserve">´ </w:t>
        </w:r>
        <w:r w:rsidR="0032041D">
          <w:rPr>
            <w:lang w:val="pt-BR"/>
          </w:rPr>
          <w:t xml:space="preserve"> sendo</w:t>
        </w:r>
        <w:proofErr w:type="gramEnd"/>
        <w:r w:rsidR="0032041D">
          <w:rPr>
            <w:lang w:val="pt-BR"/>
          </w:rPr>
          <w:t xml:space="preserve"> </w:t>
        </w:r>
        <w:proofErr w:type="gramStart"/>
        <w:r w:rsidR="0032041D">
          <w:rPr>
            <w:lang w:val="pt-BR"/>
          </w:rPr>
          <w:t xml:space="preserve">incluídas </w:t>
        </w:r>
        <w:r w:rsidR="0032041D">
          <w:rPr>
            <w:i/>
            <w:iCs/>
            <w:lang w:val="pt-BR"/>
          </w:rPr>
          <w:t xml:space="preserve"> 38</w:t>
        </w:r>
        <w:proofErr w:type="gramEnd"/>
        <w:r w:rsidR="0032041D">
          <w:rPr>
            <w:i/>
            <w:iCs/>
            <w:lang w:val="pt-BR"/>
          </w:rPr>
          <w:t xml:space="preserve"> novas </w:t>
        </w:r>
        <w:proofErr w:type="spellStart"/>
        <w:r w:rsidR="0032041D">
          <w:rPr>
            <w:i/>
            <w:iCs/>
            <w:lang w:val="pt-BR"/>
          </w:rPr>
          <w:t>change</w:t>
        </w:r>
        <w:proofErr w:type="spellEnd"/>
        <w:r w:rsidR="0032041D">
          <w:rPr>
            <w:i/>
            <w:iCs/>
            <w:lang w:val="pt-BR"/>
          </w:rPr>
          <w:t xml:space="preserve"> </w:t>
        </w:r>
        <w:proofErr w:type="spellStart"/>
        <w:r w:rsidR="0032041D">
          <w:rPr>
            <w:i/>
            <w:iCs/>
            <w:lang w:val="pt-BR"/>
          </w:rPr>
          <w:t>requests</w:t>
        </w:r>
        <w:proofErr w:type="spellEnd"/>
        <w:r w:rsidR="00DA5098">
          <w:rPr>
            <w:i/>
            <w:iCs/>
            <w:lang w:val="pt-BR"/>
          </w:rPr>
          <w:t xml:space="preserve"> além das aprovadas</w:t>
        </w:r>
      </w:ins>
      <w:ins w:id="320" w:author="Breno oliveira" w:date="2026-01-26T16:14:00Z" w16du:dateUtc="2026-01-26T15:14:00Z">
        <w:r w:rsidR="00DA5098">
          <w:rPr>
            <w:i/>
            <w:iCs/>
            <w:lang w:val="pt-BR"/>
          </w:rPr>
          <w:t xml:space="preserve"> (...) </w:t>
        </w:r>
        <w:r w:rsidR="00DA5098">
          <w:rPr>
            <w:lang w:val="pt-BR"/>
          </w:rPr>
          <w:t xml:space="preserve"> </w:t>
        </w:r>
        <w:r w:rsidR="009F4C8B">
          <w:rPr>
            <w:lang w:val="pt-BR"/>
          </w:rPr>
          <w:t>que resultara</w:t>
        </w:r>
      </w:ins>
      <w:ins w:id="321" w:author="Breno oliveira" w:date="2026-01-26T16:07:00Z" w16du:dateUtc="2026-01-26T15:07:00Z">
        <w:r w:rsidR="002C7982">
          <w:rPr>
            <w:lang w:val="pt-BR"/>
          </w:rPr>
          <w:t xml:space="preserve">m </w:t>
        </w:r>
      </w:ins>
      <w:ins w:id="322" w:author="Breno oliveira" w:date="2026-01-26T16:14:00Z" w16du:dateUtc="2026-01-26T15:14:00Z">
        <w:r w:rsidR="009F4C8B">
          <w:rPr>
            <w:lang w:val="pt-BR"/>
          </w:rPr>
          <w:t xml:space="preserve">em aumento do </w:t>
        </w:r>
        <w:r w:rsidR="009F4C8B">
          <w:rPr>
            <w:i/>
            <w:iCs/>
            <w:lang w:val="pt-BR"/>
          </w:rPr>
          <w:t xml:space="preserve">escopo do projeto devido ao esforço </w:t>
        </w:r>
        <w:r w:rsidR="008E1A51">
          <w:rPr>
            <w:i/>
            <w:iCs/>
            <w:lang w:val="pt-BR"/>
          </w:rPr>
          <w:t xml:space="preserve">que foi </w:t>
        </w:r>
      </w:ins>
      <w:ins w:id="323" w:author="Breno oliveira" w:date="2026-01-26T16:15:00Z" w16du:dateUtc="2026-01-26T15:15:00Z">
        <w:r w:rsidR="008E1A51">
          <w:rPr>
            <w:i/>
            <w:iCs/>
            <w:lang w:val="pt-BR"/>
          </w:rPr>
          <w:t>incluído</w:t>
        </w:r>
      </w:ins>
      <w:r w:rsidR="00B565BB" w:rsidRPr="00E839A0">
        <w:rPr>
          <w:lang w:val="pt-BR"/>
        </w:rPr>
        <w:t>:</w:t>
      </w:r>
    </w:p>
    <w:p w14:paraId="46C4EBDC" w14:textId="2B1FF901" w:rsidR="00DE7668" w:rsidRDefault="00AD5C2B" w:rsidP="00AF7BAB">
      <w:pPr>
        <w:pStyle w:val="PargrafodaLista"/>
        <w:numPr>
          <w:ilvl w:val="0"/>
          <w:numId w:val="0"/>
        </w:numPr>
        <w:jc w:val="center"/>
        <w:rPr>
          <w:lang w:val="pt-BR"/>
        </w:rPr>
      </w:pPr>
      <w:r w:rsidRPr="00AD5C2B">
        <w:rPr>
          <w:noProof/>
          <w:lang w:val="pt-BR"/>
        </w:rPr>
        <w:drawing>
          <wp:inline distT="0" distB="0" distL="0" distR="0" wp14:anchorId="04A07462" wp14:editId="08951F1F">
            <wp:extent cx="4782047" cy="1475410"/>
            <wp:effectExtent l="19050" t="19050" r="19050" b="10795"/>
            <wp:docPr id="138134675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6759" name="Imagem 1" descr="Texto&#10;&#10;O conteúdo gerado por IA pode estar incorreto."/>
                    <pic:cNvPicPr/>
                  </pic:nvPicPr>
                  <pic:blipFill>
                    <a:blip r:embed="rId34"/>
                    <a:stretch>
                      <a:fillRect/>
                    </a:stretch>
                  </pic:blipFill>
                  <pic:spPr>
                    <a:xfrm>
                      <a:off x="0" y="0"/>
                      <a:ext cx="4800558" cy="1481121"/>
                    </a:xfrm>
                    <a:prstGeom prst="rect">
                      <a:avLst/>
                    </a:prstGeom>
                    <a:ln>
                      <a:solidFill>
                        <a:srgbClr val="FFC000"/>
                      </a:solidFill>
                    </a:ln>
                  </pic:spPr>
                </pic:pic>
              </a:graphicData>
            </a:graphic>
          </wp:inline>
        </w:drawing>
      </w:r>
    </w:p>
    <w:p w14:paraId="5228B4E2" w14:textId="2D09C243" w:rsidR="00DE7668" w:rsidRDefault="007A74FA" w:rsidP="00267BD7">
      <w:pPr>
        <w:pStyle w:val="PargrafodaLista"/>
        <w:rPr>
          <w:lang w:val="pt-BR"/>
        </w:rPr>
      </w:pPr>
      <w:r>
        <w:rPr>
          <w:lang w:val="pt-BR"/>
        </w:rPr>
        <w:t xml:space="preserve">Com a redefinição do cronograma por meio da Solicitação de Mudança n.º 52, estimou-se que </w:t>
      </w:r>
      <w:r w:rsidR="00D61AB8">
        <w:rPr>
          <w:lang w:val="pt-BR"/>
        </w:rPr>
        <w:t>o término da fase de implementação se daria apenas</w:t>
      </w:r>
      <w:r>
        <w:rPr>
          <w:lang w:val="pt-BR"/>
        </w:rPr>
        <w:t xml:space="preserve"> </w:t>
      </w:r>
      <w:r w:rsidR="009E7587">
        <w:rPr>
          <w:lang w:val="pt-BR"/>
        </w:rPr>
        <w:t xml:space="preserve">no final do mês de janeiro de </w:t>
      </w:r>
      <w:r>
        <w:rPr>
          <w:lang w:val="pt-BR"/>
        </w:rPr>
        <w:t>2024:</w:t>
      </w:r>
    </w:p>
    <w:p w14:paraId="3D0F647D" w14:textId="1E189473" w:rsidR="00D61AB8" w:rsidRDefault="00BE1829" w:rsidP="009120CD">
      <w:pPr>
        <w:pStyle w:val="PargrafodaLista"/>
        <w:numPr>
          <w:ilvl w:val="0"/>
          <w:numId w:val="0"/>
        </w:numPr>
        <w:ind w:firstLine="1134"/>
        <w:jc w:val="center"/>
        <w:rPr>
          <w:lang w:val="pt-BR"/>
        </w:rPr>
        <w:pPrChange w:id="324" w:author="Breno oliveira" w:date="2026-01-26T16:16:00Z" w16du:dateUtc="2026-01-26T15:16:00Z">
          <w:pPr>
            <w:pStyle w:val="PargrafodaLista"/>
            <w:numPr>
              <w:numId w:val="0"/>
            </w:numPr>
            <w:ind w:left="0" w:firstLine="0"/>
            <w:jc w:val="center"/>
          </w:pPr>
        </w:pPrChange>
      </w:pPr>
      <w:r w:rsidRPr="00BE1829">
        <w:rPr>
          <w:noProof/>
          <w:lang w:val="pt-BR"/>
        </w:rPr>
        <w:lastRenderedPageBreak/>
        <w:drawing>
          <wp:inline distT="0" distB="0" distL="0" distR="0" wp14:anchorId="3003B3EE" wp14:editId="0F696A32">
            <wp:extent cx="3300608" cy="1791759"/>
            <wp:effectExtent l="19050" t="19050" r="14605" b="18415"/>
            <wp:docPr id="481274648"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4648" name="Imagem 1" descr="Tabela&#10;&#10;O conteúdo gerado por IA pode estar incorreto."/>
                    <pic:cNvPicPr/>
                  </pic:nvPicPr>
                  <pic:blipFill>
                    <a:blip r:embed="rId35"/>
                    <a:stretch>
                      <a:fillRect/>
                    </a:stretch>
                  </pic:blipFill>
                  <pic:spPr>
                    <a:xfrm>
                      <a:off x="0" y="0"/>
                      <a:ext cx="3308999" cy="1796314"/>
                    </a:xfrm>
                    <a:prstGeom prst="rect">
                      <a:avLst/>
                    </a:prstGeom>
                    <a:ln>
                      <a:solidFill>
                        <a:srgbClr val="FFC000"/>
                      </a:solidFill>
                    </a:ln>
                  </pic:spPr>
                </pic:pic>
              </a:graphicData>
            </a:graphic>
          </wp:inline>
        </w:drawing>
      </w:r>
    </w:p>
    <w:p w14:paraId="7C8B9925" w14:textId="078F5E2D" w:rsidR="00186737" w:rsidRPr="009E7587" w:rsidDel="00970DD2" w:rsidRDefault="00186737" w:rsidP="009120CD">
      <w:pPr>
        <w:pStyle w:val="PargrafodaLista"/>
        <w:ind w:firstLine="1134"/>
        <w:rPr>
          <w:del w:id="325" w:author="Breno oliveira" w:date="2026-01-26T16:17:00Z" w16du:dateUtc="2026-01-26T15:17:00Z"/>
          <w:highlight w:val="yellow"/>
          <w:lang w:val="pt-BR"/>
        </w:rPr>
        <w:pPrChange w:id="326" w:author="Breno oliveira" w:date="2026-01-26T16:16:00Z" w16du:dateUtc="2026-01-26T15:16:00Z">
          <w:pPr>
            <w:pStyle w:val="PargrafodaLista"/>
          </w:pPr>
        </w:pPrChange>
      </w:pPr>
      <w:commentRangeStart w:id="327"/>
      <w:del w:id="328" w:author="Breno oliveira" w:date="2026-01-26T16:17:00Z" w16du:dateUtc="2026-01-26T15:17:00Z">
        <w:r w:rsidRPr="009E7587" w:rsidDel="00970DD2">
          <w:rPr>
            <w:highlight w:val="yellow"/>
            <w:lang w:val="pt-BR"/>
          </w:rPr>
          <w:delText>[</w:delText>
        </w:r>
        <w:r w:rsidR="009E2A54" w:rsidDel="00970DD2">
          <w:rPr>
            <w:highlight w:val="yellow"/>
            <w:lang w:val="pt-BR"/>
          </w:rPr>
          <w:delText>complementar</w:delText>
        </w:r>
        <w:r w:rsidR="009E7587" w:rsidRPr="009E7587" w:rsidDel="00970DD2">
          <w:rPr>
            <w:highlight w:val="yellow"/>
            <w:lang w:val="pt-BR"/>
          </w:rPr>
          <w:delText>]</w:delText>
        </w:r>
        <w:commentRangeEnd w:id="327"/>
        <w:r w:rsidR="009E2A54" w:rsidRPr="009E7587" w:rsidDel="00970DD2">
          <w:rPr>
            <w:rStyle w:val="Refdecomentrio"/>
            <w:sz w:val="24"/>
            <w:szCs w:val="24"/>
            <w:highlight w:val="yellow"/>
            <w:lang w:val="pt-BR"/>
          </w:rPr>
          <w:commentReference w:id="327"/>
        </w:r>
      </w:del>
    </w:p>
    <w:p w14:paraId="013F4CB3" w14:textId="02CD23F4" w:rsidR="00D61AB8" w:rsidRDefault="00C91523" w:rsidP="00970DD2">
      <w:pPr>
        <w:pStyle w:val="PargrafodaLista"/>
        <w:ind w:firstLine="1134"/>
        <w:rPr>
          <w:lang w:val="pt-BR"/>
        </w:rPr>
        <w:pPrChange w:id="329" w:author="Breno oliveira" w:date="2026-01-26T16:17:00Z" w16du:dateUtc="2026-01-26T15:17:00Z">
          <w:pPr>
            <w:pStyle w:val="PargrafodaLista"/>
          </w:pPr>
        </w:pPrChange>
      </w:pPr>
      <w:r>
        <w:rPr>
          <w:lang w:val="pt-BR"/>
        </w:rPr>
        <w:t xml:space="preserve">E isso é comprovado quando verificado que a própria </w:t>
      </w:r>
      <w:proofErr w:type="spellStart"/>
      <w:r>
        <w:rPr>
          <w:lang w:val="pt-BR"/>
        </w:rPr>
        <w:t>Brisanet</w:t>
      </w:r>
      <w:proofErr w:type="spellEnd"/>
      <w:r w:rsidR="00AE734E">
        <w:rPr>
          <w:lang w:val="pt-BR"/>
        </w:rPr>
        <w:t xml:space="preserve"> </w:t>
      </w:r>
      <w:r>
        <w:rPr>
          <w:lang w:val="pt-BR"/>
        </w:rPr>
        <w:t>assinou o Termo de Aceitação da Onda 3,</w:t>
      </w:r>
      <w:r>
        <w:rPr>
          <w:rStyle w:val="Refdenotaderodap"/>
          <w:lang w:val="pt-BR"/>
        </w:rPr>
        <w:footnoteReference w:id="16"/>
      </w:r>
      <w:r>
        <w:rPr>
          <w:lang w:val="pt-BR"/>
        </w:rPr>
        <w:t xml:space="preserve"> em que validou o funcionamento das funcionalidades testadas ainda em janeiro e maio de 2023, ou seja, </w:t>
      </w:r>
      <w:r w:rsidRPr="00CB158F">
        <w:rPr>
          <w:b/>
          <w:bCs/>
          <w:u w:val="single"/>
          <w:lang w:val="pt-BR"/>
        </w:rPr>
        <w:t xml:space="preserve">antes </w:t>
      </w:r>
      <w:r w:rsidR="00CB158F">
        <w:rPr>
          <w:b/>
          <w:bCs/>
          <w:u w:val="single"/>
          <w:lang w:val="pt-BR"/>
        </w:rPr>
        <w:t xml:space="preserve">mesmo </w:t>
      </w:r>
      <w:r w:rsidRPr="00CB158F">
        <w:rPr>
          <w:b/>
          <w:bCs/>
          <w:u w:val="single"/>
          <w:lang w:val="pt-BR"/>
        </w:rPr>
        <w:t xml:space="preserve">das datas previstas no cronograma </w:t>
      </w:r>
      <w:r w:rsidR="00CB158F">
        <w:rPr>
          <w:b/>
          <w:bCs/>
          <w:u w:val="single"/>
          <w:lang w:val="pt-BR"/>
        </w:rPr>
        <w:t>acima</w:t>
      </w:r>
      <w:r>
        <w:rPr>
          <w:lang w:val="pt-BR"/>
        </w:rPr>
        <w:t>:</w:t>
      </w:r>
    </w:p>
    <w:p w14:paraId="426C3B78" w14:textId="6858F05A" w:rsidR="00CB158F" w:rsidRDefault="00AF7BAB" w:rsidP="00AF7BAB">
      <w:pPr>
        <w:pStyle w:val="PargrafodaLista"/>
        <w:numPr>
          <w:ilvl w:val="0"/>
          <w:numId w:val="0"/>
        </w:numPr>
        <w:jc w:val="center"/>
        <w:rPr>
          <w:lang w:val="pt-BR"/>
        </w:rPr>
      </w:pPr>
      <w:r>
        <w:rPr>
          <w:noProof/>
          <w:lang w:val="pt-BR"/>
        </w:rPr>
        <w:drawing>
          <wp:inline distT="0" distB="0" distL="0" distR="0" wp14:anchorId="370996DF" wp14:editId="2695F942">
            <wp:extent cx="4673672" cy="1594090"/>
            <wp:effectExtent l="19050" t="19050" r="12700" b="25400"/>
            <wp:docPr id="811300244" name="Imagem 8"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0244" name="Imagem 8" descr="Texto&#10;&#10;O conteúdo gerado por IA pode estar incorre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4125" cy="1594245"/>
                    </a:xfrm>
                    <a:prstGeom prst="rect">
                      <a:avLst/>
                    </a:prstGeom>
                    <a:noFill/>
                    <a:ln>
                      <a:solidFill>
                        <a:schemeClr val="tx1"/>
                      </a:solidFill>
                    </a:ln>
                  </pic:spPr>
                </pic:pic>
              </a:graphicData>
            </a:graphic>
          </wp:inline>
        </w:drawing>
      </w:r>
    </w:p>
    <w:p w14:paraId="7449770C" w14:textId="0C3673C4" w:rsidR="00AF7365" w:rsidRDefault="008C2CEF" w:rsidP="00970DD2">
      <w:pPr>
        <w:pStyle w:val="PargrafodaLista"/>
        <w:ind w:firstLine="1134"/>
        <w:rPr>
          <w:lang w:val="pt-BR"/>
        </w:rPr>
        <w:pPrChange w:id="330" w:author="Breno oliveira" w:date="2026-01-26T16:17:00Z" w16du:dateUtc="2026-01-26T15:17:00Z">
          <w:pPr>
            <w:pStyle w:val="PargrafodaLista"/>
          </w:pPr>
        </w:pPrChange>
      </w:pPr>
      <w:r>
        <w:rPr>
          <w:lang w:val="pt-BR"/>
        </w:rPr>
        <w:t xml:space="preserve">As Solicitações de Mudança da </w:t>
      </w:r>
      <w:proofErr w:type="spellStart"/>
      <w:r>
        <w:rPr>
          <w:lang w:val="pt-BR"/>
        </w:rPr>
        <w:t>Brisanet</w:t>
      </w:r>
      <w:proofErr w:type="spellEnd"/>
      <w:r>
        <w:rPr>
          <w:lang w:val="pt-BR"/>
        </w:rPr>
        <w:t xml:space="preserve">, porém, não cessaram, como se pode inferir do quadro-resumo acima. </w:t>
      </w:r>
      <w:r w:rsidR="00DD620F">
        <w:rPr>
          <w:lang w:val="pt-BR"/>
        </w:rPr>
        <w:t>Após a SMD-51, indica</w:t>
      </w:r>
      <w:ins w:id="331" w:author="Breno oliveira" w:date="2026-01-26T16:17:00Z" w16du:dateUtc="2026-01-26T15:17:00Z">
        <w:r w:rsidR="00B371D2">
          <w:rPr>
            <w:lang w:val="pt-BR"/>
          </w:rPr>
          <w:t>da</w:t>
        </w:r>
      </w:ins>
      <w:r w:rsidR="00DD620F">
        <w:rPr>
          <w:lang w:val="pt-BR"/>
        </w:rPr>
        <w:t xml:space="preserve"> acima, que previa que </w:t>
      </w:r>
      <w:r w:rsidR="00126D22">
        <w:rPr>
          <w:lang w:val="pt-BR"/>
        </w:rPr>
        <w:t xml:space="preserve">o </w:t>
      </w:r>
      <w:r w:rsidR="00126D22">
        <w:rPr>
          <w:i/>
          <w:iCs/>
          <w:lang w:val="pt-BR"/>
        </w:rPr>
        <w:t xml:space="preserve">Go Live </w:t>
      </w:r>
      <w:r w:rsidR="00126D22">
        <w:rPr>
          <w:lang w:val="pt-BR"/>
        </w:rPr>
        <w:t xml:space="preserve">da Onda 3 </w:t>
      </w:r>
      <w:r w:rsidR="00E80CDF">
        <w:rPr>
          <w:lang w:val="pt-BR"/>
        </w:rPr>
        <w:t>ocorreria até 31.1.2024</w:t>
      </w:r>
      <w:r w:rsidR="00005883">
        <w:rPr>
          <w:lang w:val="pt-BR"/>
        </w:rPr>
        <w:t xml:space="preserve">, outras dezenas de solicitações foram apresentadas, postergando essa data para o dia </w:t>
      </w:r>
      <w:commentRangeStart w:id="332"/>
      <w:r w:rsidR="00005883" w:rsidRPr="00005883">
        <w:rPr>
          <w:highlight w:val="yellow"/>
          <w:lang w:val="pt-BR"/>
        </w:rPr>
        <w:t>1.3.2024</w:t>
      </w:r>
      <w:commentRangeEnd w:id="332"/>
      <w:r w:rsidR="00C644F1">
        <w:rPr>
          <w:rStyle w:val="Refdecomentrio"/>
          <w:sz w:val="24"/>
          <w:szCs w:val="24"/>
          <w:lang w:val="pt-BR"/>
        </w:rPr>
        <w:commentReference w:id="332"/>
      </w:r>
      <w:r w:rsidR="00005883">
        <w:rPr>
          <w:lang w:val="pt-BR"/>
        </w:rPr>
        <w:t>.</w:t>
      </w:r>
    </w:p>
    <w:p w14:paraId="0E0DAA0D" w14:textId="3A08970C" w:rsidR="00AE734E" w:rsidRDefault="003A5581" w:rsidP="00B371D2">
      <w:pPr>
        <w:pStyle w:val="PargrafodaLista"/>
        <w:ind w:firstLine="1134"/>
        <w:rPr>
          <w:lang w:val="pt-BR"/>
        </w:rPr>
        <w:pPrChange w:id="333" w:author="Breno oliveira" w:date="2026-01-26T16:17:00Z" w16du:dateUtc="2026-01-26T15:17:00Z">
          <w:pPr>
            <w:pStyle w:val="PargrafodaLista"/>
          </w:pPr>
        </w:pPrChange>
      </w:pPr>
      <w:r>
        <w:rPr>
          <w:lang w:val="pt-BR"/>
        </w:rPr>
        <w:t xml:space="preserve">E </w:t>
      </w:r>
      <w:r w:rsidR="002C186C">
        <w:rPr>
          <w:lang w:val="pt-BR"/>
        </w:rPr>
        <w:t xml:space="preserve">nem essa data pode ser respeitada, </w:t>
      </w:r>
      <w:r w:rsidR="002C186C">
        <w:rPr>
          <w:b/>
          <w:bCs/>
          <w:u w:val="single"/>
          <w:lang w:val="pt-BR"/>
        </w:rPr>
        <w:t xml:space="preserve">por culpa exclusiva da </w:t>
      </w:r>
      <w:proofErr w:type="spellStart"/>
      <w:r w:rsidR="002C186C">
        <w:rPr>
          <w:b/>
          <w:bCs/>
          <w:u w:val="single"/>
          <w:lang w:val="pt-BR"/>
        </w:rPr>
        <w:t>Brisanet</w:t>
      </w:r>
      <w:proofErr w:type="spellEnd"/>
      <w:r w:rsidR="0096499B">
        <w:rPr>
          <w:lang w:val="pt-BR"/>
        </w:rPr>
        <w:t>.</w:t>
      </w:r>
      <w:r w:rsidR="002C186C">
        <w:rPr>
          <w:lang w:val="pt-BR"/>
        </w:rPr>
        <w:t xml:space="preserve"> Veja-se que, n</w:t>
      </w:r>
      <w:r>
        <w:rPr>
          <w:lang w:val="pt-BR"/>
        </w:rPr>
        <w:t xml:space="preserve">a Solicitação de Mudança n.º 71, aprovada pela </w:t>
      </w:r>
      <w:proofErr w:type="spellStart"/>
      <w:r>
        <w:rPr>
          <w:lang w:val="pt-BR"/>
        </w:rPr>
        <w:t>Brisanet</w:t>
      </w:r>
      <w:proofErr w:type="spellEnd"/>
      <w:r>
        <w:rPr>
          <w:lang w:val="pt-BR"/>
        </w:rPr>
        <w:t xml:space="preserve"> em </w:t>
      </w:r>
      <w:r w:rsidR="00C54DDE">
        <w:rPr>
          <w:lang w:val="pt-BR"/>
        </w:rPr>
        <w:t xml:space="preserve">27.5.2024, </w:t>
      </w:r>
      <w:r w:rsidR="00056A92">
        <w:rPr>
          <w:lang w:val="pt-BR"/>
        </w:rPr>
        <w:t xml:space="preserve">as Partes incluíram um resumo detalhado </w:t>
      </w:r>
      <w:r w:rsidR="00F8398B">
        <w:rPr>
          <w:lang w:val="pt-BR"/>
        </w:rPr>
        <w:t>dos fatos que ocasionaram esse novo atraso:</w:t>
      </w:r>
      <w:r w:rsidR="00C54DDE">
        <w:rPr>
          <w:rStyle w:val="Refdenotaderodap"/>
          <w:lang w:val="pt-BR"/>
        </w:rPr>
        <w:footnoteReference w:id="17"/>
      </w:r>
      <w:r w:rsidR="00C54DDE">
        <w:rPr>
          <w:lang w:val="pt-BR"/>
        </w:rPr>
        <w:t xml:space="preserve"> </w:t>
      </w:r>
    </w:p>
    <w:p w14:paraId="09481F8B" w14:textId="3E424F09" w:rsidR="00F8398B" w:rsidRDefault="0079719F" w:rsidP="00F8398B">
      <w:pPr>
        <w:pStyle w:val="PargrafodaLista"/>
        <w:numPr>
          <w:ilvl w:val="0"/>
          <w:numId w:val="0"/>
        </w:numPr>
        <w:rPr>
          <w:lang w:val="pt-BR"/>
        </w:rPr>
      </w:pPr>
      <w:r w:rsidRPr="0079719F">
        <w:rPr>
          <w:noProof/>
          <w:lang w:val="pt-BR"/>
        </w:rPr>
        <w:lastRenderedPageBreak/>
        <w:drawing>
          <wp:inline distT="0" distB="0" distL="0" distR="0" wp14:anchorId="10DEE669" wp14:editId="2A03A2C6">
            <wp:extent cx="5939790" cy="1562100"/>
            <wp:effectExtent l="19050" t="19050" r="22860" b="19050"/>
            <wp:docPr id="66952923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9230" name="Imagem 1" descr="Interface gráfica do usuário, Texto, Aplicativo&#10;&#10;O conteúdo gerado por IA pode estar incorreto."/>
                    <pic:cNvPicPr/>
                  </pic:nvPicPr>
                  <pic:blipFill>
                    <a:blip r:embed="rId37"/>
                    <a:stretch>
                      <a:fillRect/>
                    </a:stretch>
                  </pic:blipFill>
                  <pic:spPr>
                    <a:xfrm>
                      <a:off x="0" y="0"/>
                      <a:ext cx="5939790" cy="1562100"/>
                    </a:xfrm>
                    <a:prstGeom prst="rect">
                      <a:avLst/>
                    </a:prstGeom>
                    <a:ln>
                      <a:solidFill>
                        <a:srgbClr val="FFC000"/>
                      </a:solidFill>
                    </a:ln>
                  </pic:spPr>
                </pic:pic>
              </a:graphicData>
            </a:graphic>
          </wp:inline>
        </w:drawing>
      </w:r>
    </w:p>
    <w:p w14:paraId="1C958750" w14:textId="33EA9328" w:rsidR="008448D9" w:rsidRDefault="00364818" w:rsidP="00364818">
      <w:pPr>
        <w:pStyle w:val="PargrafodaLista"/>
        <w:numPr>
          <w:ilvl w:val="0"/>
          <w:numId w:val="0"/>
        </w:numPr>
        <w:rPr>
          <w:lang w:val="pt-BR"/>
        </w:rPr>
      </w:pPr>
      <w:r w:rsidRPr="00364818">
        <w:rPr>
          <w:noProof/>
          <w:lang w:val="pt-BR"/>
        </w:rPr>
        <w:drawing>
          <wp:inline distT="0" distB="0" distL="0" distR="0" wp14:anchorId="491C41C5" wp14:editId="6845D543">
            <wp:extent cx="5939790" cy="1841500"/>
            <wp:effectExtent l="19050" t="19050" r="22860" b="25400"/>
            <wp:docPr id="270369364"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69364" name="Imagem 1" descr="Linha do tempo&#10;&#10;O conteúdo gerado por IA pode estar incorreto."/>
                    <pic:cNvPicPr/>
                  </pic:nvPicPr>
                  <pic:blipFill>
                    <a:blip r:embed="rId38"/>
                    <a:stretch>
                      <a:fillRect/>
                    </a:stretch>
                  </pic:blipFill>
                  <pic:spPr>
                    <a:xfrm>
                      <a:off x="0" y="0"/>
                      <a:ext cx="5939790" cy="1841500"/>
                    </a:xfrm>
                    <a:prstGeom prst="rect">
                      <a:avLst/>
                    </a:prstGeom>
                    <a:ln>
                      <a:solidFill>
                        <a:srgbClr val="FFC000"/>
                      </a:solidFill>
                    </a:ln>
                  </pic:spPr>
                </pic:pic>
              </a:graphicData>
            </a:graphic>
          </wp:inline>
        </w:drawing>
      </w:r>
    </w:p>
    <w:p w14:paraId="6D71E45B" w14:textId="22234F69" w:rsidR="00562F0D" w:rsidRDefault="00562F0D" w:rsidP="00364818">
      <w:pPr>
        <w:pStyle w:val="PargrafodaLista"/>
        <w:numPr>
          <w:ilvl w:val="0"/>
          <w:numId w:val="0"/>
        </w:numPr>
        <w:rPr>
          <w:lang w:val="pt-BR"/>
        </w:rPr>
      </w:pPr>
      <w:r w:rsidRPr="00562F0D">
        <w:rPr>
          <w:noProof/>
          <w:lang w:val="pt-BR"/>
        </w:rPr>
        <w:drawing>
          <wp:inline distT="0" distB="0" distL="0" distR="0" wp14:anchorId="3FAA2265" wp14:editId="25D24326">
            <wp:extent cx="5939790" cy="1402715"/>
            <wp:effectExtent l="19050" t="19050" r="22860" b="26035"/>
            <wp:docPr id="209317931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79315" name="Imagem 1" descr="Texto&#10;&#10;O conteúdo gerado por IA pode estar incorreto."/>
                    <pic:cNvPicPr/>
                  </pic:nvPicPr>
                  <pic:blipFill>
                    <a:blip r:embed="rId39"/>
                    <a:stretch>
                      <a:fillRect/>
                    </a:stretch>
                  </pic:blipFill>
                  <pic:spPr>
                    <a:xfrm>
                      <a:off x="0" y="0"/>
                      <a:ext cx="5939790" cy="1402715"/>
                    </a:xfrm>
                    <a:prstGeom prst="rect">
                      <a:avLst/>
                    </a:prstGeom>
                    <a:ln>
                      <a:solidFill>
                        <a:srgbClr val="FFC000"/>
                      </a:solidFill>
                    </a:ln>
                  </pic:spPr>
                </pic:pic>
              </a:graphicData>
            </a:graphic>
          </wp:inline>
        </w:drawing>
      </w:r>
    </w:p>
    <w:p w14:paraId="64086878" w14:textId="5679C692" w:rsidR="00F3746F" w:rsidRDefault="00332F3B" w:rsidP="00EB04C4">
      <w:pPr>
        <w:pStyle w:val="PargrafodaLista"/>
        <w:numPr>
          <w:ilvl w:val="0"/>
          <w:numId w:val="0"/>
        </w:numPr>
        <w:jc w:val="center"/>
        <w:rPr>
          <w:lang w:val="pt-BR"/>
        </w:rPr>
      </w:pPr>
      <w:r w:rsidRPr="00332F3B">
        <w:rPr>
          <w:noProof/>
          <w:lang w:val="pt-BR"/>
        </w:rPr>
        <w:lastRenderedPageBreak/>
        <w:drawing>
          <wp:inline distT="0" distB="0" distL="0" distR="0" wp14:anchorId="7AEC8909" wp14:editId="145AA9C6">
            <wp:extent cx="5939790" cy="365760"/>
            <wp:effectExtent l="19050" t="19050" r="22860" b="15240"/>
            <wp:docPr id="16823143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4397" name=""/>
                    <pic:cNvPicPr/>
                  </pic:nvPicPr>
                  <pic:blipFill>
                    <a:blip r:embed="rId40"/>
                    <a:stretch>
                      <a:fillRect/>
                    </a:stretch>
                  </pic:blipFill>
                  <pic:spPr>
                    <a:xfrm>
                      <a:off x="0" y="0"/>
                      <a:ext cx="5939790" cy="365760"/>
                    </a:xfrm>
                    <a:prstGeom prst="rect">
                      <a:avLst/>
                    </a:prstGeom>
                    <a:ln>
                      <a:solidFill>
                        <a:srgbClr val="FFC000"/>
                      </a:solidFill>
                    </a:ln>
                  </pic:spPr>
                </pic:pic>
              </a:graphicData>
            </a:graphic>
          </wp:inline>
        </w:drawing>
      </w:r>
      <w:r w:rsidRPr="00332F3B">
        <w:rPr>
          <w:noProof/>
          <w:lang w:val="pt-BR"/>
        </w:rPr>
        <w:drawing>
          <wp:inline distT="0" distB="0" distL="0" distR="0" wp14:anchorId="6F6B3460" wp14:editId="05E98B96">
            <wp:extent cx="5939790" cy="681355"/>
            <wp:effectExtent l="19050" t="19050" r="22860" b="23495"/>
            <wp:docPr id="2751420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2045" name=""/>
                    <pic:cNvPicPr/>
                  </pic:nvPicPr>
                  <pic:blipFill>
                    <a:blip r:embed="rId41"/>
                    <a:stretch>
                      <a:fillRect/>
                    </a:stretch>
                  </pic:blipFill>
                  <pic:spPr>
                    <a:xfrm>
                      <a:off x="0" y="0"/>
                      <a:ext cx="5939790" cy="681355"/>
                    </a:xfrm>
                    <a:prstGeom prst="rect">
                      <a:avLst/>
                    </a:prstGeom>
                    <a:ln>
                      <a:solidFill>
                        <a:srgbClr val="FFC000"/>
                      </a:solidFill>
                    </a:ln>
                  </pic:spPr>
                </pic:pic>
              </a:graphicData>
            </a:graphic>
          </wp:inline>
        </w:drawing>
      </w:r>
      <w:r w:rsidR="0079356B" w:rsidRPr="0079356B">
        <w:rPr>
          <w:noProof/>
          <w:lang w:val="pt-BR"/>
        </w:rPr>
        <w:drawing>
          <wp:inline distT="0" distB="0" distL="0" distR="0" wp14:anchorId="29760F73" wp14:editId="68A234E8">
            <wp:extent cx="4881031" cy="2725947"/>
            <wp:effectExtent l="0" t="0" r="0" b="0"/>
            <wp:docPr id="58729228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92283" name="Imagem 1" descr="Interface gráfica do usuário&#10;&#10;O conteúdo gerado por IA pode estar incorreto."/>
                    <pic:cNvPicPr/>
                  </pic:nvPicPr>
                  <pic:blipFill>
                    <a:blip r:embed="rId42"/>
                    <a:stretch>
                      <a:fillRect/>
                    </a:stretch>
                  </pic:blipFill>
                  <pic:spPr>
                    <a:xfrm>
                      <a:off x="0" y="0"/>
                      <a:ext cx="4901376" cy="2737309"/>
                    </a:xfrm>
                    <a:prstGeom prst="rect">
                      <a:avLst/>
                    </a:prstGeom>
                  </pic:spPr>
                </pic:pic>
              </a:graphicData>
            </a:graphic>
          </wp:inline>
        </w:drawing>
      </w:r>
    </w:p>
    <w:p w14:paraId="521084AF" w14:textId="73606269" w:rsidR="00886608" w:rsidRDefault="0079356B" w:rsidP="009F4211">
      <w:pPr>
        <w:pStyle w:val="PargrafodaLista"/>
        <w:ind w:firstLine="1134"/>
        <w:rPr>
          <w:lang w:val="pt-BR"/>
        </w:rPr>
        <w:pPrChange w:id="334" w:author="Breno oliveira" w:date="2026-01-26T16:18:00Z" w16du:dateUtc="2026-01-26T15:18:00Z">
          <w:pPr>
            <w:pStyle w:val="PargrafodaLista"/>
          </w:pPr>
        </w:pPrChange>
      </w:pPr>
      <w:r>
        <w:rPr>
          <w:lang w:val="pt-BR"/>
        </w:rPr>
        <w:t xml:space="preserve">A </w:t>
      </w:r>
      <w:proofErr w:type="spellStart"/>
      <w:r>
        <w:rPr>
          <w:lang w:val="pt-BR"/>
        </w:rPr>
        <w:t>Seidor</w:t>
      </w:r>
      <w:proofErr w:type="spellEnd"/>
      <w:r>
        <w:rPr>
          <w:lang w:val="pt-BR"/>
        </w:rPr>
        <w:t xml:space="preserve"> ainda tomou o cuidado de incluir nesse documento uma Tabela de Riscos</w:t>
      </w:r>
      <w:r w:rsidR="009933BF">
        <w:rPr>
          <w:lang w:val="pt-BR"/>
        </w:rPr>
        <w:t xml:space="preserve"> </w:t>
      </w:r>
      <w:r w:rsidR="006B1A6C">
        <w:rPr>
          <w:lang w:val="pt-BR"/>
        </w:rPr>
        <w:t xml:space="preserve">relacionados às alterações solicitadas pela </w:t>
      </w:r>
      <w:proofErr w:type="spellStart"/>
      <w:r w:rsidR="006B1A6C">
        <w:rPr>
          <w:lang w:val="pt-BR"/>
        </w:rPr>
        <w:t>Brisanet</w:t>
      </w:r>
      <w:proofErr w:type="spellEnd"/>
      <w:r w:rsidR="006B1A6C">
        <w:rPr>
          <w:lang w:val="pt-BR"/>
        </w:rPr>
        <w:t xml:space="preserve">, </w:t>
      </w:r>
    </w:p>
    <w:p w14:paraId="7D8B4C74" w14:textId="71F572DC" w:rsidR="00D158CF" w:rsidRDefault="00B56E94" w:rsidP="00D158CF">
      <w:pPr>
        <w:pStyle w:val="PargrafodaLista"/>
        <w:numPr>
          <w:ilvl w:val="0"/>
          <w:numId w:val="0"/>
        </w:numPr>
        <w:rPr>
          <w:lang w:val="pt-BR"/>
        </w:rPr>
      </w:pPr>
      <w:r w:rsidRPr="00B56E94">
        <w:rPr>
          <w:noProof/>
          <w:lang w:val="pt-BR"/>
        </w:rPr>
        <w:lastRenderedPageBreak/>
        <w:drawing>
          <wp:inline distT="0" distB="0" distL="0" distR="0" wp14:anchorId="70445BAD" wp14:editId="22E92A5D">
            <wp:extent cx="5939790" cy="3616325"/>
            <wp:effectExtent l="0" t="0" r="3810" b="3175"/>
            <wp:docPr id="1045628904" name="Imagem 1" descr="Tabela,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28904" name="Imagem 1" descr="Tabela, Linha do tempo&#10;&#10;O conteúdo gerado por IA pode estar incorreto."/>
                    <pic:cNvPicPr/>
                  </pic:nvPicPr>
                  <pic:blipFill>
                    <a:blip r:embed="rId43"/>
                    <a:stretch>
                      <a:fillRect/>
                    </a:stretch>
                  </pic:blipFill>
                  <pic:spPr>
                    <a:xfrm>
                      <a:off x="0" y="0"/>
                      <a:ext cx="5939790" cy="3616325"/>
                    </a:xfrm>
                    <a:prstGeom prst="rect">
                      <a:avLst/>
                    </a:prstGeom>
                  </pic:spPr>
                </pic:pic>
              </a:graphicData>
            </a:graphic>
          </wp:inline>
        </w:drawing>
      </w:r>
    </w:p>
    <w:p w14:paraId="779FBF0C" w14:textId="26AE1B28" w:rsidR="00D158CF" w:rsidRDefault="00E55124" w:rsidP="009F4211">
      <w:pPr>
        <w:pStyle w:val="PargrafodaLista"/>
        <w:ind w:firstLine="1134"/>
        <w:rPr>
          <w:lang w:val="pt-BR"/>
        </w:rPr>
        <w:pPrChange w:id="335" w:author="Breno oliveira" w:date="2026-01-26T16:18:00Z" w16du:dateUtc="2026-01-26T15:18:00Z">
          <w:pPr>
            <w:pStyle w:val="PargrafodaLista"/>
          </w:pPr>
        </w:pPrChange>
      </w:pPr>
      <w:r>
        <w:rPr>
          <w:lang w:val="pt-BR"/>
        </w:rPr>
        <w:t>Também foi destacado, como era praxe nas Solicitações de Mudança, o</w:t>
      </w:r>
      <w:r w:rsidR="008E283C">
        <w:rPr>
          <w:lang w:val="pt-BR"/>
        </w:rPr>
        <w:t>s motivos que justificavam a conclusão de que as alterações estava</w:t>
      </w:r>
      <w:r w:rsidR="00663EF9">
        <w:rPr>
          <w:lang w:val="pt-BR"/>
        </w:rPr>
        <w:t xml:space="preserve">m </w:t>
      </w:r>
      <w:r w:rsidR="00663EF9">
        <w:rPr>
          <w:b/>
          <w:bCs/>
          <w:u w:val="single"/>
          <w:lang w:val="pt-BR"/>
        </w:rPr>
        <w:t xml:space="preserve">fora do escopo contratado para o Projeto </w:t>
      </w:r>
      <w:proofErr w:type="spellStart"/>
      <w:r w:rsidR="00663EF9">
        <w:rPr>
          <w:b/>
          <w:bCs/>
          <w:u w:val="single"/>
          <w:lang w:val="pt-BR"/>
        </w:rPr>
        <w:t>Brisanet</w:t>
      </w:r>
      <w:proofErr w:type="spellEnd"/>
      <w:r w:rsidR="006A6AFD">
        <w:rPr>
          <w:lang w:val="pt-BR"/>
        </w:rPr>
        <w:t>, bem como o severo impacto sobre o faturamento:</w:t>
      </w:r>
      <w:r w:rsidR="00663EF9">
        <w:rPr>
          <w:lang w:val="pt-BR"/>
        </w:rPr>
        <w:t xml:space="preserve"> </w:t>
      </w:r>
    </w:p>
    <w:p w14:paraId="01F5B441" w14:textId="4AE907D0" w:rsidR="00663EF9" w:rsidRDefault="00663EF9" w:rsidP="00663EF9">
      <w:pPr>
        <w:pStyle w:val="PargrafodaLista"/>
        <w:numPr>
          <w:ilvl w:val="0"/>
          <w:numId w:val="0"/>
        </w:numPr>
        <w:rPr>
          <w:lang w:val="pt-BR"/>
        </w:rPr>
      </w:pPr>
      <w:r w:rsidRPr="00663EF9">
        <w:rPr>
          <w:noProof/>
          <w:lang w:val="pt-BR"/>
        </w:rPr>
        <w:drawing>
          <wp:inline distT="0" distB="0" distL="0" distR="0" wp14:anchorId="68DD81B7" wp14:editId="03C7B138">
            <wp:extent cx="5939790" cy="1047750"/>
            <wp:effectExtent l="19050" t="19050" r="22860" b="19050"/>
            <wp:docPr id="4536952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95272" name="Imagem 1" descr="Texto&#10;&#10;O conteúdo gerado por IA pode estar incorreto."/>
                    <pic:cNvPicPr/>
                  </pic:nvPicPr>
                  <pic:blipFill>
                    <a:blip r:embed="rId44"/>
                    <a:stretch>
                      <a:fillRect/>
                    </a:stretch>
                  </pic:blipFill>
                  <pic:spPr>
                    <a:xfrm>
                      <a:off x="0" y="0"/>
                      <a:ext cx="5939790" cy="1047750"/>
                    </a:xfrm>
                    <a:prstGeom prst="rect">
                      <a:avLst/>
                    </a:prstGeom>
                    <a:ln>
                      <a:solidFill>
                        <a:srgbClr val="FFC000"/>
                      </a:solidFill>
                    </a:ln>
                  </pic:spPr>
                </pic:pic>
              </a:graphicData>
            </a:graphic>
          </wp:inline>
        </w:drawing>
      </w:r>
    </w:p>
    <w:p w14:paraId="5C8A6B63" w14:textId="25F852F0" w:rsidR="00457FE3" w:rsidRDefault="00457FE3" w:rsidP="00663EF9">
      <w:pPr>
        <w:pStyle w:val="PargrafodaLista"/>
        <w:numPr>
          <w:ilvl w:val="0"/>
          <w:numId w:val="0"/>
        </w:numPr>
        <w:rPr>
          <w:lang w:val="pt-BR"/>
        </w:rPr>
      </w:pPr>
      <w:r w:rsidRPr="00457FE3">
        <w:rPr>
          <w:noProof/>
          <w:lang w:val="pt-BR"/>
        </w:rPr>
        <w:drawing>
          <wp:inline distT="0" distB="0" distL="0" distR="0" wp14:anchorId="42928453" wp14:editId="10081A88">
            <wp:extent cx="5939790" cy="1591310"/>
            <wp:effectExtent l="19050" t="19050" r="22860" b="27940"/>
            <wp:docPr id="194511947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9476" name="Imagem 1" descr="Interface gráfica do usuário, Texto&#10;&#10;O conteúdo gerado por IA pode estar incorreto."/>
                    <pic:cNvPicPr/>
                  </pic:nvPicPr>
                  <pic:blipFill>
                    <a:blip r:embed="rId45"/>
                    <a:stretch>
                      <a:fillRect/>
                    </a:stretch>
                  </pic:blipFill>
                  <pic:spPr>
                    <a:xfrm>
                      <a:off x="0" y="0"/>
                      <a:ext cx="5939790" cy="1591310"/>
                    </a:xfrm>
                    <a:prstGeom prst="rect">
                      <a:avLst/>
                    </a:prstGeom>
                    <a:ln>
                      <a:solidFill>
                        <a:srgbClr val="FFC000"/>
                      </a:solidFill>
                    </a:ln>
                  </pic:spPr>
                </pic:pic>
              </a:graphicData>
            </a:graphic>
          </wp:inline>
        </w:drawing>
      </w:r>
    </w:p>
    <w:p w14:paraId="1D0DCCF4" w14:textId="3D340304" w:rsidR="00663EF9" w:rsidRDefault="00C8039F" w:rsidP="00A44A79">
      <w:pPr>
        <w:pStyle w:val="PargrafodaLista"/>
        <w:ind w:left="0" w:firstLine="1134"/>
        <w:rPr>
          <w:lang w:val="pt-BR"/>
        </w:rPr>
        <w:pPrChange w:id="336" w:author="Breno oliveira" w:date="2026-01-26T16:21:00Z" w16du:dateUtc="2026-01-26T15:21:00Z">
          <w:pPr>
            <w:pStyle w:val="PargrafodaLista"/>
          </w:pPr>
        </w:pPrChange>
      </w:pPr>
      <w:r>
        <w:rPr>
          <w:lang w:val="pt-BR"/>
        </w:rPr>
        <w:lastRenderedPageBreak/>
        <w:t xml:space="preserve">E, como já adiantado, </w:t>
      </w:r>
      <w:r w:rsidR="0014145D">
        <w:rPr>
          <w:lang w:val="pt-BR"/>
        </w:rPr>
        <w:t xml:space="preserve">essa Solicitação de Mudança foi </w:t>
      </w:r>
      <w:r w:rsidR="0014145D">
        <w:rPr>
          <w:b/>
          <w:bCs/>
          <w:u w:val="single"/>
          <w:lang w:val="pt-BR"/>
        </w:rPr>
        <w:t xml:space="preserve">expressamente APROVADA pela </w:t>
      </w:r>
      <w:proofErr w:type="spellStart"/>
      <w:r w:rsidR="0014145D">
        <w:rPr>
          <w:b/>
          <w:bCs/>
          <w:u w:val="single"/>
          <w:lang w:val="pt-BR"/>
        </w:rPr>
        <w:t>Brisanet</w:t>
      </w:r>
      <w:proofErr w:type="spellEnd"/>
      <w:r w:rsidR="0014145D">
        <w:rPr>
          <w:lang w:val="pt-BR"/>
        </w:rPr>
        <w:t xml:space="preserve">, consolidando os atrasos por ela </w:t>
      </w:r>
      <w:r w:rsidR="00FD5142">
        <w:rPr>
          <w:lang w:val="pt-BR"/>
        </w:rPr>
        <w:t>ocasionados até então, a necessidade de realização da Onda 3 e os impactos ao cronograma:</w:t>
      </w:r>
      <w:r w:rsidR="002F2FE4">
        <w:rPr>
          <w:rStyle w:val="Refdenotaderodap"/>
          <w:lang w:val="pt-BR"/>
        </w:rPr>
        <w:footnoteReference w:id="18"/>
      </w:r>
      <w:r w:rsidR="00FD5142">
        <w:rPr>
          <w:lang w:val="pt-BR"/>
        </w:rPr>
        <w:t xml:space="preserve"> </w:t>
      </w:r>
    </w:p>
    <w:p w14:paraId="0696212B" w14:textId="086F2B05" w:rsidR="00FD5142" w:rsidRDefault="002F2FE4" w:rsidP="00FD5142">
      <w:pPr>
        <w:pStyle w:val="PargrafodaLista"/>
        <w:numPr>
          <w:ilvl w:val="0"/>
          <w:numId w:val="0"/>
        </w:numPr>
        <w:rPr>
          <w:lang w:val="pt-BR"/>
        </w:rPr>
      </w:pPr>
      <w:r w:rsidRPr="002F2FE4">
        <w:rPr>
          <w:noProof/>
          <w:lang w:val="pt-BR"/>
        </w:rPr>
        <w:drawing>
          <wp:inline distT="0" distB="0" distL="0" distR="0" wp14:anchorId="2BD20E53" wp14:editId="4F448D75">
            <wp:extent cx="5937622" cy="2387650"/>
            <wp:effectExtent l="19050" t="19050" r="25400" b="12700"/>
            <wp:docPr id="1081225199"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5199" name="Imagem 1" descr="Interface gráfica do usuário, Texto, Aplicativo, Email&#10;&#10;O conteúdo gerado por IA pode estar incorreto."/>
                    <pic:cNvPicPr/>
                  </pic:nvPicPr>
                  <pic:blipFill>
                    <a:blip r:embed="rId46"/>
                    <a:stretch>
                      <a:fillRect/>
                    </a:stretch>
                  </pic:blipFill>
                  <pic:spPr>
                    <a:xfrm>
                      <a:off x="0" y="0"/>
                      <a:ext cx="5952892" cy="2393790"/>
                    </a:xfrm>
                    <a:prstGeom prst="rect">
                      <a:avLst/>
                    </a:prstGeom>
                    <a:ln>
                      <a:solidFill>
                        <a:srgbClr val="FFC000"/>
                      </a:solidFill>
                    </a:ln>
                  </pic:spPr>
                </pic:pic>
              </a:graphicData>
            </a:graphic>
          </wp:inline>
        </w:drawing>
      </w:r>
    </w:p>
    <w:p w14:paraId="5CBAEFF2" w14:textId="7F24EAF1" w:rsidR="002E0AA9" w:rsidRPr="00A44A79" w:rsidRDefault="002E0AA9" w:rsidP="00A44A79">
      <w:pPr>
        <w:pStyle w:val="PargrafodaLista"/>
        <w:ind w:left="0" w:firstLine="1134"/>
        <w:rPr>
          <w:ins w:id="337" w:author="Breno oliveira" w:date="2026-01-26T16:21:00Z" w16du:dateUtc="2026-01-26T15:21:00Z"/>
          <w:highlight w:val="yellow"/>
          <w:lang w:val="pt-BR"/>
          <w:rPrChange w:id="338" w:author="Breno oliveira" w:date="2026-01-26T16:21:00Z" w16du:dateUtc="2026-01-26T15:21:00Z">
            <w:rPr>
              <w:ins w:id="339" w:author="Breno oliveira" w:date="2026-01-26T16:21:00Z" w16du:dateUtc="2026-01-26T15:21:00Z"/>
              <w:lang w:val="pt-BR"/>
            </w:rPr>
          </w:rPrChange>
        </w:rPr>
        <w:pPrChange w:id="340" w:author="Breno oliveira" w:date="2026-01-26T16:21:00Z" w16du:dateUtc="2026-01-26T15:21:00Z">
          <w:pPr>
            <w:pStyle w:val="PargrafodaLista"/>
            <w:ind w:firstLine="1134"/>
          </w:pPr>
        </w:pPrChange>
      </w:pPr>
      <w:ins w:id="341" w:author="Breno oliveira" w:date="2026-01-26T16:21:00Z" w16du:dateUtc="2026-01-26T15:21:00Z">
        <w:r w:rsidRPr="002E0AA9">
          <w:rPr>
            <w:lang w:val="pt-BR"/>
          </w:rPr>
          <w:t xml:space="preserve">Por incrível que possa parecer, nenhum desses fatos altamente </w:t>
        </w:r>
      </w:ins>
      <w:ins w:id="342" w:author="Breno oliveira" w:date="2026-01-26T16:22:00Z" w16du:dateUtc="2026-01-26T15:22:00Z">
        <w:r w:rsidR="00336193" w:rsidRPr="002E0AA9">
          <w:rPr>
            <w:lang w:val="pt-BR"/>
          </w:rPr>
          <w:t>relevantes</w:t>
        </w:r>
      </w:ins>
      <w:ins w:id="343" w:author="Breno oliveira" w:date="2026-01-26T16:21:00Z" w16du:dateUtc="2026-01-26T15:21:00Z">
        <w:r w:rsidRPr="002E0AA9">
          <w:rPr>
            <w:lang w:val="pt-BR"/>
          </w:rPr>
          <w:t xml:space="preserve"> foram trazidos pela </w:t>
        </w:r>
        <w:proofErr w:type="spellStart"/>
        <w:r w:rsidRPr="002E0AA9">
          <w:rPr>
            <w:lang w:val="pt-BR"/>
          </w:rPr>
          <w:t>Brisanet</w:t>
        </w:r>
        <w:proofErr w:type="spellEnd"/>
        <w:r w:rsidRPr="002E0AA9">
          <w:rPr>
            <w:lang w:val="pt-BR"/>
          </w:rPr>
          <w:t xml:space="preserve"> em sua inicial, </w:t>
        </w:r>
      </w:ins>
      <w:ins w:id="344" w:author="Breno oliveira" w:date="2026-01-26T16:22:00Z" w16du:dateUtc="2026-01-26T15:22:00Z">
        <w:r w:rsidR="00A44A79">
          <w:rPr>
            <w:lang w:val="pt-BR"/>
          </w:rPr>
          <w:t xml:space="preserve">que preferiu </w:t>
        </w:r>
      </w:ins>
      <w:ins w:id="345" w:author="Breno oliveira" w:date="2026-01-26T16:21:00Z" w16du:dateUtc="2026-01-26T15:21:00Z">
        <w:r w:rsidRPr="002E0AA9">
          <w:rPr>
            <w:lang w:val="pt-BR"/>
          </w:rPr>
          <w:t>resumi</w:t>
        </w:r>
      </w:ins>
      <w:ins w:id="346" w:author="Breno oliveira" w:date="2026-01-26T16:22:00Z" w16du:dateUtc="2026-01-26T15:22:00Z">
        <w:r w:rsidR="00A44A79">
          <w:rPr>
            <w:lang w:val="pt-BR"/>
          </w:rPr>
          <w:t>r a extensa relação e</w:t>
        </w:r>
        <w:r w:rsidR="00336193">
          <w:rPr>
            <w:lang w:val="pt-BR"/>
          </w:rPr>
          <w:t xml:space="preserve"> uma centena de provas a um simple</w:t>
        </w:r>
      </w:ins>
      <w:ins w:id="347" w:author="Breno oliveira" w:date="2026-01-26T16:23:00Z" w16du:dateUtc="2026-01-26T15:23:00Z">
        <w:r w:rsidR="00336193">
          <w:rPr>
            <w:lang w:val="pt-BR"/>
          </w:rPr>
          <w:t xml:space="preserve">s </w:t>
        </w:r>
        <w:r w:rsidR="001F0D41">
          <w:rPr>
            <w:lang w:val="pt-BR"/>
          </w:rPr>
          <w:t>pedido de</w:t>
        </w:r>
        <w:r w:rsidR="00336193">
          <w:rPr>
            <w:lang w:val="pt-BR"/>
          </w:rPr>
          <w:t xml:space="preserve"> </w:t>
        </w:r>
      </w:ins>
      <w:ins w:id="348" w:author="Breno oliveira" w:date="2026-01-26T16:21:00Z" w16du:dateUtc="2026-01-26T15:21:00Z">
        <w:r w:rsidRPr="002E0AA9">
          <w:rPr>
            <w:lang w:val="pt-BR"/>
          </w:rPr>
          <w:t>resolução de todos os contratos com devolução integral de todos os valores gastos como se Poder Judiciário fosse um balcão de padaria!</w:t>
        </w:r>
        <w:r w:rsidRPr="002E0AA9" w:rsidDel="00970DD2">
          <w:rPr>
            <w:highlight w:val="yellow"/>
            <w:lang w:val="pt-BR"/>
          </w:rPr>
          <w:t xml:space="preserve"> </w:t>
        </w:r>
        <w:commentRangeStart w:id="349"/>
        <w:commentRangeEnd w:id="349"/>
        <w:r w:rsidRPr="009E7587">
          <w:rPr>
            <w:rStyle w:val="Refdecomentrio"/>
            <w:sz w:val="24"/>
            <w:szCs w:val="24"/>
            <w:highlight w:val="yellow"/>
            <w:lang w:val="pt-BR"/>
          </w:rPr>
          <w:commentReference w:id="349"/>
        </w:r>
      </w:ins>
    </w:p>
    <w:p w14:paraId="6EBFA2C2" w14:textId="13C905EE" w:rsidR="003921BB" w:rsidRDefault="00336193" w:rsidP="00A44A79">
      <w:pPr>
        <w:pStyle w:val="PargrafodaLista"/>
        <w:ind w:left="0" w:firstLine="1134"/>
        <w:rPr>
          <w:lang w:val="pt-BR"/>
        </w:rPr>
        <w:pPrChange w:id="350" w:author="Breno oliveira" w:date="2026-01-26T16:21:00Z" w16du:dateUtc="2026-01-26T15:21:00Z">
          <w:pPr>
            <w:pStyle w:val="PargrafodaLista"/>
          </w:pPr>
        </w:pPrChange>
      </w:pPr>
      <w:ins w:id="351" w:author="Breno oliveira" w:date="2026-01-26T16:23:00Z" w16du:dateUtc="2026-01-26T15:23:00Z">
        <w:r>
          <w:rPr>
            <w:lang w:val="pt-BR"/>
          </w:rPr>
          <w:t>Restou comprovado</w:t>
        </w:r>
      </w:ins>
      <w:del w:id="352" w:author="Breno oliveira" w:date="2026-01-26T16:23:00Z" w16du:dateUtc="2026-01-26T15:23:00Z">
        <w:r w:rsidR="004E171E" w:rsidDel="00336193">
          <w:rPr>
            <w:lang w:val="pt-BR"/>
          </w:rPr>
          <w:delText>Como se vê</w:delText>
        </w:r>
      </w:del>
      <w:r w:rsidR="004E171E">
        <w:rPr>
          <w:lang w:val="pt-BR"/>
        </w:rPr>
        <w:t xml:space="preserve">, portanto, não apenas as Partes previram a necessidade de realização de alterações ao Projeto </w:t>
      </w:r>
      <w:proofErr w:type="spellStart"/>
      <w:r w:rsidR="004E171E">
        <w:rPr>
          <w:lang w:val="pt-BR"/>
        </w:rPr>
        <w:t>Brisanet</w:t>
      </w:r>
      <w:proofErr w:type="spellEnd"/>
      <w:r w:rsidR="004E171E">
        <w:rPr>
          <w:lang w:val="pt-BR"/>
        </w:rPr>
        <w:t xml:space="preserve">, pela própria Autora, </w:t>
      </w:r>
      <w:r w:rsidR="009A6D6E">
        <w:rPr>
          <w:lang w:val="pt-BR"/>
        </w:rPr>
        <w:t xml:space="preserve">em razão da completa inexistência de processos internos para a sua atuação no mercado da telefonia móvel, onde ela estrearia, como de fato estreou, em </w:t>
      </w:r>
      <w:r w:rsidR="009A6D6E" w:rsidRPr="009A6D6E">
        <w:rPr>
          <w:highlight w:val="yellow"/>
          <w:lang w:val="pt-BR"/>
        </w:rPr>
        <w:t>XX/XXXX</w:t>
      </w:r>
      <w:ins w:id="353" w:author="Breno oliveira" w:date="2026-01-26T16:19:00Z" w16du:dateUtc="2026-01-26T15:19:00Z">
        <w:r w:rsidR="00847583">
          <w:rPr>
            <w:lang w:val="pt-BR"/>
          </w:rPr>
          <w:t xml:space="preserve"> como se comprova com uma </w:t>
        </w:r>
      </w:ins>
      <w:ins w:id="354" w:author="Breno oliveira" w:date="2026-01-26T16:20:00Z" w16du:dateUtc="2026-01-26T15:20:00Z">
        <w:r w:rsidR="00847583">
          <w:rPr>
            <w:lang w:val="pt-BR"/>
          </w:rPr>
          <w:t>maciça</w:t>
        </w:r>
      </w:ins>
      <w:ins w:id="355" w:author="Breno oliveira" w:date="2026-01-26T16:19:00Z" w16du:dateUtc="2026-01-26T15:19:00Z">
        <w:r w:rsidR="00847583">
          <w:rPr>
            <w:lang w:val="pt-BR"/>
          </w:rPr>
          <w:t xml:space="preserve"> </w:t>
        </w:r>
      </w:ins>
      <w:ins w:id="356" w:author="Breno oliveira" w:date="2026-01-26T16:20:00Z" w16du:dateUtc="2026-01-26T15:20:00Z">
        <w:r w:rsidR="00B77180">
          <w:rPr>
            <w:lang w:val="pt-BR"/>
          </w:rPr>
          <w:t xml:space="preserve">veiculação de mídia </w:t>
        </w:r>
        <w:r w:rsidR="00B77180" w:rsidRPr="00B77180">
          <w:rPr>
            <w:highlight w:val="yellow"/>
            <w:lang w:val="pt-BR"/>
            <w:rPrChange w:id="357" w:author="Breno oliveira" w:date="2026-01-26T16:20:00Z" w16du:dateUtc="2026-01-26T15:20:00Z">
              <w:rPr>
                <w:lang w:val="pt-BR"/>
              </w:rPr>
            </w:rPrChange>
          </w:rPr>
          <w:t>(doc.0..)</w:t>
        </w:r>
      </w:ins>
      <w:r w:rsidR="00DC0783" w:rsidRPr="00B77180">
        <w:rPr>
          <w:highlight w:val="yellow"/>
          <w:lang w:val="pt-BR"/>
          <w:rPrChange w:id="358" w:author="Breno oliveira" w:date="2026-01-26T16:20:00Z" w16du:dateUtc="2026-01-26T15:20:00Z">
            <w:rPr>
              <w:lang w:val="pt-BR"/>
            </w:rPr>
          </w:rPrChange>
        </w:rPr>
        <w:t>,</w:t>
      </w:r>
      <w:r w:rsidR="00DC0783">
        <w:rPr>
          <w:lang w:val="pt-BR"/>
        </w:rPr>
        <w:t xml:space="preserve"> como a </w:t>
      </w:r>
      <w:proofErr w:type="spellStart"/>
      <w:r w:rsidR="00DC0783">
        <w:rPr>
          <w:lang w:val="pt-BR"/>
        </w:rPr>
        <w:t>Brisanet</w:t>
      </w:r>
      <w:proofErr w:type="spellEnd"/>
      <w:r w:rsidR="00DC0783">
        <w:rPr>
          <w:lang w:val="pt-BR"/>
        </w:rPr>
        <w:t xml:space="preserve"> solicitou dezenas de alterações ao escopo dos contratos que ocasionaram severos impactos ao cronograma inicialmente previsto. </w:t>
      </w:r>
    </w:p>
    <w:p w14:paraId="099AD599" w14:textId="1AFCB3DC" w:rsidR="00FD5142" w:rsidRDefault="003921BB" w:rsidP="00336193">
      <w:pPr>
        <w:pStyle w:val="PargrafodaLista"/>
        <w:ind w:left="0" w:firstLine="1134"/>
        <w:rPr>
          <w:lang w:val="pt-BR"/>
        </w:rPr>
        <w:pPrChange w:id="359" w:author="Breno oliveira" w:date="2026-01-26T16:23:00Z" w16du:dateUtc="2026-01-26T15:23:00Z">
          <w:pPr>
            <w:pStyle w:val="PargrafodaLista"/>
          </w:pPr>
        </w:pPrChange>
      </w:pPr>
      <w:r>
        <w:rPr>
          <w:lang w:val="pt-BR"/>
        </w:rPr>
        <w:t xml:space="preserve">O atraso total, se consideradas apenas as Solicitações de Mudança que foram efetivadas, revisadas e aprovadas por ambas as Partes, </w:t>
      </w:r>
      <w:r w:rsidR="005E5DFF">
        <w:rPr>
          <w:lang w:val="pt-BR"/>
        </w:rPr>
        <w:t xml:space="preserve">em especial pela própria Autora, foi de </w:t>
      </w:r>
      <w:r w:rsidR="005E5DFF" w:rsidRPr="005E5DFF">
        <w:rPr>
          <w:b/>
          <w:bCs/>
          <w:u w:val="single"/>
          <w:lang w:val="pt-BR"/>
        </w:rPr>
        <w:t>491 DIAS ÚTEIS</w:t>
      </w:r>
      <w:r w:rsidR="005E5DFF">
        <w:rPr>
          <w:lang w:val="pt-BR"/>
        </w:rPr>
        <w:t xml:space="preserve">, o que representa um </w:t>
      </w:r>
      <w:r w:rsidR="005E5DFF" w:rsidRPr="004B68D4">
        <w:rPr>
          <w:b/>
          <w:bCs/>
          <w:u w:val="single"/>
          <w:lang w:val="pt-BR"/>
        </w:rPr>
        <w:t xml:space="preserve">atraso </w:t>
      </w:r>
      <w:r w:rsidR="004B68D4">
        <w:rPr>
          <w:b/>
          <w:bCs/>
          <w:u w:val="single"/>
          <w:lang w:val="pt-BR"/>
        </w:rPr>
        <w:t xml:space="preserve">total </w:t>
      </w:r>
      <w:r w:rsidR="005E5DFF" w:rsidRPr="004B68D4">
        <w:rPr>
          <w:b/>
          <w:bCs/>
          <w:u w:val="single"/>
          <w:lang w:val="pt-BR"/>
        </w:rPr>
        <w:lastRenderedPageBreak/>
        <w:t xml:space="preserve">de </w:t>
      </w:r>
      <w:r w:rsidR="000D3AA1" w:rsidRPr="004B68D4">
        <w:rPr>
          <w:b/>
          <w:bCs/>
          <w:u w:val="single"/>
          <w:lang w:val="pt-BR"/>
        </w:rPr>
        <w:t>1 (um) ano, 11 (onze) meses e 1 (uma semana)</w:t>
      </w:r>
      <w:r w:rsidR="004B68D4" w:rsidRPr="004B68D4">
        <w:rPr>
          <w:b/>
          <w:bCs/>
          <w:u w:val="single"/>
          <w:lang w:val="pt-BR"/>
        </w:rPr>
        <w:t xml:space="preserve"> ao cronograma inicialmente previsto</w:t>
      </w:r>
      <w:r w:rsidR="004B68D4">
        <w:rPr>
          <w:lang w:val="pt-BR"/>
        </w:rPr>
        <w:t>.</w:t>
      </w:r>
    </w:p>
    <w:p w14:paraId="11E96A9B" w14:textId="74356A54" w:rsidR="004B68D4" w:rsidRPr="00A636CF" w:rsidRDefault="004B68D4" w:rsidP="00267BD7">
      <w:pPr>
        <w:pStyle w:val="PargrafodaLista"/>
        <w:rPr>
          <w:lang w:val="pt-BR"/>
        </w:rPr>
      </w:pPr>
      <w:r>
        <w:rPr>
          <w:lang w:val="pt-BR"/>
        </w:rPr>
        <w:t xml:space="preserve">Se considerarmos que em seu planejamento inicial, com base nas informações que possuía, a </w:t>
      </w:r>
      <w:proofErr w:type="spellStart"/>
      <w:r>
        <w:rPr>
          <w:lang w:val="pt-BR"/>
        </w:rPr>
        <w:t>Seidor</w:t>
      </w:r>
      <w:proofErr w:type="spellEnd"/>
      <w:r>
        <w:rPr>
          <w:lang w:val="pt-BR"/>
        </w:rPr>
        <w:t xml:space="preserve"> planejava finalizar o Projeto </w:t>
      </w:r>
      <w:proofErr w:type="spellStart"/>
      <w:r>
        <w:rPr>
          <w:lang w:val="pt-BR"/>
        </w:rPr>
        <w:t>Brisanet</w:t>
      </w:r>
      <w:proofErr w:type="spellEnd"/>
      <w:r>
        <w:rPr>
          <w:lang w:val="pt-BR"/>
        </w:rPr>
        <w:t xml:space="preserve"> até </w:t>
      </w:r>
      <w:r w:rsidR="00F824B8">
        <w:rPr>
          <w:lang w:val="pt-BR"/>
        </w:rPr>
        <w:t xml:space="preserve">agosto/2023, e que o Termo de Aceite final foi assinado pela Autora em </w:t>
      </w:r>
      <w:r w:rsidR="00512CF4">
        <w:rPr>
          <w:lang w:val="pt-BR"/>
        </w:rPr>
        <w:t xml:space="preserve">20.6.2024, vemos que </w:t>
      </w:r>
      <w:r w:rsidR="00512CF4" w:rsidRPr="00512CF4">
        <w:rPr>
          <w:b/>
          <w:bCs/>
          <w:u w:val="single"/>
          <w:lang w:val="pt-BR"/>
        </w:rPr>
        <w:t xml:space="preserve">a </w:t>
      </w:r>
      <w:proofErr w:type="spellStart"/>
      <w:r w:rsidR="00512CF4" w:rsidRPr="00512CF4">
        <w:rPr>
          <w:b/>
          <w:bCs/>
          <w:u w:val="single"/>
          <w:lang w:val="pt-BR"/>
        </w:rPr>
        <w:t>Seidor</w:t>
      </w:r>
      <w:proofErr w:type="spellEnd"/>
      <w:r w:rsidR="00512CF4" w:rsidRPr="00512CF4">
        <w:rPr>
          <w:b/>
          <w:bCs/>
          <w:u w:val="single"/>
          <w:lang w:val="pt-BR"/>
        </w:rPr>
        <w:t xml:space="preserve"> concluiu o</w:t>
      </w:r>
      <w:r w:rsidR="00512CF4">
        <w:rPr>
          <w:b/>
          <w:bCs/>
          <w:u w:val="single"/>
          <w:lang w:val="pt-BR"/>
        </w:rPr>
        <w:t xml:space="preserve"> Projeto </w:t>
      </w:r>
      <w:proofErr w:type="spellStart"/>
      <w:r w:rsidR="00512CF4">
        <w:rPr>
          <w:b/>
          <w:bCs/>
          <w:u w:val="single"/>
          <w:lang w:val="pt-BR"/>
        </w:rPr>
        <w:t>Brisanet</w:t>
      </w:r>
      <w:proofErr w:type="spellEnd"/>
      <w:r w:rsidR="00512CF4">
        <w:rPr>
          <w:b/>
          <w:bCs/>
          <w:u w:val="single"/>
          <w:lang w:val="pt-BR"/>
        </w:rPr>
        <w:t xml:space="preserve"> antes mesmo de encerrado o prazo contratual</w:t>
      </w:r>
      <w:r w:rsidR="00512CF4">
        <w:rPr>
          <w:lang w:val="pt-BR"/>
        </w:rPr>
        <w:t>.</w:t>
      </w:r>
      <w:r w:rsidR="00512CF4" w:rsidRPr="00512CF4">
        <w:rPr>
          <w:b/>
          <w:bCs/>
          <w:u w:val="single"/>
          <w:lang w:val="pt-BR"/>
        </w:rPr>
        <w:t xml:space="preserve"> </w:t>
      </w:r>
    </w:p>
    <w:p w14:paraId="7748F650" w14:textId="77777777" w:rsidR="00C601C5" w:rsidRDefault="00A636CF" w:rsidP="00267BD7">
      <w:pPr>
        <w:pStyle w:val="PargrafodaLista"/>
        <w:rPr>
          <w:lang w:val="pt-BR"/>
        </w:rPr>
      </w:pPr>
      <w:r w:rsidRPr="00A636CF">
        <w:rPr>
          <w:lang w:val="pt-BR"/>
        </w:rPr>
        <w:t>E</w:t>
      </w:r>
      <w:r>
        <w:rPr>
          <w:lang w:val="pt-BR"/>
        </w:rPr>
        <w:t xml:space="preserve"> nem se alegue que a </w:t>
      </w:r>
      <w:proofErr w:type="spellStart"/>
      <w:r>
        <w:rPr>
          <w:lang w:val="pt-BR"/>
        </w:rPr>
        <w:t>Seidor</w:t>
      </w:r>
      <w:proofErr w:type="spellEnd"/>
      <w:r>
        <w:rPr>
          <w:lang w:val="pt-BR"/>
        </w:rPr>
        <w:t xml:space="preserve"> não teria entregado o Projeto </w:t>
      </w:r>
      <w:proofErr w:type="spellStart"/>
      <w:r>
        <w:rPr>
          <w:lang w:val="pt-BR"/>
        </w:rPr>
        <w:t>Brisanet</w:t>
      </w:r>
      <w:proofErr w:type="spellEnd"/>
      <w:r>
        <w:rPr>
          <w:lang w:val="pt-BR"/>
        </w:rPr>
        <w:t xml:space="preserve"> “</w:t>
      </w:r>
      <w:r>
        <w:rPr>
          <w:i/>
          <w:iCs/>
          <w:lang w:val="pt-BR"/>
        </w:rPr>
        <w:t>a contento</w:t>
      </w:r>
      <w:r>
        <w:rPr>
          <w:lang w:val="pt-BR"/>
        </w:rPr>
        <w:t>” ou “</w:t>
      </w:r>
      <w:r>
        <w:rPr>
          <w:i/>
          <w:iCs/>
          <w:lang w:val="pt-BR"/>
        </w:rPr>
        <w:t>funcional</w:t>
      </w:r>
      <w:r>
        <w:rPr>
          <w:lang w:val="pt-BR"/>
        </w:rPr>
        <w:t xml:space="preserve">”, como alega a Autora </w:t>
      </w:r>
      <w:r w:rsidR="00EC28AE">
        <w:rPr>
          <w:lang w:val="pt-BR"/>
        </w:rPr>
        <w:t>–</w:t>
      </w:r>
      <w:r>
        <w:rPr>
          <w:lang w:val="pt-BR"/>
        </w:rPr>
        <w:t xml:space="preserve"> </w:t>
      </w:r>
      <w:r w:rsidR="00EC28AE">
        <w:rPr>
          <w:lang w:val="pt-BR"/>
        </w:rPr>
        <w:t xml:space="preserve">como veremos abaixo, todas as etapas do Projeto </w:t>
      </w:r>
      <w:proofErr w:type="spellStart"/>
      <w:r w:rsidR="00EC28AE">
        <w:rPr>
          <w:lang w:val="pt-BR"/>
        </w:rPr>
        <w:t>Brisanet</w:t>
      </w:r>
      <w:proofErr w:type="spellEnd"/>
      <w:r w:rsidR="00EC28AE">
        <w:rPr>
          <w:lang w:val="pt-BR"/>
        </w:rPr>
        <w:t xml:space="preserve"> eram finalizadas com testes, realizados pelo time da Autora, sucedidos da assinatura de Termos de Aceite, que comprovam</w:t>
      </w:r>
      <w:r w:rsidR="00C601C5">
        <w:rPr>
          <w:lang w:val="pt-BR"/>
        </w:rPr>
        <w:t xml:space="preserve"> as suas respectivas entregas e a conclusão dos serviços prestados pela </w:t>
      </w:r>
      <w:proofErr w:type="spellStart"/>
      <w:r w:rsidR="00C601C5">
        <w:rPr>
          <w:lang w:val="pt-BR"/>
        </w:rPr>
        <w:t>Seidor</w:t>
      </w:r>
      <w:proofErr w:type="spellEnd"/>
      <w:r w:rsidR="00C601C5">
        <w:rPr>
          <w:lang w:val="pt-BR"/>
        </w:rPr>
        <w:t>.</w:t>
      </w:r>
    </w:p>
    <w:p w14:paraId="02F59C14" w14:textId="523E550B" w:rsidR="00A636CF" w:rsidRPr="00A636CF" w:rsidRDefault="00C601C5" w:rsidP="00267BD7">
      <w:pPr>
        <w:pStyle w:val="PargrafodaLista"/>
        <w:rPr>
          <w:lang w:val="pt-BR"/>
        </w:rPr>
      </w:pPr>
      <w:r>
        <w:rPr>
          <w:lang w:val="pt-BR"/>
        </w:rPr>
        <w:t xml:space="preserve">As alegações da Autora, portanto, são completamente infundadas, </w:t>
      </w:r>
      <w:r w:rsidR="00695350">
        <w:rPr>
          <w:lang w:val="pt-BR"/>
        </w:rPr>
        <w:t xml:space="preserve">calamitosas, </w:t>
      </w:r>
      <w:r w:rsidR="0035652E">
        <w:rPr>
          <w:lang w:val="pt-BR"/>
        </w:rPr>
        <w:t xml:space="preserve">e que beiram a má-fé, especialmente se considerarmos que ignoram fatos e documentos </w:t>
      </w:r>
      <w:r w:rsidR="004524BF">
        <w:rPr>
          <w:lang w:val="pt-BR"/>
        </w:rPr>
        <w:t xml:space="preserve">que comprovam o quanto alegado pela Ré nestes autos, devendo a ação movida pela </w:t>
      </w:r>
      <w:proofErr w:type="spellStart"/>
      <w:r w:rsidR="004524BF">
        <w:rPr>
          <w:lang w:val="pt-BR"/>
        </w:rPr>
        <w:t>Brisanet</w:t>
      </w:r>
      <w:proofErr w:type="spellEnd"/>
      <w:r w:rsidR="004524BF">
        <w:rPr>
          <w:lang w:val="pt-BR"/>
        </w:rPr>
        <w:t xml:space="preserve"> ser julgada totalmente improcedente.</w:t>
      </w:r>
      <w:r w:rsidR="00A636CF">
        <w:rPr>
          <w:lang w:val="pt-BR"/>
        </w:rPr>
        <w:t xml:space="preserve"> </w:t>
      </w:r>
      <w:r w:rsidR="00A636CF" w:rsidRPr="00A636CF">
        <w:rPr>
          <w:lang w:val="pt-BR"/>
        </w:rPr>
        <w:t xml:space="preserve"> </w:t>
      </w:r>
    </w:p>
    <w:p w14:paraId="00DF4044" w14:textId="0E7090B9" w:rsidR="00267BD7" w:rsidRPr="00267BD7" w:rsidRDefault="00F5792D" w:rsidP="00267BD7">
      <w:pPr>
        <w:pStyle w:val="Ttulo2"/>
        <w:rPr>
          <w:lang w:val="pt-BR"/>
        </w:rPr>
      </w:pPr>
      <w:r>
        <w:rPr>
          <w:lang w:val="pt-BR"/>
        </w:rPr>
        <w:t xml:space="preserve">O </w:t>
      </w:r>
      <w:r w:rsidR="00A75753">
        <w:rPr>
          <w:lang w:val="pt-BR"/>
        </w:rPr>
        <w:t>P</w:t>
      </w:r>
      <w:r>
        <w:rPr>
          <w:lang w:val="pt-BR"/>
        </w:rPr>
        <w:t>rojeto</w:t>
      </w:r>
      <w:r w:rsidR="00A75753">
        <w:rPr>
          <w:lang w:val="pt-BR"/>
        </w:rPr>
        <w:t xml:space="preserve"> </w:t>
      </w:r>
      <w:proofErr w:type="spellStart"/>
      <w:r w:rsidR="00A75753">
        <w:rPr>
          <w:lang w:val="pt-BR"/>
        </w:rPr>
        <w:t>Brisanet</w:t>
      </w:r>
      <w:proofErr w:type="spellEnd"/>
      <w:r>
        <w:rPr>
          <w:lang w:val="pt-BR"/>
        </w:rPr>
        <w:t xml:space="preserve"> foi concluído | </w:t>
      </w:r>
      <w:r w:rsidR="00267BD7">
        <w:rPr>
          <w:lang w:val="pt-BR"/>
        </w:rPr>
        <w:t>A</w:t>
      </w:r>
      <w:r w:rsidR="00A75753">
        <w:rPr>
          <w:lang w:val="pt-BR"/>
        </w:rPr>
        <w:t>s</w:t>
      </w:r>
      <w:r w:rsidR="00267BD7" w:rsidRPr="00267BD7">
        <w:rPr>
          <w:lang w:val="pt-BR"/>
        </w:rPr>
        <w:t xml:space="preserve"> </w:t>
      </w:r>
      <w:r>
        <w:rPr>
          <w:lang w:val="pt-BR"/>
        </w:rPr>
        <w:t>prova</w:t>
      </w:r>
      <w:r w:rsidR="00A75753">
        <w:rPr>
          <w:lang w:val="pt-BR"/>
        </w:rPr>
        <w:t>s</w:t>
      </w:r>
      <w:r>
        <w:rPr>
          <w:lang w:val="pt-BR"/>
        </w:rPr>
        <w:t xml:space="preserve"> </w:t>
      </w:r>
      <w:r w:rsidR="00453569">
        <w:rPr>
          <w:lang w:val="pt-BR"/>
        </w:rPr>
        <w:t xml:space="preserve">da finalização e </w:t>
      </w:r>
      <w:r w:rsidR="00267BD7">
        <w:rPr>
          <w:lang w:val="pt-BR"/>
        </w:rPr>
        <w:t>e</w:t>
      </w:r>
      <w:r w:rsidR="00267BD7" w:rsidRPr="00267BD7">
        <w:rPr>
          <w:lang w:val="pt-BR"/>
        </w:rPr>
        <w:t xml:space="preserve">ntrega das </w:t>
      </w:r>
      <w:r w:rsidR="00A6125D">
        <w:rPr>
          <w:lang w:val="pt-BR"/>
        </w:rPr>
        <w:t>e</w:t>
      </w:r>
      <w:r w:rsidR="00267BD7" w:rsidRPr="00267BD7">
        <w:rPr>
          <w:lang w:val="pt-BR"/>
        </w:rPr>
        <w:t xml:space="preserve">tapas e o </w:t>
      </w:r>
      <w:r w:rsidR="00A6125D">
        <w:rPr>
          <w:lang w:val="pt-BR"/>
        </w:rPr>
        <w:t>c</w:t>
      </w:r>
      <w:r w:rsidR="00267BD7" w:rsidRPr="00267BD7">
        <w:rPr>
          <w:lang w:val="pt-BR"/>
        </w:rPr>
        <w:t xml:space="preserve">omportamento </w:t>
      </w:r>
      <w:r w:rsidR="00A6125D">
        <w:rPr>
          <w:lang w:val="pt-BR"/>
        </w:rPr>
        <w:t>c</w:t>
      </w:r>
      <w:r w:rsidR="00267BD7" w:rsidRPr="00267BD7">
        <w:rPr>
          <w:lang w:val="pt-BR"/>
        </w:rPr>
        <w:t>ontraditório da Autora</w:t>
      </w:r>
    </w:p>
    <w:p w14:paraId="7ACAB977" w14:textId="1322ECA4" w:rsidR="00EC0CA4" w:rsidRDefault="00453569" w:rsidP="00453569">
      <w:pPr>
        <w:pStyle w:val="PargrafodaLista"/>
        <w:rPr>
          <w:lang w:val="pt-BR"/>
        </w:rPr>
      </w:pPr>
      <w:r w:rsidRPr="00267BD7">
        <w:rPr>
          <w:lang w:val="pt-BR"/>
        </w:rPr>
        <w:t xml:space="preserve">O </w:t>
      </w:r>
      <w:r w:rsidR="00EC0CA4">
        <w:rPr>
          <w:lang w:val="pt-BR"/>
        </w:rPr>
        <w:t>P</w:t>
      </w:r>
      <w:r w:rsidRPr="00267BD7">
        <w:rPr>
          <w:lang w:val="pt-BR"/>
        </w:rPr>
        <w:t>rojeto</w:t>
      </w:r>
      <w:r w:rsidR="00EC0CA4">
        <w:rPr>
          <w:lang w:val="pt-BR"/>
        </w:rPr>
        <w:t xml:space="preserve"> </w:t>
      </w:r>
      <w:proofErr w:type="spellStart"/>
      <w:r w:rsidR="00EC0CA4">
        <w:rPr>
          <w:lang w:val="pt-BR"/>
        </w:rPr>
        <w:t>Brisanet</w:t>
      </w:r>
      <w:proofErr w:type="spellEnd"/>
      <w:r w:rsidRPr="00267BD7">
        <w:rPr>
          <w:lang w:val="pt-BR"/>
        </w:rPr>
        <w:t xml:space="preserve"> foi encerrado de forma regular</w:t>
      </w:r>
      <w:r w:rsidR="00EC0CA4">
        <w:rPr>
          <w:lang w:val="pt-BR"/>
        </w:rPr>
        <w:t xml:space="preserve"> pela </w:t>
      </w:r>
      <w:proofErr w:type="spellStart"/>
      <w:r w:rsidR="00EC0CA4">
        <w:rPr>
          <w:lang w:val="pt-BR"/>
        </w:rPr>
        <w:t>Seidor</w:t>
      </w:r>
      <w:proofErr w:type="spellEnd"/>
      <w:r w:rsidRPr="00267BD7">
        <w:rPr>
          <w:lang w:val="pt-BR"/>
        </w:rPr>
        <w:t xml:space="preserve">. </w:t>
      </w:r>
      <w:r w:rsidR="002C7968">
        <w:rPr>
          <w:lang w:val="pt-BR"/>
        </w:rPr>
        <w:t>A</w:t>
      </w:r>
      <w:r w:rsidR="00694495">
        <w:rPr>
          <w:lang w:val="pt-BR"/>
        </w:rPr>
        <w:t xml:space="preserve">s alegações da Autora contradizem a realidade dos fatos, em especial a existência das Solicitações de Mudança, acima </w:t>
      </w:r>
      <w:r w:rsidR="00EF4075">
        <w:rPr>
          <w:lang w:val="pt-BR"/>
        </w:rPr>
        <w:t xml:space="preserve">resumidas, que impactaram severamente o cronograma inicialmente previsto, e a existência dos Termos de Aceite </w:t>
      </w:r>
      <w:r w:rsidR="00072AF3">
        <w:rPr>
          <w:lang w:val="pt-BR"/>
        </w:rPr>
        <w:t xml:space="preserve">assinados pela Autora que comprova a finalização </w:t>
      </w:r>
      <w:r w:rsidR="006A699F">
        <w:rPr>
          <w:lang w:val="pt-BR"/>
        </w:rPr>
        <w:t xml:space="preserve">a contento de todas as etapas pela </w:t>
      </w:r>
      <w:proofErr w:type="spellStart"/>
      <w:r w:rsidR="006A699F">
        <w:rPr>
          <w:lang w:val="pt-BR"/>
        </w:rPr>
        <w:t>Seidor</w:t>
      </w:r>
      <w:proofErr w:type="spellEnd"/>
      <w:r w:rsidR="006A699F">
        <w:rPr>
          <w:lang w:val="pt-BR"/>
        </w:rPr>
        <w:t>.</w:t>
      </w:r>
    </w:p>
    <w:p w14:paraId="621E8984" w14:textId="3BBD948F" w:rsidR="006A699F" w:rsidRDefault="008730EC" w:rsidP="00453569">
      <w:pPr>
        <w:pStyle w:val="PargrafodaLista"/>
        <w:rPr>
          <w:lang w:val="pt-BR"/>
        </w:rPr>
      </w:pPr>
      <w:r>
        <w:rPr>
          <w:lang w:val="pt-BR"/>
        </w:rPr>
        <w:t xml:space="preserve">A Autora, </w:t>
      </w:r>
      <w:r>
        <w:rPr>
          <w:b/>
          <w:bCs/>
          <w:u w:val="single"/>
          <w:lang w:val="pt-BR"/>
        </w:rPr>
        <w:t>que nunca havia atuado no mercado de telefonia móvel</w:t>
      </w:r>
      <w:r>
        <w:rPr>
          <w:lang w:val="pt-BR"/>
        </w:rPr>
        <w:t xml:space="preserve">, com o </w:t>
      </w:r>
      <w:r w:rsidR="00515890">
        <w:rPr>
          <w:lang w:val="pt-BR"/>
        </w:rPr>
        <w:t xml:space="preserve">fundamental auxílio da </w:t>
      </w:r>
      <w:proofErr w:type="spellStart"/>
      <w:r w:rsidR="00515890">
        <w:rPr>
          <w:lang w:val="pt-BR"/>
        </w:rPr>
        <w:t>Seidor</w:t>
      </w:r>
      <w:proofErr w:type="spellEnd"/>
      <w:r w:rsidR="00515890">
        <w:rPr>
          <w:lang w:val="pt-BR"/>
        </w:rPr>
        <w:t xml:space="preserve"> passou a ser um </w:t>
      </w:r>
      <w:r w:rsidR="00515890">
        <w:rPr>
          <w:i/>
          <w:iCs/>
          <w:lang w:val="pt-BR"/>
        </w:rPr>
        <w:t xml:space="preserve">player </w:t>
      </w:r>
      <w:r w:rsidR="00515890">
        <w:rPr>
          <w:lang w:val="pt-BR"/>
        </w:rPr>
        <w:t xml:space="preserve">com atuação </w:t>
      </w:r>
      <w:r w:rsidR="00515890">
        <w:rPr>
          <w:lang w:val="pt-BR"/>
        </w:rPr>
        <w:lastRenderedPageBreak/>
        <w:t xml:space="preserve">expressiva nesse setor, em especial no Nordeste </w:t>
      </w:r>
      <w:r w:rsidR="00A0704D">
        <w:rPr>
          <w:lang w:val="pt-BR"/>
        </w:rPr>
        <w:t>brasileiro</w:t>
      </w:r>
      <w:r w:rsidR="00515890">
        <w:rPr>
          <w:lang w:val="pt-BR"/>
        </w:rPr>
        <w:t xml:space="preserve">. </w:t>
      </w:r>
      <w:r w:rsidR="005B3085">
        <w:rPr>
          <w:lang w:val="pt-BR"/>
        </w:rPr>
        <w:t>As reportagens da época atestam esse fato</w:t>
      </w:r>
      <w:r w:rsidR="004933B3">
        <w:rPr>
          <w:lang w:val="pt-BR"/>
        </w:rPr>
        <w:t xml:space="preserve"> – veja-se, por exemplo, alguns trechos de </w:t>
      </w:r>
      <w:r w:rsidR="007E4E8C">
        <w:rPr>
          <w:lang w:val="pt-BR"/>
        </w:rPr>
        <w:t xml:space="preserve">uma </w:t>
      </w:r>
      <w:r w:rsidR="004933B3">
        <w:rPr>
          <w:lang w:val="pt-BR"/>
        </w:rPr>
        <w:t>reportage</w:t>
      </w:r>
      <w:r w:rsidR="007E4E8C">
        <w:rPr>
          <w:lang w:val="pt-BR"/>
        </w:rPr>
        <w:t>m</w:t>
      </w:r>
      <w:r w:rsidR="004933B3">
        <w:rPr>
          <w:lang w:val="pt-BR"/>
        </w:rPr>
        <w:t xml:space="preserve"> de maio/2024, que atestam que a empresa estava em plena expansão </w:t>
      </w:r>
      <w:r w:rsidR="007E4E8C">
        <w:rPr>
          <w:lang w:val="pt-BR"/>
        </w:rPr>
        <w:t>no mercado da telefonia móvel</w:t>
      </w:r>
      <w:r w:rsidR="005B3085">
        <w:rPr>
          <w:lang w:val="pt-BR"/>
        </w:rPr>
        <w:t>:</w:t>
      </w:r>
      <w:r w:rsidR="009840D9">
        <w:rPr>
          <w:rStyle w:val="Refdenotaderodap"/>
          <w:lang w:val="pt-BR"/>
        </w:rPr>
        <w:footnoteReference w:id="19"/>
      </w:r>
      <w:r w:rsidR="005B3085">
        <w:rPr>
          <w:lang w:val="pt-BR"/>
        </w:rPr>
        <w:t xml:space="preserve"> </w:t>
      </w:r>
    </w:p>
    <w:p w14:paraId="460FCF15" w14:textId="386C6A36" w:rsidR="005B3085" w:rsidRDefault="00E338E0" w:rsidP="00E338E0">
      <w:pPr>
        <w:pStyle w:val="PargrafodaLista"/>
        <w:numPr>
          <w:ilvl w:val="0"/>
          <w:numId w:val="0"/>
        </w:numPr>
        <w:jc w:val="center"/>
        <w:rPr>
          <w:lang w:val="pt-BR"/>
        </w:rPr>
      </w:pPr>
      <w:r w:rsidRPr="00E338E0">
        <w:rPr>
          <w:noProof/>
          <w:lang w:val="pt-BR"/>
        </w:rPr>
        <w:drawing>
          <wp:inline distT="0" distB="0" distL="0" distR="0" wp14:anchorId="32336C57" wp14:editId="73B5442B">
            <wp:extent cx="4856116" cy="2725531"/>
            <wp:effectExtent l="19050" t="19050" r="20955" b="17780"/>
            <wp:docPr id="1446762455"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62455" name="Imagem 1" descr="Interface gráfica do usuário, Texto, Aplicativo, Email&#10;&#10;O conteúdo gerado por IA pode estar incorreto."/>
                    <pic:cNvPicPr/>
                  </pic:nvPicPr>
                  <pic:blipFill>
                    <a:blip r:embed="rId47"/>
                    <a:stretch>
                      <a:fillRect/>
                    </a:stretch>
                  </pic:blipFill>
                  <pic:spPr>
                    <a:xfrm>
                      <a:off x="0" y="0"/>
                      <a:ext cx="4901858" cy="2751204"/>
                    </a:xfrm>
                    <a:prstGeom prst="rect">
                      <a:avLst/>
                    </a:prstGeom>
                    <a:ln>
                      <a:solidFill>
                        <a:srgbClr val="FFC000"/>
                      </a:solidFill>
                    </a:ln>
                  </pic:spPr>
                </pic:pic>
              </a:graphicData>
            </a:graphic>
          </wp:inline>
        </w:drawing>
      </w:r>
    </w:p>
    <w:p w14:paraId="57F069F7" w14:textId="7D8E15E9" w:rsidR="00E338E0" w:rsidRDefault="009840D9" w:rsidP="00E338E0">
      <w:pPr>
        <w:pStyle w:val="PargrafodaLista"/>
        <w:numPr>
          <w:ilvl w:val="0"/>
          <w:numId w:val="0"/>
        </w:numPr>
        <w:jc w:val="center"/>
        <w:rPr>
          <w:lang w:val="pt-BR"/>
        </w:rPr>
      </w:pPr>
      <w:r w:rsidRPr="009840D9">
        <w:rPr>
          <w:noProof/>
          <w:lang w:val="pt-BR"/>
        </w:rPr>
        <w:drawing>
          <wp:inline distT="0" distB="0" distL="0" distR="0" wp14:anchorId="4EEB8E05" wp14:editId="57BC8E93">
            <wp:extent cx="4895733" cy="2398147"/>
            <wp:effectExtent l="19050" t="19050" r="19685" b="21590"/>
            <wp:docPr id="19056632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6321" name="Imagem 1" descr="Texto&#10;&#10;O conteúdo gerado por IA pode estar incorreto."/>
                    <pic:cNvPicPr/>
                  </pic:nvPicPr>
                  <pic:blipFill>
                    <a:blip r:embed="rId48"/>
                    <a:stretch>
                      <a:fillRect/>
                    </a:stretch>
                  </pic:blipFill>
                  <pic:spPr>
                    <a:xfrm>
                      <a:off x="0" y="0"/>
                      <a:ext cx="4923716" cy="2411854"/>
                    </a:xfrm>
                    <a:prstGeom prst="rect">
                      <a:avLst/>
                    </a:prstGeom>
                    <a:ln>
                      <a:solidFill>
                        <a:srgbClr val="FFC000"/>
                      </a:solidFill>
                    </a:ln>
                  </pic:spPr>
                </pic:pic>
              </a:graphicData>
            </a:graphic>
          </wp:inline>
        </w:drawing>
      </w:r>
    </w:p>
    <w:p w14:paraId="70B68902" w14:textId="3F52FA3D" w:rsidR="00D74269" w:rsidRDefault="00D74269" w:rsidP="00E338E0">
      <w:pPr>
        <w:pStyle w:val="PargrafodaLista"/>
        <w:numPr>
          <w:ilvl w:val="0"/>
          <w:numId w:val="0"/>
        </w:numPr>
        <w:jc w:val="center"/>
        <w:rPr>
          <w:lang w:val="pt-BR"/>
        </w:rPr>
      </w:pPr>
      <w:r w:rsidRPr="00D74269">
        <w:rPr>
          <w:noProof/>
          <w:lang w:val="pt-BR"/>
        </w:rPr>
        <w:lastRenderedPageBreak/>
        <w:drawing>
          <wp:inline distT="0" distB="0" distL="0" distR="0" wp14:anchorId="6D56D7F0" wp14:editId="7F39EC60">
            <wp:extent cx="4898169" cy="2406669"/>
            <wp:effectExtent l="19050" t="19050" r="17145" b="12700"/>
            <wp:docPr id="109085997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59977" name="Imagem 1" descr="Texto&#10;&#10;O conteúdo gerado por IA pode estar incorreto."/>
                    <pic:cNvPicPr/>
                  </pic:nvPicPr>
                  <pic:blipFill>
                    <a:blip r:embed="rId49"/>
                    <a:stretch>
                      <a:fillRect/>
                    </a:stretch>
                  </pic:blipFill>
                  <pic:spPr>
                    <a:xfrm>
                      <a:off x="0" y="0"/>
                      <a:ext cx="4908048" cy="2411523"/>
                    </a:xfrm>
                    <a:prstGeom prst="rect">
                      <a:avLst/>
                    </a:prstGeom>
                    <a:ln>
                      <a:solidFill>
                        <a:srgbClr val="FFC000"/>
                      </a:solidFill>
                    </a:ln>
                  </pic:spPr>
                </pic:pic>
              </a:graphicData>
            </a:graphic>
          </wp:inline>
        </w:drawing>
      </w:r>
    </w:p>
    <w:p w14:paraId="37695004" w14:textId="21321F0A" w:rsidR="008E606A" w:rsidRDefault="00E243A1" w:rsidP="00453569">
      <w:pPr>
        <w:pStyle w:val="PargrafodaLista"/>
        <w:rPr>
          <w:lang w:val="pt-BR"/>
        </w:rPr>
      </w:pPr>
      <w:r>
        <w:rPr>
          <w:lang w:val="pt-BR"/>
        </w:rPr>
        <w:t xml:space="preserve">Se o sistema SAP, implementado pela </w:t>
      </w:r>
      <w:proofErr w:type="spellStart"/>
      <w:r>
        <w:rPr>
          <w:lang w:val="pt-BR"/>
        </w:rPr>
        <w:t>Seidor</w:t>
      </w:r>
      <w:proofErr w:type="spellEnd"/>
      <w:r>
        <w:rPr>
          <w:lang w:val="pt-BR"/>
        </w:rPr>
        <w:t>, “</w:t>
      </w:r>
      <w:r>
        <w:rPr>
          <w:i/>
          <w:iCs/>
          <w:lang w:val="pt-BR"/>
        </w:rPr>
        <w:t>não funcionasse</w:t>
      </w:r>
      <w:r>
        <w:rPr>
          <w:lang w:val="pt-BR"/>
        </w:rPr>
        <w:t xml:space="preserve">”, como alega a Autora, </w:t>
      </w:r>
      <w:r>
        <w:rPr>
          <w:b/>
          <w:bCs/>
          <w:u w:val="single"/>
          <w:lang w:val="pt-BR"/>
        </w:rPr>
        <w:t>ela jamais teria sido capaz de lançar os seus produtos e de iniciar as vendas de chips</w:t>
      </w:r>
      <w:r w:rsidR="004249DF">
        <w:rPr>
          <w:b/>
          <w:bCs/>
          <w:u w:val="single"/>
          <w:lang w:val="pt-BR"/>
        </w:rPr>
        <w:t xml:space="preserve"> a seus clientes</w:t>
      </w:r>
      <w:r w:rsidR="004249DF">
        <w:rPr>
          <w:lang w:val="pt-BR"/>
        </w:rPr>
        <w:t>. Afinal, como vimos, é o sistema SAP que permite à Autora integrar todos os seus processos internos e a realizar vendas, atender clientes</w:t>
      </w:r>
      <w:r w:rsidR="00B77008">
        <w:rPr>
          <w:lang w:val="pt-BR"/>
        </w:rPr>
        <w:t xml:space="preserve">, faturar e consolidar as informações comerciais respectivas. </w:t>
      </w:r>
    </w:p>
    <w:p w14:paraId="1A8A5D4D" w14:textId="3CC12CB1" w:rsidR="00453569" w:rsidRDefault="00161212" w:rsidP="00D21BF0">
      <w:pPr>
        <w:pStyle w:val="PargrafodaLista"/>
        <w:rPr>
          <w:lang w:val="pt-BR"/>
        </w:rPr>
      </w:pPr>
      <w:r>
        <w:rPr>
          <w:lang w:val="pt-BR"/>
        </w:rPr>
        <w:t xml:space="preserve">E isso é igualmente comprovado pela documentação </w:t>
      </w:r>
      <w:r w:rsidR="00A7254E">
        <w:rPr>
          <w:lang w:val="pt-BR"/>
        </w:rPr>
        <w:t xml:space="preserve">do Projeto </w:t>
      </w:r>
      <w:proofErr w:type="spellStart"/>
      <w:r w:rsidR="00A7254E">
        <w:rPr>
          <w:lang w:val="pt-BR"/>
        </w:rPr>
        <w:t>Brisanet</w:t>
      </w:r>
      <w:proofErr w:type="spellEnd"/>
      <w:r w:rsidR="00A7254E">
        <w:rPr>
          <w:lang w:val="pt-BR"/>
        </w:rPr>
        <w:t xml:space="preserve">, </w:t>
      </w:r>
      <w:r w:rsidR="00D21BF0">
        <w:rPr>
          <w:lang w:val="pt-BR"/>
        </w:rPr>
        <w:t xml:space="preserve">em especial pela assinatura dos Termos de Aceite, pela </w:t>
      </w:r>
      <w:proofErr w:type="spellStart"/>
      <w:r w:rsidR="00D21BF0">
        <w:rPr>
          <w:lang w:val="pt-BR"/>
        </w:rPr>
        <w:t>Brisanet</w:t>
      </w:r>
      <w:proofErr w:type="spellEnd"/>
      <w:r w:rsidR="00D21BF0">
        <w:rPr>
          <w:lang w:val="pt-BR"/>
        </w:rPr>
        <w:t xml:space="preserve">, para cada etapa concluída pela </w:t>
      </w:r>
      <w:proofErr w:type="spellStart"/>
      <w:r w:rsidR="00D21BF0">
        <w:rPr>
          <w:lang w:val="pt-BR"/>
        </w:rPr>
        <w:t>Seidor</w:t>
      </w:r>
      <w:proofErr w:type="spellEnd"/>
      <w:r w:rsidR="00D21BF0">
        <w:rPr>
          <w:lang w:val="pt-BR"/>
        </w:rPr>
        <w:t xml:space="preserve">, que </w:t>
      </w:r>
      <w:r w:rsidR="00453569" w:rsidRPr="00267BD7">
        <w:rPr>
          <w:lang w:val="pt-BR"/>
        </w:rPr>
        <w:t>entregou um</w:t>
      </w:r>
      <w:r w:rsidR="00D760D9">
        <w:rPr>
          <w:lang w:val="pt-BR"/>
        </w:rPr>
        <w:t xml:space="preserve"> sistema que possibilitou à Autora colocar um</w:t>
      </w:r>
      <w:r w:rsidR="00453569" w:rsidRPr="00267BD7">
        <w:rPr>
          <w:lang w:val="pt-BR"/>
        </w:rPr>
        <w:t xml:space="preserve">a operadora </w:t>
      </w:r>
      <w:r w:rsidR="00D760D9">
        <w:rPr>
          <w:lang w:val="pt-BR"/>
        </w:rPr>
        <w:t xml:space="preserve">de telefonia móvel </w:t>
      </w:r>
      <w:r w:rsidR="00453569" w:rsidRPr="00267BD7">
        <w:rPr>
          <w:lang w:val="pt-BR"/>
        </w:rPr>
        <w:t xml:space="preserve">de pé, </w:t>
      </w:r>
      <w:r w:rsidR="00D760D9">
        <w:rPr>
          <w:lang w:val="pt-BR"/>
        </w:rPr>
        <w:t xml:space="preserve">do absoluto zero, </w:t>
      </w:r>
      <w:r w:rsidR="00453569" w:rsidRPr="00267BD7">
        <w:rPr>
          <w:lang w:val="pt-BR"/>
        </w:rPr>
        <w:t xml:space="preserve">operando conforme os requisitos da ANATEL. </w:t>
      </w:r>
    </w:p>
    <w:p w14:paraId="304E3199" w14:textId="20ED10BD" w:rsidR="00453569" w:rsidRDefault="00453569" w:rsidP="00453569">
      <w:pPr>
        <w:pStyle w:val="PargrafodaLista"/>
        <w:rPr>
          <w:lang w:val="pt-BR"/>
        </w:rPr>
      </w:pPr>
      <w:r w:rsidRPr="00267BD7">
        <w:rPr>
          <w:lang w:val="pt-BR"/>
        </w:rPr>
        <w:t xml:space="preserve">Se a Autora decidiu, posteriormente, contratar terceiros para implementar novas funções ou expandir o sistema, tal fato não decorre de falha na prestação do serviço da </w:t>
      </w:r>
      <w:proofErr w:type="spellStart"/>
      <w:r w:rsidRPr="00267BD7">
        <w:rPr>
          <w:lang w:val="pt-BR"/>
        </w:rPr>
        <w:t>Seidor</w:t>
      </w:r>
      <w:proofErr w:type="spellEnd"/>
      <w:r w:rsidRPr="00267BD7">
        <w:rPr>
          <w:lang w:val="pt-BR"/>
        </w:rPr>
        <w:t>, mas d</w:t>
      </w:r>
      <w:r w:rsidR="00483B57">
        <w:rPr>
          <w:lang w:val="pt-BR"/>
        </w:rPr>
        <w:t xml:space="preserve">e uma opção da Autora de </w:t>
      </w:r>
      <w:r w:rsidR="007E3BEC">
        <w:rPr>
          <w:lang w:val="pt-BR"/>
        </w:rPr>
        <w:t>trocar de prestador de serviços (por motivos que, como veremos, indicam a clara presença de conflitos de interesse)</w:t>
      </w:r>
      <w:r w:rsidRPr="00267BD7">
        <w:rPr>
          <w:lang w:val="pt-BR"/>
        </w:rPr>
        <w:t>.</w:t>
      </w:r>
    </w:p>
    <w:p w14:paraId="7DAABFBB" w14:textId="6BB964AC" w:rsidR="00453569" w:rsidRDefault="00962483" w:rsidP="00267BD7">
      <w:pPr>
        <w:pStyle w:val="PargrafodaLista"/>
        <w:rPr>
          <w:lang w:val="pt-BR"/>
        </w:rPr>
      </w:pPr>
      <w:r>
        <w:rPr>
          <w:lang w:val="pt-BR"/>
        </w:rPr>
        <w:t xml:space="preserve">Como já se viu no item II acima, o Projeto </w:t>
      </w:r>
      <w:proofErr w:type="spellStart"/>
      <w:r>
        <w:rPr>
          <w:lang w:val="pt-BR"/>
        </w:rPr>
        <w:t>Brisanet</w:t>
      </w:r>
      <w:proofErr w:type="spellEnd"/>
      <w:r>
        <w:rPr>
          <w:lang w:val="pt-BR"/>
        </w:rPr>
        <w:t xml:space="preserve"> foi planejado em etapas, </w:t>
      </w:r>
      <w:r w:rsidR="00265521">
        <w:rPr>
          <w:lang w:val="pt-BR"/>
        </w:rPr>
        <w:t>e possuía contratos distintos para obrigações distintas, que não podem ser confundidos</w:t>
      </w:r>
      <w:r w:rsidR="00C53553">
        <w:rPr>
          <w:lang w:val="pt-BR"/>
        </w:rPr>
        <w:t xml:space="preserve"> como “uma única obrigação de resultado”, como pretende a Autora. </w:t>
      </w:r>
    </w:p>
    <w:p w14:paraId="4901C3E3" w14:textId="3B9F2DA5" w:rsidR="00C53553" w:rsidRDefault="00C53553" w:rsidP="00267BD7">
      <w:pPr>
        <w:pStyle w:val="PargrafodaLista"/>
        <w:rPr>
          <w:lang w:val="pt-BR"/>
        </w:rPr>
      </w:pPr>
      <w:r>
        <w:rPr>
          <w:lang w:val="pt-BR"/>
        </w:rPr>
        <w:lastRenderedPageBreak/>
        <w:t xml:space="preserve">A uma, como também já se demonstrou, </w:t>
      </w:r>
      <w:r w:rsidR="00F24DB5">
        <w:rPr>
          <w:lang w:val="pt-BR"/>
        </w:rPr>
        <w:t>é preciso ressaltar que a discussão objeto da presente lide diz respeito unicamente ao 3º e 4º Contratos celebrados entre as Partes</w:t>
      </w:r>
      <w:r w:rsidR="0009113C">
        <w:rPr>
          <w:lang w:val="pt-BR"/>
        </w:rPr>
        <w:t xml:space="preserve"> – o 1º e o 2º Contratos, que previam a elaboração do plano de implementação do sistema SAP na </w:t>
      </w:r>
      <w:proofErr w:type="spellStart"/>
      <w:r w:rsidR="0009113C">
        <w:rPr>
          <w:lang w:val="pt-BR"/>
        </w:rPr>
        <w:t>Brisanet</w:t>
      </w:r>
      <w:proofErr w:type="spellEnd"/>
      <w:r w:rsidR="0009113C">
        <w:rPr>
          <w:lang w:val="pt-BR"/>
        </w:rPr>
        <w:t xml:space="preserve">, foi concluído sem percalços e sem qualquer questionamento pela Autora, enquanto o 5º Contrato regulamente apenas a licença dos </w:t>
      </w:r>
      <w:r w:rsidR="0009113C" w:rsidRPr="0009113C">
        <w:rPr>
          <w:i/>
          <w:iCs/>
          <w:lang w:val="pt-BR"/>
        </w:rPr>
        <w:t>softwares</w:t>
      </w:r>
      <w:r w:rsidR="0009113C">
        <w:rPr>
          <w:lang w:val="pt-BR"/>
        </w:rPr>
        <w:t xml:space="preserve"> que foram adquiridas pela Autora. </w:t>
      </w:r>
    </w:p>
    <w:p w14:paraId="733E01AB" w14:textId="136AFA07" w:rsidR="0009113C" w:rsidRDefault="0009113C" w:rsidP="00267BD7">
      <w:pPr>
        <w:pStyle w:val="PargrafodaLista"/>
        <w:rPr>
          <w:lang w:val="pt-BR"/>
        </w:rPr>
      </w:pPr>
      <w:r>
        <w:rPr>
          <w:lang w:val="pt-BR"/>
        </w:rPr>
        <w:t>E</w:t>
      </w:r>
      <w:r w:rsidR="00281AA1">
        <w:rPr>
          <w:lang w:val="pt-BR"/>
        </w:rPr>
        <w:t xml:space="preserve"> é em relação ao 3º Contrato, que previa a</w:t>
      </w:r>
      <w:r w:rsidR="00CA098E">
        <w:rPr>
          <w:lang w:val="pt-BR"/>
        </w:rPr>
        <w:t xml:space="preserve"> efetiva</w:t>
      </w:r>
      <w:r w:rsidR="00281AA1">
        <w:rPr>
          <w:lang w:val="pt-BR"/>
        </w:rPr>
        <w:t xml:space="preserve"> implementação do sistema </w:t>
      </w:r>
      <w:r w:rsidR="00CA098E">
        <w:rPr>
          <w:lang w:val="pt-BR"/>
        </w:rPr>
        <w:t xml:space="preserve">SAP conforme planejamento elaborado anteriormente, e aprovado pela Autora, que </w:t>
      </w:r>
      <w:r w:rsidR="00F50175">
        <w:rPr>
          <w:lang w:val="pt-BR"/>
        </w:rPr>
        <w:t>engloba a quase totalidade dos questionamentos trazidos pela Autora nesta lide.</w:t>
      </w:r>
    </w:p>
    <w:p w14:paraId="3A5E8D01" w14:textId="4641DC66" w:rsidR="00F50175" w:rsidRDefault="00723D52" w:rsidP="00267BD7">
      <w:pPr>
        <w:pStyle w:val="PargrafodaLista"/>
        <w:rPr>
          <w:lang w:val="pt-BR"/>
        </w:rPr>
      </w:pPr>
      <w:r>
        <w:rPr>
          <w:lang w:val="pt-BR"/>
        </w:rPr>
        <w:t xml:space="preserve">A implementação do Projeto </w:t>
      </w:r>
      <w:proofErr w:type="spellStart"/>
      <w:r>
        <w:rPr>
          <w:lang w:val="pt-BR"/>
        </w:rPr>
        <w:t>Brisanet</w:t>
      </w:r>
      <w:proofErr w:type="spellEnd"/>
      <w:r>
        <w:rPr>
          <w:lang w:val="pt-BR"/>
        </w:rPr>
        <w:t xml:space="preserve"> foi planejada para ser realizada em 2 (duas) etapas principais, </w:t>
      </w:r>
      <w:r w:rsidR="00BA0EC3">
        <w:rPr>
          <w:lang w:val="pt-BR"/>
        </w:rPr>
        <w:t xml:space="preserve">denominadas de Ondas (ou </w:t>
      </w:r>
      <w:r w:rsidR="00BA0EC3">
        <w:rPr>
          <w:i/>
          <w:iCs/>
          <w:lang w:val="pt-BR"/>
        </w:rPr>
        <w:t>Releases</w:t>
      </w:r>
      <w:r w:rsidR="00BA0EC3">
        <w:rPr>
          <w:lang w:val="pt-BR"/>
        </w:rPr>
        <w:t xml:space="preserve">), divididas inicialmente em </w:t>
      </w:r>
      <w:r w:rsidR="00DD4BB7">
        <w:rPr>
          <w:lang w:val="pt-BR"/>
        </w:rPr>
        <w:t xml:space="preserve">22 (vinte e duas) </w:t>
      </w:r>
      <w:r w:rsidR="00C50A85">
        <w:rPr>
          <w:lang w:val="pt-BR"/>
        </w:rPr>
        <w:t xml:space="preserve">fases menores, denominadas Sprints, </w:t>
      </w:r>
      <w:r w:rsidR="00222C0B">
        <w:rPr>
          <w:lang w:val="pt-BR"/>
        </w:rPr>
        <w:t xml:space="preserve">além das fases de lançamento das Ondas 1 e 2, denominadas de </w:t>
      </w:r>
      <w:r w:rsidR="00222C0B">
        <w:rPr>
          <w:i/>
          <w:iCs/>
          <w:lang w:val="pt-BR"/>
        </w:rPr>
        <w:t>Go Live</w:t>
      </w:r>
      <w:r w:rsidR="00222C0B">
        <w:rPr>
          <w:lang w:val="pt-BR"/>
        </w:rPr>
        <w:t xml:space="preserve">. </w:t>
      </w:r>
    </w:p>
    <w:p w14:paraId="11DF9818" w14:textId="2031B34D" w:rsidR="00FD1060" w:rsidRDefault="00FD1060" w:rsidP="00267BD7">
      <w:pPr>
        <w:pStyle w:val="PargrafodaLista"/>
        <w:rPr>
          <w:lang w:val="pt-BR"/>
        </w:rPr>
      </w:pPr>
      <w:r>
        <w:rPr>
          <w:lang w:val="pt-BR"/>
        </w:rPr>
        <w:t xml:space="preserve">Em razão das Solicitações de Mudança propostas pela própria Autora, como vimos no item III.A acima, houve a necessidade de ampliar esse planejamento inicial para </w:t>
      </w:r>
      <w:r w:rsidR="00405181">
        <w:rPr>
          <w:lang w:val="pt-BR"/>
        </w:rPr>
        <w:t xml:space="preserve">3 (três) Ondas, divididas em 36 (trinta e seis) Sprints, </w:t>
      </w:r>
      <w:r w:rsidR="00624197" w:rsidRPr="00624197">
        <w:rPr>
          <w:b/>
          <w:bCs/>
          <w:u w:val="single"/>
          <w:lang w:val="pt-BR"/>
        </w:rPr>
        <w:t xml:space="preserve">o que ocorreu sem qualquer culpa ou falha da </w:t>
      </w:r>
      <w:proofErr w:type="spellStart"/>
      <w:r w:rsidR="00624197" w:rsidRPr="00624197">
        <w:rPr>
          <w:b/>
          <w:bCs/>
          <w:u w:val="single"/>
          <w:lang w:val="pt-BR"/>
        </w:rPr>
        <w:t>Seidor</w:t>
      </w:r>
      <w:proofErr w:type="spellEnd"/>
      <w:r w:rsidR="00624197">
        <w:rPr>
          <w:lang w:val="pt-BR"/>
        </w:rPr>
        <w:t>.</w:t>
      </w:r>
    </w:p>
    <w:p w14:paraId="23C791F0" w14:textId="646C4C58" w:rsidR="00267BD7" w:rsidRDefault="00267BD7" w:rsidP="00267BD7">
      <w:pPr>
        <w:pStyle w:val="PargrafodaLista"/>
        <w:rPr>
          <w:lang w:val="pt-BR"/>
        </w:rPr>
      </w:pPr>
      <w:r w:rsidRPr="00267BD7">
        <w:rPr>
          <w:lang w:val="pt-BR"/>
        </w:rPr>
        <w:t xml:space="preserve">Em todas </w:t>
      </w:r>
      <w:r w:rsidR="00624197">
        <w:rPr>
          <w:lang w:val="pt-BR"/>
        </w:rPr>
        <w:t>essa</w:t>
      </w:r>
      <w:r w:rsidRPr="00267BD7">
        <w:rPr>
          <w:lang w:val="pt-BR"/>
        </w:rPr>
        <w:t>s fases, a Autora realizou simulações exaustivas</w:t>
      </w:r>
      <w:r w:rsidR="00E310FE">
        <w:rPr>
          <w:lang w:val="pt-BR"/>
        </w:rPr>
        <w:t xml:space="preserve"> com as equipes da Autora que participavam do Projeto </w:t>
      </w:r>
      <w:proofErr w:type="spellStart"/>
      <w:r w:rsidR="00E310FE">
        <w:rPr>
          <w:lang w:val="pt-BR"/>
        </w:rPr>
        <w:t>Brisanet</w:t>
      </w:r>
      <w:proofErr w:type="spellEnd"/>
      <w:r w:rsidR="00E310FE">
        <w:rPr>
          <w:lang w:val="pt-BR"/>
        </w:rPr>
        <w:t xml:space="preserve">, em reuniões em que as funcionalidades do sistema SAP implementadas em cada etapa eram testadas, </w:t>
      </w:r>
      <w:r w:rsidR="00625D99">
        <w:rPr>
          <w:b/>
          <w:bCs/>
          <w:u w:val="single"/>
          <w:lang w:val="pt-BR"/>
        </w:rPr>
        <w:t>com gravações de tela</w:t>
      </w:r>
      <w:r w:rsidR="00625D99">
        <w:rPr>
          <w:lang w:val="pt-BR"/>
        </w:rPr>
        <w:t xml:space="preserve"> que comprovavam o seu pleno</w:t>
      </w:r>
      <w:r w:rsidRPr="00267BD7">
        <w:rPr>
          <w:lang w:val="pt-BR"/>
        </w:rPr>
        <w:t xml:space="preserve"> funcionamento</w:t>
      </w:r>
      <w:r w:rsidR="002D159D">
        <w:rPr>
          <w:lang w:val="pt-BR"/>
        </w:rPr>
        <w:t xml:space="preserve">, e eram </w:t>
      </w:r>
      <w:r w:rsidRPr="00267BD7">
        <w:rPr>
          <w:lang w:val="pt-BR"/>
        </w:rPr>
        <w:t>encerrada</w:t>
      </w:r>
      <w:r w:rsidR="002D159D">
        <w:rPr>
          <w:lang w:val="pt-BR"/>
        </w:rPr>
        <w:t>s</w:t>
      </w:r>
      <w:r w:rsidRPr="00267BD7">
        <w:rPr>
          <w:lang w:val="pt-BR"/>
        </w:rPr>
        <w:t xml:space="preserve"> com a assinatura do correspondente Termo de Aceite</w:t>
      </w:r>
      <w:r w:rsidR="002D159D">
        <w:rPr>
          <w:lang w:val="pt-BR"/>
        </w:rPr>
        <w:t xml:space="preserve"> pela Autora</w:t>
      </w:r>
      <w:r w:rsidRPr="00267BD7">
        <w:rPr>
          <w:lang w:val="pt-BR"/>
        </w:rPr>
        <w:t xml:space="preserve"> e a aprovação das medições para faturamento</w:t>
      </w:r>
      <w:r w:rsidR="002D159D">
        <w:rPr>
          <w:lang w:val="pt-BR"/>
        </w:rPr>
        <w:t xml:space="preserve"> pela </w:t>
      </w:r>
      <w:proofErr w:type="spellStart"/>
      <w:r w:rsidR="002D159D">
        <w:rPr>
          <w:lang w:val="pt-BR"/>
        </w:rPr>
        <w:t>Seidor</w:t>
      </w:r>
      <w:proofErr w:type="spellEnd"/>
      <w:r w:rsidRPr="00267BD7">
        <w:rPr>
          <w:lang w:val="pt-BR"/>
        </w:rPr>
        <w:t>.</w:t>
      </w:r>
    </w:p>
    <w:p w14:paraId="53797818" w14:textId="391BC496" w:rsidR="002D159D" w:rsidRDefault="00E14246" w:rsidP="00267BD7">
      <w:pPr>
        <w:pStyle w:val="PargrafodaLista"/>
        <w:rPr>
          <w:lang w:val="pt-BR"/>
        </w:rPr>
      </w:pPr>
      <w:r>
        <w:rPr>
          <w:lang w:val="pt-BR"/>
        </w:rPr>
        <w:t>Se a Autora “</w:t>
      </w:r>
      <w:r>
        <w:rPr>
          <w:i/>
          <w:iCs/>
          <w:lang w:val="pt-BR"/>
        </w:rPr>
        <w:t>desembolsou mais de 30 milhões de reais</w:t>
      </w:r>
      <w:r>
        <w:rPr>
          <w:lang w:val="pt-BR"/>
        </w:rPr>
        <w:t xml:space="preserve">” com o Projeto </w:t>
      </w:r>
      <w:proofErr w:type="spellStart"/>
      <w:r>
        <w:rPr>
          <w:lang w:val="pt-BR"/>
        </w:rPr>
        <w:t>Brisanet</w:t>
      </w:r>
      <w:proofErr w:type="spellEnd"/>
      <w:r>
        <w:rPr>
          <w:lang w:val="pt-BR"/>
        </w:rPr>
        <w:t xml:space="preserve">, </w:t>
      </w:r>
      <w:r w:rsidR="00C36D9F">
        <w:rPr>
          <w:lang w:val="pt-BR"/>
        </w:rPr>
        <w:t xml:space="preserve">é porque </w:t>
      </w:r>
      <w:r w:rsidR="002F513A" w:rsidRPr="00E02E4D">
        <w:rPr>
          <w:b/>
          <w:bCs/>
          <w:u w:val="single"/>
          <w:lang w:val="pt-BR"/>
        </w:rPr>
        <w:t>cada uma das etapas que correspondiam a esses valores foi</w:t>
      </w:r>
      <w:r w:rsidR="00C36D9F" w:rsidRPr="00E02E4D">
        <w:rPr>
          <w:b/>
          <w:bCs/>
          <w:u w:val="single"/>
          <w:lang w:val="pt-BR"/>
        </w:rPr>
        <w:t xml:space="preserve"> finalizada, validada e aprovada pela Autora</w:t>
      </w:r>
      <w:r w:rsidR="00E02E4D" w:rsidRPr="00E02E4D">
        <w:rPr>
          <w:lang w:val="pt-BR"/>
        </w:rPr>
        <w:t xml:space="preserve"> </w:t>
      </w:r>
      <w:r w:rsidR="00E02E4D">
        <w:rPr>
          <w:lang w:val="pt-BR"/>
        </w:rPr>
        <w:t>–</w:t>
      </w:r>
      <w:r w:rsidR="00E02E4D" w:rsidRPr="00E02E4D">
        <w:rPr>
          <w:lang w:val="pt-BR"/>
        </w:rPr>
        <w:t xml:space="preserve"> </w:t>
      </w:r>
      <w:r w:rsidR="00E02E4D">
        <w:rPr>
          <w:lang w:val="pt-BR"/>
        </w:rPr>
        <w:t xml:space="preserve">a </w:t>
      </w:r>
      <w:proofErr w:type="spellStart"/>
      <w:r w:rsidR="00E02E4D">
        <w:rPr>
          <w:lang w:val="pt-BR"/>
        </w:rPr>
        <w:t>Seidor</w:t>
      </w:r>
      <w:proofErr w:type="spellEnd"/>
      <w:r w:rsidR="00E02E4D">
        <w:rPr>
          <w:lang w:val="pt-BR"/>
        </w:rPr>
        <w:t xml:space="preserve"> não </w:t>
      </w:r>
      <w:r w:rsidR="00E02E4D">
        <w:rPr>
          <w:lang w:val="pt-BR"/>
        </w:rPr>
        <w:lastRenderedPageBreak/>
        <w:t xml:space="preserve">recebeu quaisquer valores </w:t>
      </w:r>
      <w:r w:rsidR="00D86C35">
        <w:rPr>
          <w:lang w:val="pt-BR"/>
        </w:rPr>
        <w:t xml:space="preserve">sem que antes houvesse a aprovação, pela </w:t>
      </w:r>
      <w:proofErr w:type="spellStart"/>
      <w:r w:rsidR="00D86C35">
        <w:rPr>
          <w:lang w:val="pt-BR"/>
        </w:rPr>
        <w:t>Brisanet</w:t>
      </w:r>
      <w:proofErr w:type="spellEnd"/>
      <w:r w:rsidR="00D86C35">
        <w:rPr>
          <w:lang w:val="pt-BR"/>
        </w:rPr>
        <w:t xml:space="preserve">, da entrega da fase correspondente e do seu faturamento. </w:t>
      </w:r>
    </w:p>
    <w:p w14:paraId="76759AFF" w14:textId="2A52E80B" w:rsidR="00D86C35" w:rsidRPr="00267BD7" w:rsidRDefault="00641386" w:rsidP="00267BD7">
      <w:pPr>
        <w:pStyle w:val="PargrafodaLista"/>
        <w:rPr>
          <w:lang w:val="pt-BR"/>
        </w:rPr>
      </w:pPr>
      <w:r>
        <w:rPr>
          <w:lang w:val="pt-BR"/>
        </w:rPr>
        <w:t xml:space="preserve">No tocante aos Termos de Aceite, porém, é preciso </w:t>
      </w:r>
      <w:r w:rsidR="005A5E3B">
        <w:rPr>
          <w:lang w:val="pt-BR"/>
        </w:rPr>
        <w:t xml:space="preserve">esclarecer que, entre o Sprint 1, finalizado em 23.11.2022, e o Sprint 25, finalizado em </w:t>
      </w:r>
      <w:r w:rsidR="00FD080E">
        <w:rPr>
          <w:lang w:val="pt-BR"/>
        </w:rPr>
        <w:t>24.1.2025, eles foram assinados normalmente e sem qualquer questionamento pela Autora</w:t>
      </w:r>
      <w:r w:rsidR="00CB4E3B">
        <w:rPr>
          <w:lang w:val="pt-BR"/>
        </w:rPr>
        <w:t>, conforme documentos anexos</w:t>
      </w:r>
      <w:r w:rsidR="00CB4E3B">
        <w:rPr>
          <w:rStyle w:val="Refdenotaderodap"/>
          <w:lang w:val="pt-BR"/>
        </w:rPr>
        <w:footnoteReference w:id="20"/>
      </w:r>
      <w:r w:rsidR="00CB4E3B">
        <w:rPr>
          <w:lang w:val="pt-BR"/>
        </w:rPr>
        <w:t xml:space="preserve"> e quadro-sinótico abaixo: </w:t>
      </w:r>
    </w:p>
    <w:tbl>
      <w:tblPr>
        <w:tblStyle w:val="Tabelacomgrade"/>
        <w:tblW w:w="5000" w:type="pct"/>
        <w:jc w:val="center"/>
        <w:tblLook w:val="04A0" w:firstRow="1" w:lastRow="0" w:firstColumn="1" w:lastColumn="0" w:noHBand="0" w:noVBand="1"/>
      </w:tblPr>
      <w:tblGrid>
        <w:gridCol w:w="1143"/>
        <w:gridCol w:w="1639"/>
        <w:gridCol w:w="2262"/>
        <w:gridCol w:w="1250"/>
        <w:gridCol w:w="1765"/>
        <w:gridCol w:w="1143"/>
      </w:tblGrid>
      <w:tr w:rsidR="002E5F4B" w:rsidRPr="00AD4C9A" w14:paraId="1168D3AC" w14:textId="77777777" w:rsidTr="00AD4C9A">
        <w:trPr>
          <w:trHeight w:val="315"/>
          <w:jc w:val="center"/>
        </w:trPr>
        <w:tc>
          <w:tcPr>
            <w:tcW w:w="1143" w:type="dxa"/>
            <w:shd w:val="clear" w:color="auto" w:fill="FFC000"/>
            <w:hideMark/>
          </w:tcPr>
          <w:p w14:paraId="2E092F7D" w14:textId="79778CF5" w:rsidR="002E5F4B" w:rsidRPr="00AD4C9A" w:rsidRDefault="00AD4C9A" w:rsidP="00AD4C9A">
            <w:pPr>
              <w:spacing w:before="60" w:after="60" w:line="360" w:lineRule="exact"/>
              <w:jc w:val="center"/>
              <w:rPr>
                <w:b/>
                <w:bCs/>
                <w:lang w:val="en-US"/>
              </w:rPr>
            </w:pPr>
            <w:r w:rsidRPr="00AD4C9A">
              <w:rPr>
                <w:b/>
                <w:bCs/>
                <w:lang w:val="en-US"/>
              </w:rPr>
              <w:t>Sprint</w:t>
            </w:r>
          </w:p>
        </w:tc>
        <w:tc>
          <w:tcPr>
            <w:tcW w:w="1639" w:type="dxa"/>
            <w:shd w:val="clear" w:color="auto" w:fill="FFC000"/>
            <w:hideMark/>
          </w:tcPr>
          <w:p w14:paraId="316F899B" w14:textId="77777777" w:rsidR="002E5F4B" w:rsidRPr="00AD4C9A" w:rsidRDefault="002E5F4B" w:rsidP="00AD4C9A">
            <w:pPr>
              <w:spacing w:before="60" w:after="60" w:line="360" w:lineRule="exact"/>
              <w:jc w:val="center"/>
              <w:rPr>
                <w:b/>
                <w:bCs/>
                <w:lang w:val="en-US"/>
              </w:rPr>
            </w:pPr>
            <w:r w:rsidRPr="00AD4C9A">
              <w:rPr>
                <w:b/>
                <w:bCs/>
                <w:lang w:val="en-US"/>
              </w:rPr>
              <w:t>Data</w:t>
            </w:r>
          </w:p>
        </w:tc>
        <w:tc>
          <w:tcPr>
            <w:tcW w:w="2262" w:type="dxa"/>
            <w:shd w:val="clear" w:color="auto" w:fill="FFC000"/>
            <w:hideMark/>
          </w:tcPr>
          <w:p w14:paraId="1EFEC5D2" w14:textId="77777777" w:rsidR="002E5F4B" w:rsidRPr="00AD4C9A" w:rsidRDefault="002E5F4B" w:rsidP="00AD4C9A">
            <w:pPr>
              <w:spacing w:before="60" w:after="60" w:line="360" w:lineRule="exact"/>
              <w:jc w:val="center"/>
              <w:rPr>
                <w:b/>
                <w:bCs/>
                <w:lang w:val="en-US"/>
              </w:rPr>
            </w:pPr>
            <w:proofErr w:type="spellStart"/>
            <w:r w:rsidRPr="00AD4C9A">
              <w:rPr>
                <w:b/>
                <w:bCs/>
                <w:lang w:val="en-US"/>
              </w:rPr>
              <w:t>Restrição</w:t>
            </w:r>
            <w:proofErr w:type="spellEnd"/>
            <w:r w:rsidRPr="00AD4C9A">
              <w:rPr>
                <w:b/>
                <w:bCs/>
                <w:lang w:val="en-US"/>
              </w:rPr>
              <w:t>?</w:t>
            </w:r>
          </w:p>
        </w:tc>
        <w:tc>
          <w:tcPr>
            <w:tcW w:w="1392" w:type="dxa"/>
            <w:shd w:val="clear" w:color="auto" w:fill="FFC000"/>
            <w:hideMark/>
          </w:tcPr>
          <w:p w14:paraId="2EF7B9D8" w14:textId="77777777" w:rsidR="002E5F4B" w:rsidRPr="00AD4C9A" w:rsidRDefault="002E5F4B" w:rsidP="00AD4C9A">
            <w:pPr>
              <w:spacing w:before="60" w:after="60" w:line="360" w:lineRule="exact"/>
              <w:jc w:val="center"/>
              <w:rPr>
                <w:b/>
                <w:bCs/>
                <w:lang w:val="en-US"/>
              </w:rPr>
            </w:pPr>
            <w:r w:rsidRPr="00AD4C9A">
              <w:rPr>
                <w:b/>
                <w:bCs/>
                <w:lang w:val="en-US"/>
              </w:rPr>
              <w:t>Backlog</w:t>
            </w:r>
          </w:p>
        </w:tc>
        <w:tc>
          <w:tcPr>
            <w:tcW w:w="1765" w:type="dxa"/>
            <w:shd w:val="clear" w:color="auto" w:fill="FFC000"/>
            <w:hideMark/>
          </w:tcPr>
          <w:p w14:paraId="70A161EB" w14:textId="77777777" w:rsidR="002E5F4B" w:rsidRPr="00AD4C9A" w:rsidRDefault="002E5F4B" w:rsidP="00AD4C9A">
            <w:pPr>
              <w:spacing w:before="60" w:after="60" w:line="360" w:lineRule="exact"/>
              <w:jc w:val="center"/>
              <w:rPr>
                <w:b/>
                <w:bCs/>
                <w:lang w:val="en-US"/>
              </w:rPr>
            </w:pPr>
            <w:proofErr w:type="spellStart"/>
            <w:r w:rsidRPr="00AD4C9A">
              <w:rPr>
                <w:b/>
                <w:bCs/>
                <w:lang w:val="en-US"/>
              </w:rPr>
              <w:t>Assinado</w:t>
            </w:r>
            <w:proofErr w:type="spellEnd"/>
            <w:r w:rsidRPr="00AD4C9A">
              <w:rPr>
                <w:b/>
                <w:bCs/>
                <w:lang w:val="en-US"/>
              </w:rPr>
              <w:t>?</w:t>
            </w:r>
          </w:p>
        </w:tc>
        <w:tc>
          <w:tcPr>
            <w:tcW w:w="1143" w:type="dxa"/>
            <w:shd w:val="clear" w:color="auto" w:fill="FFC000"/>
            <w:hideMark/>
          </w:tcPr>
          <w:p w14:paraId="7A365506" w14:textId="77777777" w:rsidR="002E5F4B" w:rsidRPr="00AD4C9A" w:rsidRDefault="002E5F4B" w:rsidP="00AD4C9A">
            <w:pPr>
              <w:spacing w:before="60" w:after="60" w:line="360" w:lineRule="exact"/>
              <w:jc w:val="center"/>
              <w:rPr>
                <w:b/>
                <w:bCs/>
                <w:lang w:val="en-US"/>
              </w:rPr>
            </w:pPr>
            <w:r w:rsidRPr="00AD4C9A">
              <w:rPr>
                <w:b/>
                <w:bCs/>
                <w:lang w:val="en-US"/>
              </w:rPr>
              <w:t>Doc.</w:t>
            </w:r>
          </w:p>
        </w:tc>
      </w:tr>
      <w:tr w:rsidR="002E5F4B" w:rsidRPr="00AD4C9A" w14:paraId="21E37507" w14:textId="77777777" w:rsidTr="00AD4C9A">
        <w:trPr>
          <w:trHeight w:val="285"/>
          <w:jc w:val="center"/>
        </w:trPr>
        <w:tc>
          <w:tcPr>
            <w:tcW w:w="1143" w:type="dxa"/>
            <w:noWrap/>
            <w:hideMark/>
          </w:tcPr>
          <w:p w14:paraId="7D8D3723" w14:textId="77777777" w:rsidR="002E5F4B" w:rsidRPr="00AD4C9A" w:rsidRDefault="002E5F4B" w:rsidP="00AD4C9A">
            <w:pPr>
              <w:spacing w:before="60" w:after="60" w:line="360" w:lineRule="exact"/>
              <w:jc w:val="center"/>
              <w:rPr>
                <w:lang w:val="en-US"/>
              </w:rPr>
            </w:pPr>
            <w:r w:rsidRPr="00AD4C9A">
              <w:rPr>
                <w:lang w:val="en-US"/>
              </w:rPr>
              <w:t>SP01</w:t>
            </w:r>
          </w:p>
        </w:tc>
        <w:tc>
          <w:tcPr>
            <w:tcW w:w="1639" w:type="dxa"/>
            <w:noWrap/>
            <w:hideMark/>
          </w:tcPr>
          <w:p w14:paraId="2D8928C3" w14:textId="77777777" w:rsidR="002E5F4B" w:rsidRPr="00AD4C9A" w:rsidRDefault="002E5F4B" w:rsidP="00AD4C9A">
            <w:pPr>
              <w:spacing w:before="60" w:after="60" w:line="360" w:lineRule="exact"/>
              <w:jc w:val="center"/>
              <w:rPr>
                <w:lang w:val="en-US"/>
              </w:rPr>
            </w:pPr>
            <w:r w:rsidRPr="00AD4C9A">
              <w:rPr>
                <w:lang w:val="en-US"/>
              </w:rPr>
              <w:t>23/11/2022</w:t>
            </w:r>
          </w:p>
        </w:tc>
        <w:tc>
          <w:tcPr>
            <w:tcW w:w="2262" w:type="dxa"/>
            <w:noWrap/>
            <w:hideMark/>
          </w:tcPr>
          <w:p w14:paraId="01ED7BD0" w14:textId="77777777" w:rsidR="002E5F4B" w:rsidRPr="00AD4C9A" w:rsidRDefault="002E5F4B" w:rsidP="00AD4C9A">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0EB38C2B" w14:textId="77777777" w:rsidR="002E5F4B" w:rsidRPr="00AD4C9A" w:rsidRDefault="002E5F4B" w:rsidP="00AD4C9A">
            <w:pPr>
              <w:spacing w:before="60" w:after="60" w:line="360" w:lineRule="exact"/>
              <w:jc w:val="center"/>
              <w:rPr>
                <w:lang w:val="en-US"/>
              </w:rPr>
            </w:pPr>
            <w:r w:rsidRPr="00AD4C9A">
              <w:rPr>
                <w:lang w:val="en-US"/>
              </w:rPr>
              <w:t>x</w:t>
            </w:r>
          </w:p>
        </w:tc>
        <w:tc>
          <w:tcPr>
            <w:tcW w:w="1765" w:type="dxa"/>
            <w:noWrap/>
            <w:hideMark/>
          </w:tcPr>
          <w:p w14:paraId="19150A8B" w14:textId="77777777" w:rsidR="002E5F4B" w:rsidRPr="00AD4C9A" w:rsidRDefault="002E5F4B" w:rsidP="00AD4C9A">
            <w:pPr>
              <w:spacing w:before="60" w:after="60" w:line="360" w:lineRule="exact"/>
              <w:jc w:val="center"/>
              <w:rPr>
                <w:lang w:val="en-US"/>
              </w:rPr>
            </w:pPr>
            <w:r w:rsidRPr="00AD4C9A">
              <w:rPr>
                <w:lang w:val="en-US"/>
              </w:rPr>
              <w:t>Sim</w:t>
            </w:r>
          </w:p>
        </w:tc>
        <w:tc>
          <w:tcPr>
            <w:tcW w:w="1143" w:type="dxa"/>
            <w:noWrap/>
            <w:hideMark/>
          </w:tcPr>
          <w:p w14:paraId="57423476" w14:textId="4C4AFE47" w:rsidR="002E5F4B" w:rsidRPr="00AD4C9A" w:rsidRDefault="003A22B3" w:rsidP="00AD4C9A">
            <w:pPr>
              <w:spacing w:before="60" w:after="60" w:line="360" w:lineRule="exact"/>
              <w:jc w:val="center"/>
              <w:rPr>
                <w:lang w:val="en-US"/>
              </w:rPr>
            </w:pPr>
            <w:r w:rsidRPr="003A22B3">
              <w:rPr>
                <w:highlight w:val="yellow"/>
                <w:lang w:val="en-US"/>
              </w:rPr>
              <w:t>Doc. XX</w:t>
            </w:r>
          </w:p>
        </w:tc>
      </w:tr>
      <w:tr w:rsidR="003A22B3" w:rsidRPr="00AD4C9A" w14:paraId="336FEDB8" w14:textId="77777777" w:rsidTr="00AD4C9A">
        <w:trPr>
          <w:trHeight w:val="285"/>
          <w:jc w:val="center"/>
        </w:trPr>
        <w:tc>
          <w:tcPr>
            <w:tcW w:w="1143" w:type="dxa"/>
            <w:noWrap/>
            <w:hideMark/>
          </w:tcPr>
          <w:p w14:paraId="2E0D3F12" w14:textId="77777777" w:rsidR="003A22B3" w:rsidRPr="00AD4C9A" w:rsidRDefault="003A22B3" w:rsidP="003A22B3">
            <w:pPr>
              <w:spacing w:before="60" w:after="60" w:line="360" w:lineRule="exact"/>
              <w:jc w:val="center"/>
              <w:rPr>
                <w:lang w:val="en-US"/>
              </w:rPr>
            </w:pPr>
            <w:r w:rsidRPr="00AD4C9A">
              <w:rPr>
                <w:lang w:val="en-US"/>
              </w:rPr>
              <w:t>SP02</w:t>
            </w:r>
          </w:p>
        </w:tc>
        <w:tc>
          <w:tcPr>
            <w:tcW w:w="1639" w:type="dxa"/>
            <w:noWrap/>
            <w:hideMark/>
          </w:tcPr>
          <w:p w14:paraId="4D3971DA" w14:textId="77777777" w:rsidR="003A22B3" w:rsidRPr="00AD4C9A" w:rsidRDefault="003A22B3" w:rsidP="003A22B3">
            <w:pPr>
              <w:spacing w:before="60" w:after="60" w:line="360" w:lineRule="exact"/>
              <w:jc w:val="center"/>
              <w:rPr>
                <w:lang w:val="en-US"/>
              </w:rPr>
            </w:pPr>
            <w:r w:rsidRPr="00AD4C9A">
              <w:rPr>
                <w:lang w:val="en-US"/>
              </w:rPr>
              <w:t>06/12/2022</w:t>
            </w:r>
          </w:p>
        </w:tc>
        <w:tc>
          <w:tcPr>
            <w:tcW w:w="2262" w:type="dxa"/>
            <w:noWrap/>
            <w:hideMark/>
          </w:tcPr>
          <w:p w14:paraId="2FD189A5"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149A436E" w14:textId="77777777" w:rsidR="003A22B3" w:rsidRPr="00AD4C9A" w:rsidRDefault="003A22B3" w:rsidP="003A22B3">
            <w:pPr>
              <w:spacing w:before="60" w:after="60" w:line="360" w:lineRule="exact"/>
              <w:jc w:val="center"/>
              <w:rPr>
                <w:lang w:val="en-US"/>
              </w:rPr>
            </w:pPr>
            <w:r w:rsidRPr="00AD4C9A">
              <w:rPr>
                <w:lang w:val="en-US"/>
              </w:rPr>
              <w:t>38</w:t>
            </w:r>
          </w:p>
        </w:tc>
        <w:tc>
          <w:tcPr>
            <w:tcW w:w="1765" w:type="dxa"/>
            <w:noWrap/>
            <w:hideMark/>
          </w:tcPr>
          <w:p w14:paraId="7D19872F"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57640711" w14:textId="5C3101BC"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5CCD761E" w14:textId="77777777" w:rsidTr="00AD4C9A">
        <w:trPr>
          <w:trHeight w:val="285"/>
          <w:jc w:val="center"/>
        </w:trPr>
        <w:tc>
          <w:tcPr>
            <w:tcW w:w="1143" w:type="dxa"/>
            <w:noWrap/>
            <w:hideMark/>
          </w:tcPr>
          <w:p w14:paraId="67FF7DD0" w14:textId="77777777" w:rsidR="003A22B3" w:rsidRPr="00AD4C9A" w:rsidRDefault="003A22B3" w:rsidP="003A22B3">
            <w:pPr>
              <w:spacing w:before="60" w:after="60" w:line="360" w:lineRule="exact"/>
              <w:jc w:val="center"/>
              <w:rPr>
                <w:lang w:val="en-US"/>
              </w:rPr>
            </w:pPr>
            <w:r w:rsidRPr="00AD4C9A">
              <w:rPr>
                <w:lang w:val="en-US"/>
              </w:rPr>
              <w:t>SP03</w:t>
            </w:r>
          </w:p>
        </w:tc>
        <w:tc>
          <w:tcPr>
            <w:tcW w:w="1639" w:type="dxa"/>
            <w:noWrap/>
            <w:hideMark/>
          </w:tcPr>
          <w:p w14:paraId="4F8A89D3" w14:textId="77777777" w:rsidR="003A22B3" w:rsidRPr="00AD4C9A" w:rsidRDefault="003A22B3" w:rsidP="003A22B3">
            <w:pPr>
              <w:spacing w:before="60" w:after="60" w:line="360" w:lineRule="exact"/>
              <w:jc w:val="center"/>
              <w:rPr>
                <w:lang w:val="en-US"/>
              </w:rPr>
            </w:pPr>
            <w:r w:rsidRPr="00AD4C9A">
              <w:rPr>
                <w:lang w:val="en-US"/>
              </w:rPr>
              <w:t>25/01/2023</w:t>
            </w:r>
          </w:p>
        </w:tc>
        <w:tc>
          <w:tcPr>
            <w:tcW w:w="2262" w:type="dxa"/>
            <w:noWrap/>
            <w:hideMark/>
          </w:tcPr>
          <w:p w14:paraId="10D647C2"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078BAABB" w14:textId="77777777" w:rsidR="003A22B3" w:rsidRPr="00AD4C9A" w:rsidRDefault="003A22B3" w:rsidP="003A22B3">
            <w:pPr>
              <w:spacing w:before="60" w:after="60" w:line="360" w:lineRule="exact"/>
              <w:jc w:val="center"/>
              <w:rPr>
                <w:lang w:val="en-US"/>
              </w:rPr>
            </w:pPr>
            <w:r w:rsidRPr="00AD4C9A">
              <w:rPr>
                <w:lang w:val="en-US"/>
              </w:rPr>
              <w:t>11</w:t>
            </w:r>
          </w:p>
        </w:tc>
        <w:tc>
          <w:tcPr>
            <w:tcW w:w="1765" w:type="dxa"/>
            <w:noWrap/>
            <w:hideMark/>
          </w:tcPr>
          <w:p w14:paraId="142185D4"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6517CAD7" w14:textId="5F1C6156"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195BD4E7" w14:textId="77777777" w:rsidTr="00AD4C9A">
        <w:trPr>
          <w:trHeight w:val="285"/>
          <w:jc w:val="center"/>
        </w:trPr>
        <w:tc>
          <w:tcPr>
            <w:tcW w:w="1143" w:type="dxa"/>
            <w:noWrap/>
            <w:hideMark/>
          </w:tcPr>
          <w:p w14:paraId="513938D6" w14:textId="77777777" w:rsidR="003A22B3" w:rsidRPr="00AD4C9A" w:rsidRDefault="003A22B3" w:rsidP="003A22B3">
            <w:pPr>
              <w:spacing w:before="60" w:after="60" w:line="360" w:lineRule="exact"/>
              <w:jc w:val="center"/>
              <w:rPr>
                <w:lang w:val="en-US"/>
              </w:rPr>
            </w:pPr>
            <w:r w:rsidRPr="00AD4C9A">
              <w:rPr>
                <w:lang w:val="en-US"/>
              </w:rPr>
              <w:t>SP04</w:t>
            </w:r>
          </w:p>
        </w:tc>
        <w:tc>
          <w:tcPr>
            <w:tcW w:w="1639" w:type="dxa"/>
            <w:noWrap/>
            <w:hideMark/>
          </w:tcPr>
          <w:p w14:paraId="1B463EB7" w14:textId="77777777" w:rsidR="003A22B3" w:rsidRPr="00AD4C9A" w:rsidRDefault="003A22B3" w:rsidP="003A22B3">
            <w:pPr>
              <w:spacing w:before="60" w:after="60" w:line="360" w:lineRule="exact"/>
              <w:jc w:val="center"/>
              <w:rPr>
                <w:lang w:val="en-US"/>
              </w:rPr>
            </w:pPr>
            <w:r w:rsidRPr="00AD4C9A">
              <w:rPr>
                <w:lang w:val="en-US"/>
              </w:rPr>
              <w:t>25/01/2023</w:t>
            </w:r>
          </w:p>
        </w:tc>
        <w:tc>
          <w:tcPr>
            <w:tcW w:w="2262" w:type="dxa"/>
            <w:noWrap/>
            <w:hideMark/>
          </w:tcPr>
          <w:p w14:paraId="70E0A534"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752EBAF7" w14:textId="77777777" w:rsidR="003A22B3" w:rsidRPr="00AD4C9A" w:rsidRDefault="003A22B3" w:rsidP="003A22B3">
            <w:pPr>
              <w:spacing w:before="60" w:after="60" w:line="360" w:lineRule="exact"/>
              <w:jc w:val="center"/>
              <w:rPr>
                <w:lang w:val="en-US"/>
              </w:rPr>
            </w:pPr>
            <w:r w:rsidRPr="00AD4C9A">
              <w:rPr>
                <w:lang w:val="en-US"/>
              </w:rPr>
              <w:t>17</w:t>
            </w:r>
          </w:p>
        </w:tc>
        <w:tc>
          <w:tcPr>
            <w:tcW w:w="1765" w:type="dxa"/>
            <w:noWrap/>
            <w:hideMark/>
          </w:tcPr>
          <w:p w14:paraId="1CC79855"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302BBF6F" w14:textId="5ECF0A7D"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6BF3E762" w14:textId="77777777" w:rsidTr="00AD4C9A">
        <w:trPr>
          <w:trHeight w:val="285"/>
          <w:jc w:val="center"/>
        </w:trPr>
        <w:tc>
          <w:tcPr>
            <w:tcW w:w="1143" w:type="dxa"/>
            <w:noWrap/>
            <w:hideMark/>
          </w:tcPr>
          <w:p w14:paraId="730351A5" w14:textId="77777777" w:rsidR="003A22B3" w:rsidRPr="00AD4C9A" w:rsidRDefault="003A22B3" w:rsidP="003A22B3">
            <w:pPr>
              <w:spacing w:before="60" w:after="60" w:line="360" w:lineRule="exact"/>
              <w:jc w:val="center"/>
              <w:rPr>
                <w:lang w:val="en-US"/>
              </w:rPr>
            </w:pPr>
            <w:r w:rsidRPr="00AD4C9A">
              <w:rPr>
                <w:lang w:val="en-US"/>
              </w:rPr>
              <w:t>SP05</w:t>
            </w:r>
          </w:p>
        </w:tc>
        <w:tc>
          <w:tcPr>
            <w:tcW w:w="1639" w:type="dxa"/>
            <w:noWrap/>
            <w:hideMark/>
          </w:tcPr>
          <w:p w14:paraId="61601BD4" w14:textId="77777777" w:rsidR="003A22B3" w:rsidRPr="00AD4C9A" w:rsidRDefault="003A22B3" w:rsidP="003A22B3">
            <w:pPr>
              <w:spacing w:before="60" w:after="60" w:line="360" w:lineRule="exact"/>
              <w:jc w:val="center"/>
              <w:rPr>
                <w:lang w:val="en-US"/>
              </w:rPr>
            </w:pPr>
            <w:r w:rsidRPr="00AD4C9A">
              <w:rPr>
                <w:lang w:val="en-US"/>
              </w:rPr>
              <w:t>25/01/2023</w:t>
            </w:r>
          </w:p>
        </w:tc>
        <w:tc>
          <w:tcPr>
            <w:tcW w:w="2262" w:type="dxa"/>
            <w:noWrap/>
            <w:hideMark/>
          </w:tcPr>
          <w:p w14:paraId="3F187BA4"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294C2470" w14:textId="77777777" w:rsidR="003A22B3" w:rsidRPr="00AD4C9A" w:rsidRDefault="003A22B3" w:rsidP="003A22B3">
            <w:pPr>
              <w:spacing w:before="60" w:after="60" w:line="360" w:lineRule="exact"/>
              <w:jc w:val="center"/>
              <w:rPr>
                <w:lang w:val="en-US"/>
              </w:rPr>
            </w:pPr>
            <w:r w:rsidRPr="00AD4C9A">
              <w:rPr>
                <w:lang w:val="en-US"/>
              </w:rPr>
              <w:t>43</w:t>
            </w:r>
          </w:p>
        </w:tc>
        <w:tc>
          <w:tcPr>
            <w:tcW w:w="1765" w:type="dxa"/>
            <w:noWrap/>
            <w:hideMark/>
          </w:tcPr>
          <w:p w14:paraId="691E98B4"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55D51E2F" w14:textId="47D24CFA"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5B9F3D31" w14:textId="77777777" w:rsidTr="00AD4C9A">
        <w:trPr>
          <w:trHeight w:val="285"/>
          <w:jc w:val="center"/>
        </w:trPr>
        <w:tc>
          <w:tcPr>
            <w:tcW w:w="1143" w:type="dxa"/>
            <w:noWrap/>
            <w:hideMark/>
          </w:tcPr>
          <w:p w14:paraId="0700938A" w14:textId="77777777" w:rsidR="003A22B3" w:rsidRPr="00AD4C9A" w:rsidRDefault="003A22B3" w:rsidP="003A22B3">
            <w:pPr>
              <w:spacing w:before="60" w:after="60" w:line="360" w:lineRule="exact"/>
              <w:jc w:val="center"/>
              <w:rPr>
                <w:lang w:val="en-US"/>
              </w:rPr>
            </w:pPr>
            <w:r w:rsidRPr="00AD4C9A">
              <w:rPr>
                <w:lang w:val="en-US"/>
              </w:rPr>
              <w:t>SP06</w:t>
            </w:r>
          </w:p>
        </w:tc>
        <w:tc>
          <w:tcPr>
            <w:tcW w:w="1639" w:type="dxa"/>
            <w:noWrap/>
            <w:hideMark/>
          </w:tcPr>
          <w:p w14:paraId="3C28CF34" w14:textId="77777777" w:rsidR="003A22B3" w:rsidRPr="00AD4C9A" w:rsidRDefault="003A22B3" w:rsidP="003A22B3">
            <w:pPr>
              <w:spacing w:before="60" w:after="60" w:line="360" w:lineRule="exact"/>
              <w:jc w:val="center"/>
              <w:rPr>
                <w:lang w:val="en-US"/>
              </w:rPr>
            </w:pPr>
            <w:r w:rsidRPr="00AD4C9A">
              <w:rPr>
                <w:lang w:val="en-US"/>
              </w:rPr>
              <w:t>31/01/2023</w:t>
            </w:r>
          </w:p>
        </w:tc>
        <w:tc>
          <w:tcPr>
            <w:tcW w:w="2262" w:type="dxa"/>
            <w:noWrap/>
            <w:hideMark/>
          </w:tcPr>
          <w:p w14:paraId="04A1CEF8"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4E8DA1BC" w14:textId="77777777" w:rsidR="003A22B3" w:rsidRPr="00AD4C9A" w:rsidRDefault="003A22B3" w:rsidP="003A22B3">
            <w:pPr>
              <w:spacing w:before="60" w:after="60" w:line="360" w:lineRule="exact"/>
              <w:jc w:val="center"/>
              <w:rPr>
                <w:lang w:val="en-US"/>
              </w:rPr>
            </w:pPr>
            <w:r w:rsidRPr="00AD4C9A">
              <w:rPr>
                <w:lang w:val="en-US"/>
              </w:rPr>
              <w:t>55</w:t>
            </w:r>
          </w:p>
        </w:tc>
        <w:tc>
          <w:tcPr>
            <w:tcW w:w="1765" w:type="dxa"/>
            <w:noWrap/>
            <w:hideMark/>
          </w:tcPr>
          <w:p w14:paraId="2A82987E"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6F20E287" w14:textId="69DFFE6A"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1A9E98C6" w14:textId="77777777" w:rsidTr="00AD4C9A">
        <w:trPr>
          <w:trHeight w:val="285"/>
          <w:jc w:val="center"/>
        </w:trPr>
        <w:tc>
          <w:tcPr>
            <w:tcW w:w="1143" w:type="dxa"/>
            <w:noWrap/>
            <w:hideMark/>
          </w:tcPr>
          <w:p w14:paraId="06FB6D3A" w14:textId="77777777" w:rsidR="003A22B3" w:rsidRPr="00AD4C9A" w:rsidRDefault="003A22B3" w:rsidP="003A22B3">
            <w:pPr>
              <w:spacing w:before="60" w:after="60" w:line="360" w:lineRule="exact"/>
              <w:jc w:val="center"/>
              <w:rPr>
                <w:lang w:val="en-US"/>
              </w:rPr>
            </w:pPr>
            <w:r w:rsidRPr="00AD4C9A">
              <w:rPr>
                <w:lang w:val="en-US"/>
              </w:rPr>
              <w:t>SP07</w:t>
            </w:r>
          </w:p>
        </w:tc>
        <w:tc>
          <w:tcPr>
            <w:tcW w:w="1639" w:type="dxa"/>
            <w:noWrap/>
            <w:hideMark/>
          </w:tcPr>
          <w:p w14:paraId="7699F72D" w14:textId="77777777" w:rsidR="003A22B3" w:rsidRPr="00AD4C9A" w:rsidRDefault="003A22B3" w:rsidP="003A22B3">
            <w:pPr>
              <w:spacing w:before="60" w:after="60" w:line="360" w:lineRule="exact"/>
              <w:jc w:val="center"/>
              <w:rPr>
                <w:lang w:val="en-US"/>
              </w:rPr>
            </w:pPr>
            <w:r w:rsidRPr="00AD4C9A">
              <w:rPr>
                <w:lang w:val="en-US"/>
              </w:rPr>
              <w:t>16/02/2023</w:t>
            </w:r>
          </w:p>
        </w:tc>
        <w:tc>
          <w:tcPr>
            <w:tcW w:w="2262" w:type="dxa"/>
            <w:noWrap/>
            <w:hideMark/>
          </w:tcPr>
          <w:p w14:paraId="0BAC6087"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6EFFD329" w14:textId="77777777" w:rsidR="003A22B3" w:rsidRPr="00AD4C9A" w:rsidRDefault="003A22B3" w:rsidP="003A22B3">
            <w:pPr>
              <w:spacing w:before="60" w:after="60" w:line="360" w:lineRule="exact"/>
              <w:jc w:val="center"/>
              <w:rPr>
                <w:lang w:val="en-US"/>
              </w:rPr>
            </w:pPr>
            <w:r w:rsidRPr="00AD4C9A">
              <w:rPr>
                <w:lang w:val="en-US"/>
              </w:rPr>
              <w:t>36</w:t>
            </w:r>
          </w:p>
        </w:tc>
        <w:tc>
          <w:tcPr>
            <w:tcW w:w="1765" w:type="dxa"/>
            <w:noWrap/>
            <w:hideMark/>
          </w:tcPr>
          <w:p w14:paraId="6754CDF8"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3B6E8985" w14:textId="5130226A"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418BA08D" w14:textId="77777777" w:rsidTr="00AD4C9A">
        <w:trPr>
          <w:trHeight w:val="285"/>
          <w:jc w:val="center"/>
        </w:trPr>
        <w:tc>
          <w:tcPr>
            <w:tcW w:w="1143" w:type="dxa"/>
            <w:noWrap/>
            <w:hideMark/>
          </w:tcPr>
          <w:p w14:paraId="51579528" w14:textId="77777777" w:rsidR="003A22B3" w:rsidRPr="00AD4C9A" w:rsidRDefault="003A22B3" w:rsidP="003A22B3">
            <w:pPr>
              <w:spacing w:before="60" w:after="60" w:line="360" w:lineRule="exact"/>
              <w:jc w:val="center"/>
              <w:rPr>
                <w:lang w:val="en-US"/>
              </w:rPr>
            </w:pPr>
            <w:r w:rsidRPr="00AD4C9A">
              <w:rPr>
                <w:lang w:val="en-US"/>
              </w:rPr>
              <w:t>SP08</w:t>
            </w:r>
          </w:p>
        </w:tc>
        <w:tc>
          <w:tcPr>
            <w:tcW w:w="1639" w:type="dxa"/>
            <w:noWrap/>
            <w:hideMark/>
          </w:tcPr>
          <w:p w14:paraId="28020656" w14:textId="77777777" w:rsidR="003A22B3" w:rsidRPr="00AD4C9A" w:rsidRDefault="003A22B3" w:rsidP="003A22B3">
            <w:pPr>
              <w:spacing w:before="60" w:after="60" w:line="360" w:lineRule="exact"/>
              <w:jc w:val="center"/>
              <w:rPr>
                <w:lang w:val="en-US"/>
              </w:rPr>
            </w:pPr>
            <w:r w:rsidRPr="00AD4C9A">
              <w:rPr>
                <w:lang w:val="en-US"/>
              </w:rPr>
              <w:t>24/02/2023</w:t>
            </w:r>
          </w:p>
        </w:tc>
        <w:tc>
          <w:tcPr>
            <w:tcW w:w="2262" w:type="dxa"/>
            <w:noWrap/>
            <w:hideMark/>
          </w:tcPr>
          <w:p w14:paraId="70B9CCCF"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22F30A8D" w14:textId="77777777" w:rsidR="003A22B3" w:rsidRPr="00AD4C9A" w:rsidRDefault="003A22B3" w:rsidP="003A22B3">
            <w:pPr>
              <w:spacing w:before="60" w:after="60" w:line="360" w:lineRule="exact"/>
              <w:jc w:val="center"/>
              <w:rPr>
                <w:lang w:val="en-US"/>
              </w:rPr>
            </w:pPr>
            <w:r w:rsidRPr="00AD4C9A">
              <w:rPr>
                <w:lang w:val="en-US"/>
              </w:rPr>
              <w:t>70</w:t>
            </w:r>
          </w:p>
        </w:tc>
        <w:tc>
          <w:tcPr>
            <w:tcW w:w="1765" w:type="dxa"/>
            <w:noWrap/>
            <w:hideMark/>
          </w:tcPr>
          <w:p w14:paraId="60E885AF"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535D68D5" w14:textId="3EA52AA7"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79A53B53" w14:textId="77777777" w:rsidTr="00AD4C9A">
        <w:trPr>
          <w:trHeight w:val="285"/>
          <w:jc w:val="center"/>
        </w:trPr>
        <w:tc>
          <w:tcPr>
            <w:tcW w:w="1143" w:type="dxa"/>
            <w:noWrap/>
            <w:hideMark/>
          </w:tcPr>
          <w:p w14:paraId="249B0DA7" w14:textId="77777777" w:rsidR="003A22B3" w:rsidRPr="00AD4C9A" w:rsidRDefault="003A22B3" w:rsidP="003A22B3">
            <w:pPr>
              <w:spacing w:before="60" w:after="60" w:line="360" w:lineRule="exact"/>
              <w:jc w:val="center"/>
              <w:rPr>
                <w:lang w:val="en-US"/>
              </w:rPr>
            </w:pPr>
            <w:r w:rsidRPr="00AD4C9A">
              <w:rPr>
                <w:lang w:val="en-US"/>
              </w:rPr>
              <w:t>SP09</w:t>
            </w:r>
          </w:p>
        </w:tc>
        <w:tc>
          <w:tcPr>
            <w:tcW w:w="1639" w:type="dxa"/>
            <w:noWrap/>
            <w:hideMark/>
          </w:tcPr>
          <w:p w14:paraId="6B677DA2" w14:textId="77777777" w:rsidR="003A22B3" w:rsidRPr="00AD4C9A" w:rsidRDefault="003A22B3" w:rsidP="003A22B3">
            <w:pPr>
              <w:spacing w:before="60" w:after="60" w:line="360" w:lineRule="exact"/>
              <w:jc w:val="center"/>
              <w:rPr>
                <w:lang w:val="en-US"/>
              </w:rPr>
            </w:pPr>
            <w:r w:rsidRPr="00AD4C9A">
              <w:rPr>
                <w:lang w:val="en-US"/>
              </w:rPr>
              <w:t>22/03/2023</w:t>
            </w:r>
          </w:p>
        </w:tc>
        <w:tc>
          <w:tcPr>
            <w:tcW w:w="2262" w:type="dxa"/>
            <w:noWrap/>
            <w:hideMark/>
          </w:tcPr>
          <w:p w14:paraId="7C4B9201"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7A2D2EC4" w14:textId="77777777" w:rsidR="003A22B3" w:rsidRPr="00AD4C9A" w:rsidRDefault="003A22B3" w:rsidP="003A22B3">
            <w:pPr>
              <w:spacing w:before="60" w:after="60" w:line="360" w:lineRule="exact"/>
              <w:jc w:val="center"/>
              <w:rPr>
                <w:lang w:val="en-US"/>
              </w:rPr>
            </w:pPr>
            <w:r w:rsidRPr="00AD4C9A">
              <w:rPr>
                <w:lang w:val="en-US"/>
              </w:rPr>
              <w:t>51</w:t>
            </w:r>
          </w:p>
        </w:tc>
        <w:tc>
          <w:tcPr>
            <w:tcW w:w="1765" w:type="dxa"/>
            <w:noWrap/>
            <w:hideMark/>
          </w:tcPr>
          <w:p w14:paraId="3267FF87"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5AC2AE4A" w14:textId="616222F4"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33323615" w14:textId="77777777" w:rsidTr="00AD4C9A">
        <w:trPr>
          <w:trHeight w:val="570"/>
          <w:jc w:val="center"/>
        </w:trPr>
        <w:tc>
          <w:tcPr>
            <w:tcW w:w="1143" w:type="dxa"/>
            <w:noWrap/>
            <w:hideMark/>
          </w:tcPr>
          <w:p w14:paraId="52E1D550" w14:textId="77777777" w:rsidR="003A22B3" w:rsidRPr="00AD4C9A" w:rsidRDefault="003A22B3" w:rsidP="003A22B3">
            <w:pPr>
              <w:spacing w:before="60" w:after="60" w:line="360" w:lineRule="exact"/>
              <w:jc w:val="center"/>
              <w:rPr>
                <w:lang w:val="en-US"/>
              </w:rPr>
            </w:pPr>
            <w:r w:rsidRPr="00AD4C9A">
              <w:rPr>
                <w:lang w:val="en-US"/>
              </w:rPr>
              <w:t>SP10</w:t>
            </w:r>
          </w:p>
        </w:tc>
        <w:tc>
          <w:tcPr>
            <w:tcW w:w="1639" w:type="dxa"/>
            <w:noWrap/>
            <w:hideMark/>
          </w:tcPr>
          <w:p w14:paraId="3CC14923" w14:textId="77777777" w:rsidR="003A22B3" w:rsidRPr="00AD4C9A" w:rsidRDefault="003A22B3" w:rsidP="003A22B3">
            <w:pPr>
              <w:spacing w:before="60" w:after="60" w:line="360" w:lineRule="exact"/>
              <w:jc w:val="center"/>
              <w:rPr>
                <w:lang w:val="en-US"/>
              </w:rPr>
            </w:pPr>
            <w:r w:rsidRPr="00AD4C9A">
              <w:rPr>
                <w:lang w:val="en-US"/>
              </w:rPr>
              <w:t>30/03/2023</w:t>
            </w:r>
          </w:p>
        </w:tc>
        <w:tc>
          <w:tcPr>
            <w:tcW w:w="2262" w:type="dxa"/>
            <w:noWrap/>
            <w:hideMark/>
          </w:tcPr>
          <w:p w14:paraId="5E1F8CD8"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7B6B1F18"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5794D9BF"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0472624F" w14:textId="0CE3E620"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655978B8" w14:textId="77777777" w:rsidTr="00AD4C9A">
        <w:trPr>
          <w:trHeight w:val="285"/>
          <w:jc w:val="center"/>
        </w:trPr>
        <w:tc>
          <w:tcPr>
            <w:tcW w:w="1143" w:type="dxa"/>
            <w:noWrap/>
            <w:hideMark/>
          </w:tcPr>
          <w:p w14:paraId="2851A51D" w14:textId="77777777" w:rsidR="003A22B3" w:rsidRPr="00AD4C9A" w:rsidRDefault="003A22B3" w:rsidP="003A22B3">
            <w:pPr>
              <w:spacing w:before="60" w:after="60" w:line="360" w:lineRule="exact"/>
              <w:jc w:val="center"/>
              <w:rPr>
                <w:lang w:val="en-US"/>
              </w:rPr>
            </w:pPr>
            <w:r w:rsidRPr="00AD4C9A">
              <w:rPr>
                <w:lang w:val="en-US"/>
              </w:rPr>
              <w:t>SP11</w:t>
            </w:r>
          </w:p>
        </w:tc>
        <w:tc>
          <w:tcPr>
            <w:tcW w:w="1639" w:type="dxa"/>
            <w:noWrap/>
            <w:hideMark/>
          </w:tcPr>
          <w:p w14:paraId="5F380913" w14:textId="77777777" w:rsidR="003A22B3" w:rsidRPr="00AD4C9A" w:rsidRDefault="003A22B3" w:rsidP="003A22B3">
            <w:pPr>
              <w:spacing w:before="60" w:after="60" w:line="360" w:lineRule="exact"/>
              <w:jc w:val="center"/>
              <w:rPr>
                <w:lang w:val="en-US"/>
              </w:rPr>
            </w:pPr>
            <w:r w:rsidRPr="00AD4C9A">
              <w:rPr>
                <w:lang w:val="en-US"/>
              </w:rPr>
              <w:t>25/04/2023</w:t>
            </w:r>
          </w:p>
        </w:tc>
        <w:tc>
          <w:tcPr>
            <w:tcW w:w="2262" w:type="dxa"/>
            <w:noWrap/>
            <w:hideMark/>
          </w:tcPr>
          <w:p w14:paraId="03C0F8F2"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1D1B03A1"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3066F54E"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78DD858D" w14:textId="1E001A4A"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0C4FB10C" w14:textId="77777777" w:rsidTr="00AD4C9A">
        <w:trPr>
          <w:trHeight w:val="285"/>
          <w:jc w:val="center"/>
        </w:trPr>
        <w:tc>
          <w:tcPr>
            <w:tcW w:w="1143" w:type="dxa"/>
            <w:noWrap/>
            <w:hideMark/>
          </w:tcPr>
          <w:p w14:paraId="3479067B" w14:textId="77777777" w:rsidR="003A22B3" w:rsidRPr="00AD4C9A" w:rsidRDefault="003A22B3" w:rsidP="003A22B3">
            <w:pPr>
              <w:spacing w:before="60" w:after="60" w:line="360" w:lineRule="exact"/>
              <w:jc w:val="center"/>
              <w:rPr>
                <w:lang w:val="en-US"/>
              </w:rPr>
            </w:pPr>
            <w:r w:rsidRPr="00AD4C9A">
              <w:rPr>
                <w:lang w:val="en-US"/>
              </w:rPr>
              <w:t>SP12</w:t>
            </w:r>
          </w:p>
        </w:tc>
        <w:tc>
          <w:tcPr>
            <w:tcW w:w="1639" w:type="dxa"/>
            <w:noWrap/>
            <w:hideMark/>
          </w:tcPr>
          <w:p w14:paraId="21FA7C25" w14:textId="77777777" w:rsidR="003A22B3" w:rsidRPr="00AD4C9A" w:rsidRDefault="003A22B3" w:rsidP="003A22B3">
            <w:pPr>
              <w:spacing w:before="60" w:after="60" w:line="360" w:lineRule="exact"/>
              <w:jc w:val="center"/>
              <w:rPr>
                <w:lang w:val="en-US"/>
              </w:rPr>
            </w:pPr>
            <w:r w:rsidRPr="00AD4C9A">
              <w:rPr>
                <w:lang w:val="en-US"/>
              </w:rPr>
              <w:t>27/04/2023</w:t>
            </w:r>
          </w:p>
        </w:tc>
        <w:tc>
          <w:tcPr>
            <w:tcW w:w="2262" w:type="dxa"/>
            <w:noWrap/>
            <w:hideMark/>
          </w:tcPr>
          <w:p w14:paraId="21795AA7"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47978FE2"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1C77BB6D"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385E14C6" w14:textId="04FD595C"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290A9CF2" w14:textId="77777777" w:rsidTr="00AD4C9A">
        <w:trPr>
          <w:trHeight w:val="285"/>
          <w:jc w:val="center"/>
        </w:trPr>
        <w:tc>
          <w:tcPr>
            <w:tcW w:w="1143" w:type="dxa"/>
            <w:noWrap/>
            <w:hideMark/>
          </w:tcPr>
          <w:p w14:paraId="6847C6EA" w14:textId="77777777" w:rsidR="003A22B3" w:rsidRPr="00AD4C9A" w:rsidRDefault="003A22B3" w:rsidP="003A22B3">
            <w:pPr>
              <w:spacing w:before="60" w:after="60" w:line="360" w:lineRule="exact"/>
              <w:jc w:val="center"/>
              <w:rPr>
                <w:lang w:val="en-US"/>
              </w:rPr>
            </w:pPr>
            <w:r w:rsidRPr="00AD4C9A">
              <w:rPr>
                <w:lang w:val="en-US"/>
              </w:rPr>
              <w:t>SP13</w:t>
            </w:r>
          </w:p>
        </w:tc>
        <w:tc>
          <w:tcPr>
            <w:tcW w:w="1639" w:type="dxa"/>
            <w:noWrap/>
            <w:hideMark/>
          </w:tcPr>
          <w:p w14:paraId="24A6E9A2" w14:textId="77777777" w:rsidR="003A22B3" w:rsidRPr="00AD4C9A" w:rsidRDefault="003A22B3" w:rsidP="003A22B3">
            <w:pPr>
              <w:spacing w:before="60" w:after="60" w:line="360" w:lineRule="exact"/>
              <w:jc w:val="center"/>
              <w:rPr>
                <w:lang w:val="en-US"/>
              </w:rPr>
            </w:pPr>
            <w:r w:rsidRPr="00AD4C9A">
              <w:rPr>
                <w:lang w:val="en-US"/>
              </w:rPr>
              <w:t>30/05/2023</w:t>
            </w:r>
          </w:p>
        </w:tc>
        <w:tc>
          <w:tcPr>
            <w:tcW w:w="2262" w:type="dxa"/>
            <w:noWrap/>
            <w:hideMark/>
          </w:tcPr>
          <w:p w14:paraId="325DB189"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4F70ABC3"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307A2D42"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5A271983" w14:textId="0659D50C"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4699C696" w14:textId="77777777" w:rsidTr="00AD4C9A">
        <w:trPr>
          <w:trHeight w:val="285"/>
          <w:jc w:val="center"/>
        </w:trPr>
        <w:tc>
          <w:tcPr>
            <w:tcW w:w="1143" w:type="dxa"/>
            <w:noWrap/>
            <w:hideMark/>
          </w:tcPr>
          <w:p w14:paraId="1733A80A" w14:textId="77777777" w:rsidR="003A22B3" w:rsidRPr="00AD4C9A" w:rsidRDefault="003A22B3" w:rsidP="003A22B3">
            <w:pPr>
              <w:spacing w:before="60" w:after="60" w:line="360" w:lineRule="exact"/>
              <w:jc w:val="center"/>
              <w:rPr>
                <w:lang w:val="en-US"/>
              </w:rPr>
            </w:pPr>
            <w:r w:rsidRPr="00AD4C9A">
              <w:rPr>
                <w:lang w:val="en-US"/>
              </w:rPr>
              <w:t>SP14</w:t>
            </w:r>
          </w:p>
        </w:tc>
        <w:tc>
          <w:tcPr>
            <w:tcW w:w="1639" w:type="dxa"/>
            <w:noWrap/>
            <w:hideMark/>
          </w:tcPr>
          <w:p w14:paraId="33C23CFC" w14:textId="77777777" w:rsidR="003A22B3" w:rsidRPr="00AD4C9A" w:rsidRDefault="003A22B3" w:rsidP="003A22B3">
            <w:pPr>
              <w:spacing w:before="60" w:after="60" w:line="360" w:lineRule="exact"/>
              <w:jc w:val="center"/>
              <w:rPr>
                <w:lang w:val="en-US"/>
              </w:rPr>
            </w:pPr>
            <w:r w:rsidRPr="00AD4C9A">
              <w:rPr>
                <w:lang w:val="en-US"/>
              </w:rPr>
              <w:t>24/07/2023</w:t>
            </w:r>
          </w:p>
        </w:tc>
        <w:tc>
          <w:tcPr>
            <w:tcW w:w="2262" w:type="dxa"/>
            <w:noWrap/>
            <w:hideMark/>
          </w:tcPr>
          <w:p w14:paraId="3DAA4F9C"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49BCF920"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71AE1837"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3EE3DCC8" w14:textId="3F4EF0CC"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5772F285" w14:textId="77777777" w:rsidTr="00AD4C9A">
        <w:trPr>
          <w:trHeight w:val="285"/>
          <w:jc w:val="center"/>
        </w:trPr>
        <w:tc>
          <w:tcPr>
            <w:tcW w:w="1143" w:type="dxa"/>
            <w:noWrap/>
            <w:hideMark/>
          </w:tcPr>
          <w:p w14:paraId="146451D8" w14:textId="77777777" w:rsidR="003A22B3" w:rsidRPr="00AD4C9A" w:rsidRDefault="003A22B3" w:rsidP="003A22B3">
            <w:pPr>
              <w:spacing w:before="60" w:after="60" w:line="360" w:lineRule="exact"/>
              <w:jc w:val="center"/>
              <w:rPr>
                <w:lang w:val="en-US"/>
              </w:rPr>
            </w:pPr>
            <w:r w:rsidRPr="00AD4C9A">
              <w:rPr>
                <w:lang w:val="en-US"/>
              </w:rPr>
              <w:t>SP15</w:t>
            </w:r>
          </w:p>
        </w:tc>
        <w:tc>
          <w:tcPr>
            <w:tcW w:w="1639" w:type="dxa"/>
            <w:noWrap/>
            <w:hideMark/>
          </w:tcPr>
          <w:p w14:paraId="67A48DC7" w14:textId="77777777" w:rsidR="003A22B3" w:rsidRPr="00AD4C9A" w:rsidRDefault="003A22B3" w:rsidP="003A22B3">
            <w:pPr>
              <w:spacing w:before="60" w:after="60" w:line="360" w:lineRule="exact"/>
              <w:jc w:val="center"/>
              <w:rPr>
                <w:lang w:val="en-US"/>
              </w:rPr>
            </w:pPr>
            <w:r w:rsidRPr="00AD4C9A">
              <w:rPr>
                <w:lang w:val="en-US"/>
              </w:rPr>
              <w:t>15/08/2023</w:t>
            </w:r>
          </w:p>
        </w:tc>
        <w:tc>
          <w:tcPr>
            <w:tcW w:w="2262" w:type="dxa"/>
            <w:noWrap/>
            <w:hideMark/>
          </w:tcPr>
          <w:p w14:paraId="2EE001FB"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62B8C93B"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660CCE79"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1459E355" w14:textId="527887DE"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79A39126" w14:textId="77777777" w:rsidTr="00AD4C9A">
        <w:trPr>
          <w:trHeight w:val="585"/>
          <w:jc w:val="center"/>
        </w:trPr>
        <w:tc>
          <w:tcPr>
            <w:tcW w:w="1143" w:type="dxa"/>
            <w:noWrap/>
            <w:hideMark/>
          </w:tcPr>
          <w:p w14:paraId="6FCEAC75" w14:textId="77777777" w:rsidR="003A22B3" w:rsidRPr="00AD4C9A" w:rsidRDefault="003A22B3" w:rsidP="003A22B3">
            <w:pPr>
              <w:spacing w:before="60" w:after="60" w:line="360" w:lineRule="exact"/>
              <w:jc w:val="center"/>
              <w:rPr>
                <w:lang w:val="en-US"/>
              </w:rPr>
            </w:pPr>
            <w:r w:rsidRPr="00AD4C9A">
              <w:rPr>
                <w:lang w:val="en-US"/>
              </w:rPr>
              <w:t>SP16</w:t>
            </w:r>
          </w:p>
        </w:tc>
        <w:tc>
          <w:tcPr>
            <w:tcW w:w="1639" w:type="dxa"/>
            <w:noWrap/>
            <w:hideMark/>
          </w:tcPr>
          <w:p w14:paraId="66BB0408" w14:textId="77777777" w:rsidR="003A22B3" w:rsidRPr="00AD4C9A" w:rsidRDefault="003A22B3" w:rsidP="003A22B3">
            <w:pPr>
              <w:spacing w:before="60" w:after="60" w:line="360" w:lineRule="exact"/>
              <w:jc w:val="center"/>
              <w:rPr>
                <w:lang w:val="en-US"/>
              </w:rPr>
            </w:pPr>
            <w:r w:rsidRPr="00AD4C9A">
              <w:rPr>
                <w:lang w:val="en-US"/>
              </w:rPr>
              <w:t>10/08/2023</w:t>
            </w:r>
          </w:p>
        </w:tc>
        <w:tc>
          <w:tcPr>
            <w:tcW w:w="2262" w:type="dxa"/>
            <w:noWrap/>
            <w:hideMark/>
          </w:tcPr>
          <w:p w14:paraId="2F9686BE"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3CBBE6B7"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0F8EBD18"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71F9078D" w14:textId="75012D9B"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0B441867" w14:textId="77777777" w:rsidTr="00AD4C9A">
        <w:trPr>
          <w:trHeight w:val="285"/>
          <w:jc w:val="center"/>
        </w:trPr>
        <w:tc>
          <w:tcPr>
            <w:tcW w:w="1143" w:type="dxa"/>
            <w:noWrap/>
            <w:hideMark/>
          </w:tcPr>
          <w:p w14:paraId="1304526C" w14:textId="77777777" w:rsidR="003A22B3" w:rsidRPr="00AD4C9A" w:rsidRDefault="003A22B3" w:rsidP="003A22B3">
            <w:pPr>
              <w:spacing w:before="60" w:after="60" w:line="360" w:lineRule="exact"/>
              <w:jc w:val="center"/>
              <w:rPr>
                <w:lang w:val="en-US"/>
              </w:rPr>
            </w:pPr>
            <w:r w:rsidRPr="00AD4C9A">
              <w:rPr>
                <w:lang w:val="en-US"/>
              </w:rPr>
              <w:t>SP17</w:t>
            </w:r>
          </w:p>
        </w:tc>
        <w:tc>
          <w:tcPr>
            <w:tcW w:w="1639" w:type="dxa"/>
            <w:noWrap/>
            <w:hideMark/>
          </w:tcPr>
          <w:p w14:paraId="27DAB734" w14:textId="77777777" w:rsidR="003A22B3" w:rsidRPr="00AD4C9A" w:rsidRDefault="003A22B3" w:rsidP="003A22B3">
            <w:pPr>
              <w:spacing w:before="60" w:after="60" w:line="360" w:lineRule="exact"/>
              <w:jc w:val="center"/>
              <w:rPr>
                <w:lang w:val="en-US"/>
              </w:rPr>
            </w:pPr>
            <w:r w:rsidRPr="00AD4C9A">
              <w:rPr>
                <w:lang w:val="en-US"/>
              </w:rPr>
              <w:t>10/08/2023</w:t>
            </w:r>
          </w:p>
        </w:tc>
        <w:tc>
          <w:tcPr>
            <w:tcW w:w="2262" w:type="dxa"/>
            <w:noWrap/>
            <w:hideMark/>
          </w:tcPr>
          <w:p w14:paraId="0CB301B0"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4A546E77"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241EA78B"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470E50F1" w14:textId="493F8AF8"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09B2FA28" w14:textId="77777777" w:rsidTr="00AD4C9A">
        <w:trPr>
          <w:trHeight w:val="285"/>
          <w:jc w:val="center"/>
        </w:trPr>
        <w:tc>
          <w:tcPr>
            <w:tcW w:w="1143" w:type="dxa"/>
            <w:noWrap/>
            <w:hideMark/>
          </w:tcPr>
          <w:p w14:paraId="4E68DBA4" w14:textId="77777777" w:rsidR="003A22B3" w:rsidRPr="00AD4C9A" w:rsidRDefault="003A22B3" w:rsidP="003A22B3">
            <w:pPr>
              <w:spacing w:before="60" w:after="60" w:line="360" w:lineRule="exact"/>
              <w:jc w:val="center"/>
              <w:rPr>
                <w:lang w:val="en-US"/>
              </w:rPr>
            </w:pPr>
            <w:r w:rsidRPr="00AD4C9A">
              <w:rPr>
                <w:lang w:val="en-US"/>
              </w:rPr>
              <w:t>SP18</w:t>
            </w:r>
          </w:p>
        </w:tc>
        <w:tc>
          <w:tcPr>
            <w:tcW w:w="1639" w:type="dxa"/>
            <w:noWrap/>
            <w:hideMark/>
          </w:tcPr>
          <w:p w14:paraId="27BF1392" w14:textId="77777777" w:rsidR="003A22B3" w:rsidRPr="00AD4C9A" w:rsidRDefault="003A22B3" w:rsidP="003A22B3">
            <w:pPr>
              <w:spacing w:before="60" w:after="60" w:line="360" w:lineRule="exact"/>
              <w:jc w:val="center"/>
              <w:rPr>
                <w:lang w:val="en-US"/>
              </w:rPr>
            </w:pPr>
            <w:r w:rsidRPr="00AD4C9A">
              <w:rPr>
                <w:lang w:val="en-US"/>
              </w:rPr>
              <w:t>20/11/2023</w:t>
            </w:r>
          </w:p>
        </w:tc>
        <w:tc>
          <w:tcPr>
            <w:tcW w:w="2262" w:type="dxa"/>
            <w:noWrap/>
            <w:hideMark/>
          </w:tcPr>
          <w:p w14:paraId="685E9E94"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10F68C1B"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5D699058"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35D36413" w14:textId="25C32915"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6F6AE1E8" w14:textId="77777777" w:rsidTr="00AD4C9A">
        <w:trPr>
          <w:trHeight w:val="285"/>
          <w:jc w:val="center"/>
        </w:trPr>
        <w:tc>
          <w:tcPr>
            <w:tcW w:w="1143" w:type="dxa"/>
            <w:noWrap/>
            <w:hideMark/>
          </w:tcPr>
          <w:p w14:paraId="32338E6C" w14:textId="77777777" w:rsidR="003A22B3" w:rsidRPr="00AD4C9A" w:rsidRDefault="003A22B3" w:rsidP="003A22B3">
            <w:pPr>
              <w:spacing w:before="60" w:after="60" w:line="360" w:lineRule="exact"/>
              <w:jc w:val="center"/>
              <w:rPr>
                <w:lang w:val="en-US"/>
              </w:rPr>
            </w:pPr>
            <w:r w:rsidRPr="00AD4C9A">
              <w:rPr>
                <w:lang w:val="en-US"/>
              </w:rPr>
              <w:lastRenderedPageBreak/>
              <w:t>SP19</w:t>
            </w:r>
          </w:p>
        </w:tc>
        <w:tc>
          <w:tcPr>
            <w:tcW w:w="1639" w:type="dxa"/>
            <w:noWrap/>
            <w:hideMark/>
          </w:tcPr>
          <w:p w14:paraId="7EEBA06B" w14:textId="77777777" w:rsidR="003A22B3" w:rsidRPr="00AD4C9A" w:rsidRDefault="003A22B3" w:rsidP="003A22B3">
            <w:pPr>
              <w:spacing w:before="60" w:after="60" w:line="360" w:lineRule="exact"/>
              <w:jc w:val="center"/>
              <w:rPr>
                <w:lang w:val="en-US"/>
              </w:rPr>
            </w:pPr>
            <w:r w:rsidRPr="00AD4C9A">
              <w:rPr>
                <w:lang w:val="en-US"/>
              </w:rPr>
              <w:t>20/11/2023</w:t>
            </w:r>
          </w:p>
        </w:tc>
        <w:tc>
          <w:tcPr>
            <w:tcW w:w="2262" w:type="dxa"/>
            <w:noWrap/>
            <w:hideMark/>
          </w:tcPr>
          <w:p w14:paraId="30762B3F"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4065EBD3"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2114D2A0"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36E0F6DA" w14:textId="4B0BCE10"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58608C92" w14:textId="77777777" w:rsidTr="00AD4C9A">
        <w:trPr>
          <w:trHeight w:val="285"/>
          <w:jc w:val="center"/>
        </w:trPr>
        <w:tc>
          <w:tcPr>
            <w:tcW w:w="1143" w:type="dxa"/>
            <w:noWrap/>
            <w:hideMark/>
          </w:tcPr>
          <w:p w14:paraId="726983E1" w14:textId="77777777" w:rsidR="003A22B3" w:rsidRPr="00AD4C9A" w:rsidRDefault="003A22B3" w:rsidP="003A22B3">
            <w:pPr>
              <w:spacing w:before="60" w:after="60" w:line="360" w:lineRule="exact"/>
              <w:jc w:val="center"/>
              <w:rPr>
                <w:lang w:val="en-US"/>
              </w:rPr>
            </w:pPr>
            <w:r w:rsidRPr="00AD4C9A">
              <w:rPr>
                <w:lang w:val="en-US"/>
              </w:rPr>
              <w:t>SP20</w:t>
            </w:r>
          </w:p>
        </w:tc>
        <w:tc>
          <w:tcPr>
            <w:tcW w:w="1639" w:type="dxa"/>
            <w:noWrap/>
            <w:hideMark/>
          </w:tcPr>
          <w:p w14:paraId="54F53FA7" w14:textId="77777777" w:rsidR="003A22B3" w:rsidRPr="00AD4C9A" w:rsidRDefault="003A22B3" w:rsidP="003A22B3">
            <w:pPr>
              <w:spacing w:before="60" w:after="60" w:line="360" w:lineRule="exact"/>
              <w:jc w:val="center"/>
              <w:rPr>
                <w:lang w:val="en-US"/>
              </w:rPr>
            </w:pPr>
            <w:r w:rsidRPr="00AD4C9A">
              <w:rPr>
                <w:lang w:val="en-US"/>
              </w:rPr>
              <w:t>20/11/2023</w:t>
            </w:r>
          </w:p>
        </w:tc>
        <w:tc>
          <w:tcPr>
            <w:tcW w:w="2262" w:type="dxa"/>
            <w:noWrap/>
            <w:hideMark/>
          </w:tcPr>
          <w:p w14:paraId="5F97DFAE"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606CF345"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4EBD8ED5"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591D6961" w14:textId="1EED27F0"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39860A6F" w14:textId="77777777" w:rsidTr="00AD4C9A">
        <w:trPr>
          <w:trHeight w:val="285"/>
          <w:jc w:val="center"/>
        </w:trPr>
        <w:tc>
          <w:tcPr>
            <w:tcW w:w="1143" w:type="dxa"/>
            <w:noWrap/>
            <w:hideMark/>
          </w:tcPr>
          <w:p w14:paraId="0AFDB12E" w14:textId="77777777" w:rsidR="003A22B3" w:rsidRPr="00AD4C9A" w:rsidRDefault="003A22B3" w:rsidP="003A22B3">
            <w:pPr>
              <w:spacing w:before="60" w:after="60" w:line="360" w:lineRule="exact"/>
              <w:jc w:val="center"/>
              <w:rPr>
                <w:lang w:val="en-US"/>
              </w:rPr>
            </w:pPr>
            <w:r w:rsidRPr="00AD4C9A">
              <w:rPr>
                <w:lang w:val="en-US"/>
              </w:rPr>
              <w:t>SP21</w:t>
            </w:r>
          </w:p>
        </w:tc>
        <w:tc>
          <w:tcPr>
            <w:tcW w:w="1639" w:type="dxa"/>
            <w:noWrap/>
            <w:hideMark/>
          </w:tcPr>
          <w:p w14:paraId="4182FA04" w14:textId="77777777" w:rsidR="003A22B3" w:rsidRPr="00AD4C9A" w:rsidRDefault="003A22B3" w:rsidP="003A22B3">
            <w:pPr>
              <w:spacing w:before="60" w:after="60" w:line="360" w:lineRule="exact"/>
              <w:jc w:val="center"/>
              <w:rPr>
                <w:lang w:val="en-US"/>
              </w:rPr>
            </w:pPr>
            <w:r w:rsidRPr="00AD4C9A">
              <w:rPr>
                <w:lang w:val="en-US"/>
              </w:rPr>
              <w:t>24/01/2024</w:t>
            </w:r>
          </w:p>
        </w:tc>
        <w:tc>
          <w:tcPr>
            <w:tcW w:w="2262" w:type="dxa"/>
            <w:noWrap/>
            <w:hideMark/>
          </w:tcPr>
          <w:p w14:paraId="58BE5028"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1815ED2B"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1C384DE9"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37119B78" w14:textId="0B21D9CA"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37700758" w14:textId="77777777" w:rsidTr="00AD4C9A">
        <w:trPr>
          <w:trHeight w:val="285"/>
          <w:jc w:val="center"/>
        </w:trPr>
        <w:tc>
          <w:tcPr>
            <w:tcW w:w="1143" w:type="dxa"/>
            <w:noWrap/>
            <w:hideMark/>
          </w:tcPr>
          <w:p w14:paraId="664B14DF" w14:textId="77777777" w:rsidR="003A22B3" w:rsidRPr="00AD4C9A" w:rsidRDefault="003A22B3" w:rsidP="003A22B3">
            <w:pPr>
              <w:spacing w:before="60" w:after="60" w:line="360" w:lineRule="exact"/>
              <w:jc w:val="center"/>
              <w:rPr>
                <w:lang w:val="en-US"/>
              </w:rPr>
            </w:pPr>
            <w:r w:rsidRPr="00AD4C9A">
              <w:rPr>
                <w:lang w:val="en-US"/>
              </w:rPr>
              <w:t>SP22</w:t>
            </w:r>
          </w:p>
        </w:tc>
        <w:tc>
          <w:tcPr>
            <w:tcW w:w="1639" w:type="dxa"/>
            <w:noWrap/>
            <w:hideMark/>
          </w:tcPr>
          <w:p w14:paraId="696C92F7" w14:textId="77777777" w:rsidR="003A22B3" w:rsidRPr="00AD4C9A" w:rsidRDefault="003A22B3" w:rsidP="003A22B3">
            <w:pPr>
              <w:spacing w:before="60" w:after="60" w:line="360" w:lineRule="exact"/>
              <w:jc w:val="center"/>
              <w:rPr>
                <w:lang w:val="en-US"/>
              </w:rPr>
            </w:pPr>
            <w:r w:rsidRPr="00AD4C9A">
              <w:rPr>
                <w:lang w:val="en-US"/>
              </w:rPr>
              <w:t>15/12/2023</w:t>
            </w:r>
          </w:p>
        </w:tc>
        <w:tc>
          <w:tcPr>
            <w:tcW w:w="2262" w:type="dxa"/>
            <w:noWrap/>
            <w:hideMark/>
          </w:tcPr>
          <w:p w14:paraId="054EF369"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40DCC947"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7122833B"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5411517D" w14:textId="2CACC551"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46FC0B80" w14:textId="77777777" w:rsidTr="00AD4C9A">
        <w:trPr>
          <w:trHeight w:val="285"/>
          <w:jc w:val="center"/>
        </w:trPr>
        <w:tc>
          <w:tcPr>
            <w:tcW w:w="1143" w:type="dxa"/>
            <w:noWrap/>
            <w:hideMark/>
          </w:tcPr>
          <w:p w14:paraId="5FD69A20" w14:textId="77777777" w:rsidR="003A22B3" w:rsidRPr="00AD4C9A" w:rsidRDefault="003A22B3" w:rsidP="003A22B3">
            <w:pPr>
              <w:spacing w:before="60" w:after="60" w:line="360" w:lineRule="exact"/>
              <w:jc w:val="center"/>
              <w:rPr>
                <w:lang w:val="en-US"/>
              </w:rPr>
            </w:pPr>
            <w:r w:rsidRPr="00AD4C9A">
              <w:rPr>
                <w:lang w:val="en-US"/>
              </w:rPr>
              <w:t>SP23</w:t>
            </w:r>
          </w:p>
        </w:tc>
        <w:tc>
          <w:tcPr>
            <w:tcW w:w="1639" w:type="dxa"/>
            <w:noWrap/>
            <w:hideMark/>
          </w:tcPr>
          <w:p w14:paraId="46E3B1B0" w14:textId="77777777" w:rsidR="003A22B3" w:rsidRPr="00AD4C9A" w:rsidRDefault="003A22B3" w:rsidP="003A22B3">
            <w:pPr>
              <w:spacing w:before="60" w:after="60" w:line="360" w:lineRule="exact"/>
              <w:jc w:val="center"/>
              <w:rPr>
                <w:lang w:val="en-US"/>
              </w:rPr>
            </w:pPr>
            <w:r w:rsidRPr="00AD4C9A">
              <w:rPr>
                <w:lang w:val="en-US"/>
              </w:rPr>
              <w:t>24/01/2025</w:t>
            </w:r>
          </w:p>
        </w:tc>
        <w:tc>
          <w:tcPr>
            <w:tcW w:w="2262" w:type="dxa"/>
            <w:noWrap/>
            <w:hideMark/>
          </w:tcPr>
          <w:p w14:paraId="282494A4"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1E671A0B"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745ECFE4"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745A4AFF" w14:textId="7B1A9155"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1CF713E3" w14:textId="77777777" w:rsidTr="00AD4C9A">
        <w:trPr>
          <w:trHeight w:val="285"/>
          <w:jc w:val="center"/>
        </w:trPr>
        <w:tc>
          <w:tcPr>
            <w:tcW w:w="1143" w:type="dxa"/>
            <w:noWrap/>
            <w:hideMark/>
          </w:tcPr>
          <w:p w14:paraId="4E5218DF" w14:textId="77777777" w:rsidR="003A22B3" w:rsidRPr="00AD4C9A" w:rsidRDefault="003A22B3" w:rsidP="003A22B3">
            <w:pPr>
              <w:spacing w:before="60" w:after="60" w:line="360" w:lineRule="exact"/>
              <w:jc w:val="center"/>
              <w:rPr>
                <w:lang w:val="en-US"/>
              </w:rPr>
            </w:pPr>
            <w:r w:rsidRPr="00AD4C9A">
              <w:rPr>
                <w:lang w:val="en-US"/>
              </w:rPr>
              <w:t>SP24</w:t>
            </w:r>
          </w:p>
        </w:tc>
        <w:tc>
          <w:tcPr>
            <w:tcW w:w="1639" w:type="dxa"/>
            <w:noWrap/>
            <w:hideMark/>
          </w:tcPr>
          <w:p w14:paraId="3E910804" w14:textId="77777777" w:rsidR="003A22B3" w:rsidRPr="00AD4C9A" w:rsidRDefault="003A22B3" w:rsidP="003A22B3">
            <w:pPr>
              <w:spacing w:before="60" w:after="60" w:line="360" w:lineRule="exact"/>
              <w:jc w:val="center"/>
              <w:rPr>
                <w:lang w:val="en-US"/>
              </w:rPr>
            </w:pPr>
            <w:r w:rsidRPr="00AD4C9A">
              <w:rPr>
                <w:lang w:val="en-US"/>
              </w:rPr>
              <w:t>24/01/2025</w:t>
            </w:r>
          </w:p>
        </w:tc>
        <w:tc>
          <w:tcPr>
            <w:tcW w:w="2262" w:type="dxa"/>
            <w:noWrap/>
            <w:hideMark/>
          </w:tcPr>
          <w:p w14:paraId="5CED5599"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17F9A7C0"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5FA52A12"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5E4BCCA7" w14:textId="45467313" w:rsidR="003A22B3" w:rsidRPr="00AD4C9A" w:rsidRDefault="003A22B3" w:rsidP="003A22B3">
            <w:pPr>
              <w:spacing w:before="60" w:after="60" w:line="360" w:lineRule="exact"/>
              <w:jc w:val="center"/>
              <w:rPr>
                <w:lang w:val="en-US"/>
              </w:rPr>
            </w:pPr>
            <w:r w:rsidRPr="003A22B3">
              <w:rPr>
                <w:highlight w:val="yellow"/>
                <w:lang w:val="en-US"/>
              </w:rPr>
              <w:t>Doc. XX</w:t>
            </w:r>
          </w:p>
        </w:tc>
      </w:tr>
      <w:tr w:rsidR="003A22B3" w:rsidRPr="00AD4C9A" w14:paraId="0039C228" w14:textId="77777777" w:rsidTr="00AD4C9A">
        <w:trPr>
          <w:trHeight w:val="285"/>
          <w:jc w:val="center"/>
        </w:trPr>
        <w:tc>
          <w:tcPr>
            <w:tcW w:w="1143" w:type="dxa"/>
            <w:noWrap/>
            <w:hideMark/>
          </w:tcPr>
          <w:p w14:paraId="4DC2B08C" w14:textId="77777777" w:rsidR="003A22B3" w:rsidRPr="00AD4C9A" w:rsidRDefault="003A22B3" w:rsidP="003A22B3">
            <w:pPr>
              <w:spacing w:before="60" w:after="60" w:line="360" w:lineRule="exact"/>
              <w:jc w:val="center"/>
              <w:rPr>
                <w:lang w:val="en-US"/>
              </w:rPr>
            </w:pPr>
            <w:r w:rsidRPr="00AD4C9A">
              <w:rPr>
                <w:lang w:val="en-US"/>
              </w:rPr>
              <w:t>SP25</w:t>
            </w:r>
          </w:p>
        </w:tc>
        <w:tc>
          <w:tcPr>
            <w:tcW w:w="1639" w:type="dxa"/>
            <w:noWrap/>
            <w:hideMark/>
          </w:tcPr>
          <w:p w14:paraId="40FBD6D5" w14:textId="77777777" w:rsidR="003A22B3" w:rsidRPr="00AD4C9A" w:rsidRDefault="003A22B3" w:rsidP="003A22B3">
            <w:pPr>
              <w:spacing w:before="60" w:after="60" w:line="360" w:lineRule="exact"/>
              <w:jc w:val="center"/>
              <w:rPr>
                <w:lang w:val="en-US"/>
              </w:rPr>
            </w:pPr>
            <w:r w:rsidRPr="00AD4C9A">
              <w:rPr>
                <w:lang w:val="en-US"/>
              </w:rPr>
              <w:t>24/01/2025</w:t>
            </w:r>
          </w:p>
        </w:tc>
        <w:tc>
          <w:tcPr>
            <w:tcW w:w="2262" w:type="dxa"/>
            <w:noWrap/>
            <w:hideMark/>
          </w:tcPr>
          <w:p w14:paraId="186D7968" w14:textId="77777777" w:rsidR="003A22B3" w:rsidRPr="00AD4C9A" w:rsidRDefault="003A22B3" w:rsidP="003A22B3">
            <w:pPr>
              <w:spacing w:before="60" w:after="60" w:line="360" w:lineRule="exact"/>
              <w:jc w:val="center"/>
              <w:rPr>
                <w:lang w:val="en-US"/>
              </w:rPr>
            </w:pPr>
            <w:r w:rsidRPr="00AD4C9A">
              <w:rPr>
                <w:lang w:val="en-US"/>
              </w:rPr>
              <w:t xml:space="preserve">Sem </w:t>
            </w:r>
            <w:proofErr w:type="spellStart"/>
            <w:r w:rsidRPr="00AD4C9A">
              <w:rPr>
                <w:lang w:val="en-US"/>
              </w:rPr>
              <w:t>Restrição</w:t>
            </w:r>
            <w:proofErr w:type="spellEnd"/>
          </w:p>
        </w:tc>
        <w:tc>
          <w:tcPr>
            <w:tcW w:w="1392" w:type="dxa"/>
            <w:hideMark/>
          </w:tcPr>
          <w:p w14:paraId="3AD73DF5" w14:textId="77777777" w:rsidR="003A22B3" w:rsidRPr="00AD4C9A" w:rsidRDefault="003A22B3" w:rsidP="003A22B3">
            <w:pPr>
              <w:spacing w:before="60" w:after="60" w:line="360" w:lineRule="exact"/>
              <w:jc w:val="center"/>
              <w:rPr>
                <w:lang w:val="en-US"/>
              </w:rPr>
            </w:pPr>
            <w:r w:rsidRPr="00AD4C9A">
              <w:rPr>
                <w:lang w:val="en-US"/>
              </w:rPr>
              <w:t>x</w:t>
            </w:r>
          </w:p>
        </w:tc>
        <w:tc>
          <w:tcPr>
            <w:tcW w:w="1765" w:type="dxa"/>
            <w:noWrap/>
            <w:hideMark/>
          </w:tcPr>
          <w:p w14:paraId="6E70BC2A" w14:textId="77777777" w:rsidR="003A22B3" w:rsidRPr="00AD4C9A" w:rsidRDefault="003A22B3" w:rsidP="003A22B3">
            <w:pPr>
              <w:spacing w:before="60" w:after="60" w:line="360" w:lineRule="exact"/>
              <w:jc w:val="center"/>
              <w:rPr>
                <w:lang w:val="en-US"/>
              </w:rPr>
            </w:pPr>
            <w:r w:rsidRPr="00AD4C9A">
              <w:rPr>
                <w:lang w:val="en-US"/>
              </w:rPr>
              <w:t>Sim</w:t>
            </w:r>
          </w:p>
        </w:tc>
        <w:tc>
          <w:tcPr>
            <w:tcW w:w="1143" w:type="dxa"/>
            <w:noWrap/>
            <w:hideMark/>
          </w:tcPr>
          <w:p w14:paraId="75EF8121" w14:textId="3AB969DB" w:rsidR="003A22B3" w:rsidRPr="00AD4C9A" w:rsidRDefault="003A22B3" w:rsidP="003A22B3">
            <w:pPr>
              <w:spacing w:before="60" w:after="60" w:line="360" w:lineRule="exact"/>
              <w:jc w:val="center"/>
              <w:rPr>
                <w:lang w:val="en-US"/>
              </w:rPr>
            </w:pPr>
            <w:r w:rsidRPr="003A22B3">
              <w:rPr>
                <w:highlight w:val="yellow"/>
                <w:lang w:val="en-US"/>
              </w:rPr>
              <w:t>Doc. XX</w:t>
            </w:r>
          </w:p>
        </w:tc>
      </w:tr>
    </w:tbl>
    <w:p w14:paraId="5A9C4FAB" w14:textId="77777777" w:rsidR="003A22B3" w:rsidRDefault="003A22B3" w:rsidP="003A22B3">
      <w:pPr>
        <w:pStyle w:val="PargrafodaLista"/>
        <w:numPr>
          <w:ilvl w:val="0"/>
          <w:numId w:val="0"/>
        </w:numPr>
        <w:spacing w:before="0" w:after="0" w:line="240" w:lineRule="auto"/>
        <w:rPr>
          <w:lang w:val="pt-BR"/>
        </w:rPr>
      </w:pPr>
    </w:p>
    <w:p w14:paraId="0A555CA2" w14:textId="03103769" w:rsidR="00885800" w:rsidRPr="00885800" w:rsidRDefault="003A22B3" w:rsidP="00267BD7">
      <w:pPr>
        <w:pStyle w:val="PargrafodaLista"/>
        <w:rPr>
          <w:b/>
          <w:bCs/>
          <w:u w:val="single"/>
          <w:lang w:val="pt-BR"/>
        </w:rPr>
      </w:pPr>
      <w:commentRangeStart w:id="360"/>
      <w:r w:rsidRPr="003175FA">
        <w:rPr>
          <w:highlight w:val="yellow"/>
          <w:lang w:val="pt-BR"/>
        </w:rPr>
        <w:t>A partir do Sprint 26</w:t>
      </w:r>
      <w:r w:rsidR="003175FA" w:rsidRPr="003175FA">
        <w:rPr>
          <w:highlight w:val="yellow"/>
          <w:lang w:val="pt-BR"/>
        </w:rPr>
        <w:t>, porém, finalizado em 24.10.2023, a Autora passou a se recusar a assinar os Termos de Aceite para a entrega de cada Sprint individual.</w:t>
      </w:r>
      <w:commentRangeEnd w:id="360"/>
      <w:r w:rsidR="003175FA">
        <w:rPr>
          <w:rStyle w:val="Refdecomentrio"/>
          <w:sz w:val="24"/>
          <w:szCs w:val="24"/>
          <w:lang w:val="pt-BR"/>
        </w:rPr>
        <w:commentReference w:id="360"/>
      </w:r>
      <w:r w:rsidR="003175FA">
        <w:rPr>
          <w:lang w:val="pt-BR"/>
        </w:rPr>
        <w:t xml:space="preserve"> </w:t>
      </w:r>
      <w:r w:rsidR="0050316A">
        <w:rPr>
          <w:lang w:val="pt-BR"/>
        </w:rPr>
        <w:t xml:space="preserve">Isso, porém, </w:t>
      </w:r>
      <w:r w:rsidR="0050316A" w:rsidRPr="00885800">
        <w:rPr>
          <w:b/>
          <w:bCs/>
          <w:u w:val="single"/>
          <w:lang w:val="pt-BR"/>
        </w:rPr>
        <w:t>não significa que eles não foram concluídos</w:t>
      </w:r>
      <w:r w:rsidR="00885800">
        <w:rPr>
          <w:lang w:val="pt-BR"/>
        </w:rPr>
        <w:t>:</w:t>
      </w:r>
      <w:r w:rsidR="0050316A">
        <w:rPr>
          <w:lang w:val="pt-BR"/>
        </w:rPr>
        <w:t xml:space="preserve"> </w:t>
      </w:r>
      <w:r w:rsidR="00885800">
        <w:rPr>
          <w:lang w:val="pt-BR"/>
        </w:rPr>
        <w:t>as planilhas anexas</w:t>
      </w:r>
      <w:r w:rsidR="00ED1915">
        <w:rPr>
          <w:lang w:val="pt-BR"/>
        </w:rPr>
        <w:t xml:space="preserve"> comprovam que essas etapas foram devidamente concluídas </w:t>
      </w:r>
      <w:r w:rsidR="00C15991">
        <w:rPr>
          <w:lang w:val="pt-BR"/>
        </w:rPr>
        <w:t>e que todas as funcionalidades nelas descritas foram implementadas.</w:t>
      </w:r>
      <w:r w:rsidR="00C15991">
        <w:rPr>
          <w:rStyle w:val="Refdenotaderodap"/>
          <w:lang w:val="pt-BR"/>
        </w:rPr>
        <w:footnoteReference w:id="21"/>
      </w:r>
    </w:p>
    <w:p w14:paraId="4B3B9AEB" w14:textId="5069655C" w:rsidR="00A741B6" w:rsidRPr="00EA27FC" w:rsidRDefault="00C15991" w:rsidP="00267BD7">
      <w:pPr>
        <w:pStyle w:val="PargrafodaLista"/>
        <w:rPr>
          <w:b/>
          <w:bCs/>
          <w:u w:val="single"/>
          <w:lang w:val="pt-BR"/>
        </w:rPr>
      </w:pPr>
      <w:r>
        <w:rPr>
          <w:lang w:val="pt-BR"/>
        </w:rPr>
        <w:t>Ademais, e o que é mais importante par</w:t>
      </w:r>
      <w:r w:rsidR="004A7D42">
        <w:rPr>
          <w:lang w:val="pt-BR"/>
        </w:rPr>
        <w:t xml:space="preserve">a a comprovação da efetiva entrega do Projeto </w:t>
      </w:r>
      <w:proofErr w:type="spellStart"/>
      <w:r w:rsidR="004A7D42">
        <w:rPr>
          <w:lang w:val="pt-BR"/>
        </w:rPr>
        <w:t>Brisanet</w:t>
      </w:r>
      <w:proofErr w:type="spellEnd"/>
      <w:r w:rsidR="004A7D42">
        <w:rPr>
          <w:lang w:val="pt-BR"/>
        </w:rPr>
        <w:t xml:space="preserve"> à Autora, </w:t>
      </w:r>
      <w:r w:rsidR="0050316A" w:rsidRPr="00A741B6">
        <w:rPr>
          <w:b/>
          <w:bCs/>
          <w:u w:val="single"/>
          <w:lang w:val="pt-BR"/>
        </w:rPr>
        <w:t>a Ré exigiu que a Autora assinasse</w:t>
      </w:r>
      <w:r w:rsidR="00A741B6">
        <w:rPr>
          <w:b/>
          <w:bCs/>
          <w:u w:val="single"/>
          <w:lang w:val="pt-BR"/>
        </w:rPr>
        <w:t xml:space="preserve"> os Termos de Aceite referentes à entrega das Ondas 1, 2 e 3</w:t>
      </w:r>
      <w:r w:rsidR="00A741B6">
        <w:rPr>
          <w:lang w:val="pt-BR"/>
        </w:rPr>
        <w:t xml:space="preserve">, que confirmavam a conclusão de todos os Sprints precedentes. </w:t>
      </w:r>
    </w:p>
    <w:p w14:paraId="2C412715" w14:textId="51B503E3" w:rsidR="00EA27FC" w:rsidRPr="00A741B6" w:rsidRDefault="00037FE4" w:rsidP="00037FE4">
      <w:pPr>
        <w:pStyle w:val="Ttulo3"/>
        <w:rPr>
          <w:lang w:val="pt-BR"/>
        </w:rPr>
      </w:pPr>
      <w:r>
        <w:rPr>
          <w:lang w:val="pt-BR"/>
        </w:rPr>
        <w:t xml:space="preserve">A entrega da Onda 1 foi </w:t>
      </w:r>
      <w:r w:rsidR="00E815F6">
        <w:rPr>
          <w:lang w:val="pt-BR"/>
        </w:rPr>
        <w:t xml:space="preserve">concluída pela </w:t>
      </w:r>
      <w:proofErr w:type="spellStart"/>
      <w:r w:rsidR="00E815F6">
        <w:rPr>
          <w:lang w:val="pt-BR"/>
        </w:rPr>
        <w:t>Seidor</w:t>
      </w:r>
      <w:proofErr w:type="spellEnd"/>
      <w:r w:rsidR="00E815F6">
        <w:rPr>
          <w:lang w:val="pt-BR"/>
        </w:rPr>
        <w:t xml:space="preserve"> e o respectivo Termo de Aceite assinado </w:t>
      </w:r>
      <w:r w:rsidR="00C00EDC">
        <w:rPr>
          <w:lang w:val="pt-BR"/>
        </w:rPr>
        <w:t xml:space="preserve">pela </w:t>
      </w:r>
      <w:proofErr w:type="spellStart"/>
      <w:r w:rsidR="00C00EDC">
        <w:rPr>
          <w:lang w:val="pt-BR"/>
        </w:rPr>
        <w:t>Brisanet</w:t>
      </w:r>
      <w:proofErr w:type="spellEnd"/>
      <w:r w:rsidR="00C00EDC">
        <w:rPr>
          <w:lang w:val="pt-BR"/>
        </w:rPr>
        <w:t xml:space="preserve"> </w:t>
      </w:r>
      <w:r w:rsidR="00E815F6">
        <w:rPr>
          <w:lang w:val="pt-BR"/>
        </w:rPr>
        <w:t>em 28.11.2023</w:t>
      </w:r>
    </w:p>
    <w:p w14:paraId="7541C81B" w14:textId="0087B5AB" w:rsidR="00A603ED" w:rsidRDefault="005C3A40" w:rsidP="00267BD7">
      <w:pPr>
        <w:pStyle w:val="PargrafodaLista"/>
        <w:rPr>
          <w:lang w:val="pt-BR"/>
        </w:rPr>
      </w:pPr>
      <w:r w:rsidRPr="005C3A40">
        <w:rPr>
          <w:lang w:val="pt-BR"/>
        </w:rPr>
        <w:t>A</w:t>
      </w:r>
      <w:r>
        <w:rPr>
          <w:lang w:val="pt-BR"/>
        </w:rPr>
        <w:t xml:space="preserve"> Onda 1, que compreendia a entrega do MVP </w:t>
      </w:r>
      <w:r w:rsidR="00257318">
        <w:rPr>
          <w:lang w:val="pt-BR"/>
        </w:rPr>
        <w:t xml:space="preserve">previsto na proposta que foi anexada ao 3º Contrato, foi concluída </w:t>
      </w:r>
      <w:r w:rsidR="007210F2">
        <w:rPr>
          <w:lang w:val="pt-BR"/>
        </w:rPr>
        <w:t xml:space="preserve">com a realização de 2 (dois) ciclos de testes das suas respectivas funcionalidades, </w:t>
      </w:r>
      <w:r w:rsidR="002F2D18">
        <w:rPr>
          <w:lang w:val="pt-BR"/>
        </w:rPr>
        <w:t xml:space="preserve">e o </w:t>
      </w:r>
      <w:r w:rsidR="002F2D18">
        <w:rPr>
          <w:i/>
          <w:iCs/>
          <w:lang w:val="pt-BR"/>
        </w:rPr>
        <w:t xml:space="preserve">Go Live </w:t>
      </w:r>
      <w:r w:rsidR="002F2D18">
        <w:rPr>
          <w:lang w:val="pt-BR"/>
        </w:rPr>
        <w:t>ocorreu no dia 28.6.2023.</w:t>
      </w:r>
      <w:r w:rsidR="00A603ED">
        <w:rPr>
          <w:lang w:val="pt-BR"/>
        </w:rPr>
        <w:t xml:space="preserve"> O respectivo Termo de Aceite, que dispõe claramente sobre a conclusão dos trabalhos e a aprovação das </w:t>
      </w:r>
      <w:r w:rsidR="00A603ED">
        <w:rPr>
          <w:lang w:val="pt-BR"/>
        </w:rPr>
        <w:lastRenderedPageBreak/>
        <w:t xml:space="preserve">funcionalidades pela </w:t>
      </w:r>
      <w:proofErr w:type="spellStart"/>
      <w:r w:rsidR="00A603ED">
        <w:rPr>
          <w:lang w:val="pt-BR"/>
        </w:rPr>
        <w:t>Brisanet</w:t>
      </w:r>
      <w:proofErr w:type="spellEnd"/>
      <w:r w:rsidR="00A603ED">
        <w:rPr>
          <w:lang w:val="pt-BR"/>
        </w:rPr>
        <w:t>,</w:t>
      </w:r>
      <w:r w:rsidR="00F67673">
        <w:rPr>
          <w:lang w:val="pt-BR"/>
        </w:rPr>
        <w:t xml:space="preserve"> detalhadamente descritas no respe</w:t>
      </w:r>
      <w:r w:rsidR="008C4303">
        <w:rPr>
          <w:lang w:val="pt-BR"/>
        </w:rPr>
        <w:t>ctivo documento,</w:t>
      </w:r>
      <w:r w:rsidR="00A603ED">
        <w:rPr>
          <w:lang w:val="pt-BR"/>
        </w:rPr>
        <w:t xml:space="preserve"> foi assinado em 28.11.2023:</w:t>
      </w:r>
      <w:r w:rsidR="00266EDB">
        <w:rPr>
          <w:rStyle w:val="Refdenotaderodap"/>
          <w:lang w:val="pt-BR"/>
        </w:rPr>
        <w:footnoteReference w:id="22"/>
      </w:r>
      <w:r w:rsidR="00A603ED">
        <w:rPr>
          <w:lang w:val="pt-BR"/>
        </w:rPr>
        <w:t xml:space="preserve"> </w:t>
      </w:r>
    </w:p>
    <w:p w14:paraId="36CD1249" w14:textId="1BC1AF34" w:rsidR="00641386" w:rsidRDefault="00266EDB" w:rsidP="00A603ED">
      <w:pPr>
        <w:pStyle w:val="PargrafodaLista"/>
        <w:numPr>
          <w:ilvl w:val="0"/>
          <w:numId w:val="0"/>
        </w:numPr>
        <w:rPr>
          <w:lang w:val="pt-BR"/>
        </w:rPr>
      </w:pPr>
      <w:r w:rsidRPr="00266EDB">
        <w:rPr>
          <w:noProof/>
          <w:lang w:val="pt-BR"/>
        </w:rPr>
        <w:drawing>
          <wp:inline distT="0" distB="0" distL="0" distR="0" wp14:anchorId="706B18B5" wp14:editId="7445ADDB">
            <wp:extent cx="5939790" cy="615950"/>
            <wp:effectExtent l="0" t="0" r="3810" b="0"/>
            <wp:docPr id="2038913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3474" name=""/>
                    <pic:cNvPicPr/>
                  </pic:nvPicPr>
                  <pic:blipFill>
                    <a:blip r:embed="rId50"/>
                    <a:stretch>
                      <a:fillRect/>
                    </a:stretch>
                  </pic:blipFill>
                  <pic:spPr>
                    <a:xfrm>
                      <a:off x="0" y="0"/>
                      <a:ext cx="5939790" cy="615950"/>
                    </a:xfrm>
                    <a:prstGeom prst="rect">
                      <a:avLst/>
                    </a:prstGeom>
                  </pic:spPr>
                </pic:pic>
              </a:graphicData>
            </a:graphic>
          </wp:inline>
        </w:drawing>
      </w:r>
      <w:r w:rsidR="005C3A40" w:rsidRPr="005C3A40">
        <w:rPr>
          <w:lang w:val="pt-BR"/>
        </w:rPr>
        <w:t xml:space="preserve"> </w:t>
      </w:r>
    </w:p>
    <w:p w14:paraId="1E2AA980" w14:textId="33EA6669" w:rsidR="00266EDB" w:rsidRDefault="0039764D" w:rsidP="00A603ED">
      <w:pPr>
        <w:pStyle w:val="PargrafodaLista"/>
        <w:numPr>
          <w:ilvl w:val="0"/>
          <w:numId w:val="0"/>
        </w:numPr>
        <w:rPr>
          <w:lang w:val="pt-BR"/>
        </w:rPr>
      </w:pPr>
      <w:r w:rsidRPr="0039764D">
        <w:rPr>
          <w:noProof/>
          <w:lang w:val="pt-BR"/>
        </w:rPr>
        <w:drawing>
          <wp:inline distT="0" distB="0" distL="0" distR="0" wp14:anchorId="42679D8A" wp14:editId="06251E85">
            <wp:extent cx="5939790" cy="2240915"/>
            <wp:effectExtent l="0" t="0" r="3810" b="6985"/>
            <wp:docPr id="1734052430" name="Imagem 1" descr="Text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2430" name="Imagem 1" descr="Texto, Tabela&#10;&#10;O conteúdo gerado por IA pode estar incorreto."/>
                    <pic:cNvPicPr/>
                  </pic:nvPicPr>
                  <pic:blipFill>
                    <a:blip r:embed="rId51"/>
                    <a:stretch>
                      <a:fillRect/>
                    </a:stretch>
                  </pic:blipFill>
                  <pic:spPr>
                    <a:xfrm>
                      <a:off x="0" y="0"/>
                      <a:ext cx="5939790" cy="2240915"/>
                    </a:xfrm>
                    <a:prstGeom prst="rect">
                      <a:avLst/>
                    </a:prstGeom>
                  </pic:spPr>
                </pic:pic>
              </a:graphicData>
            </a:graphic>
          </wp:inline>
        </w:drawing>
      </w:r>
    </w:p>
    <w:p w14:paraId="6C8F0D63" w14:textId="69E971F8" w:rsidR="0039764D" w:rsidRDefault="0039764D" w:rsidP="00A603ED">
      <w:pPr>
        <w:pStyle w:val="PargrafodaLista"/>
        <w:numPr>
          <w:ilvl w:val="0"/>
          <w:numId w:val="0"/>
        </w:numPr>
        <w:rPr>
          <w:lang w:val="pt-BR"/>
        </w:rPr>
      </w:pPr>
      <w:r w:rsidRPr="0039764D">
        <w:rPr>
          <w:noProof/>
          <w:lang w:val="pt-BR"/>
        </w:rPr>
        <w:drawing>
          <wp:inline distT="0" distB="0" distL="0" distR="0" wp14:anchorId="3BC61761" wp14:editId="2BF5A039">
            <wp:extent cx="5939790" cy="523875"/>
            <wp:effectExtent l="0" t="0" r="3810" b="9525"/>
            <wp:docPr id="9227226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22699" name=""/>
                    <pic:cNvPicPr/>
                  </pic:nvPicPr>
                  <pic:blipFill>
                    <a:blip r:embed="rId52"/>
                    <a:stretch>
                      <a:fillRect/>
                    </a:stretch>
                  </pic:blipFill>
                  <pic:spPr>
                    <a:xfrm>
                      <a:off x="0" y="0"/>
                      <a:ext cx="5939790" cy="523875"/>
                    </a:xfrm>
                    <a:prstGeom prst="rect">
                      <a:avLst/>
                    </a:prstGeom>
                  </pic:spPr>
                </pic:pic>
              </a:graphicData>
            </a:graphic>
          </wp:inline>
        </w:drawing>
      </w:r>
    </w:p>
    <w:p w14:paraId="6C971D74" w14:textId="2C19FA44" w:rsidR="00B10DE2" w:rsidRDefault="00B10DE2" w:rsidP="00A603ED">
      <w:pPr>
        <w:pStyle w:val="PargrafodaLista"/>
        <w:numPr>
          <w:ilvl w:val="0"/>
          <w:numId w:val="0"/>
        </w:numPr>
        <w:rPr>
          <w:lang w:val="pt-BR"/>
        </w:rPr>
      </w:pPr>
      <w:r w:rsidRPr="00B10DE2">
        <w:rPr>
          <w:noProof/>
          <w:lang w:val="pt-BR"/>
        </w:rPr>
        <w:drawing>
          <wp:inline distT="0" distB="0" distL="0" distR="0" wp14:anchorId="7BA2CEAD" wp14:editId="7EC47C9C">
            <wp:extent cx="5939790" cy="1609725"/>
            <wp:effectExtent l="0" t="0" r="3810" b="9525"/>
            <wp:docPr id="90324210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2102" name="Imagem 1" descr="Texto&#10;&#10;O conteúdo gerado por IA pode estar incorreto."/>
                    <pic:cNvPicPr/>
                  </pic:nvPicPr>
                  <pic:blipFill>
                    <a:blip r:embed="rId53"/>
                    <a:stretch>
                      <a:fillRect/>
                    </a:stretch>
                  </pic:blipFill>
                  <pic:spPr>
                    <a:xfrm>
                      <a:off x="0" y="0"/>
                      <a:ext cx="5939790" cy="1609725"/>
                    </a:xfrm>
                    <a:prstGeom prst="rect">
                      <a:avLst/>
                    </a:prstGeom>
                  </pic:spPr>
                </pic:pic>
              </a:graphicData>
            </a:graphic>
          </wp:inline>
        </w:drawing>
      </w:r>
    </w:p>
    <w:p w14:paraId="7AD26F65" w14:textId="1C7F6D95" w:rsidR="00B10DE2" w:rsidRDefault="006A2F8E" w:rsidP="00A603ED">
      <w:pPr>
        <w:pStyle w:val="PargrafodaLista"/>
        <w:numPr>
          <w:ilvl w:val="0"/>
          <w:numId w:val="0"/>
        </w:numPr>
        <w:rPr>
          <w:lang w:val="pt-BR"/>
        </w:rPr>
      </w:pPr>
      <w:r w:rsidRPr="006A2F8E">
        <w:rPr>
          <w:noProof/>
          <w:lang w:val="pt-BR"/>
        </w:rPr>
        <w:drawing>
          <wp:inline distT="0" distB="0" distL="0" distR="0" wp14:anchorId="5F9BAC38" wp14:editId="5CE44915">
            <wp:extent cx="5939790" cy="1223010"/>
            <wp:effectExtent l="0" t="0" r="3810" b="0"/>
            <wp:docPr id="182567753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77535" name="Imagem 1" descr="Texto&#10;&#10;O conteúdo gerado por IA pode estar incorreto."/>
                    <pic:cNvPicPr/>
                  </pic:nvPicPr>
                  <pic:blipFill>
                    <a:blip r:embed="rId54"/>
                    <a:stretch>
                      <a:fillRect/>
                    </a:stretch>
                  </pic:blipFill>
                  <pic:spPr>
                    <a:xfrm>
                      <a:off x="0" y="0"/>
                      <a:ext cx="5939790" cy="1223010"/>
                    </a:xfrm>
                    <a:prstGeom prst="rect">
                      <a:avLst/>
                    </a:prstGeom>
                  </pic:spPr>
                </pic:pic>
              </a:graphicData>
            </a:graphic>
          </wp:inline>
        </w:drawing>
      </w:r>
    </w:p>
    <w:p w14:paraId="28E7A355" w14:textId="325534FD" w:rsidR="00A61237" w:rsidRDefault="00A61237" w:rsidP="00A603ED">
      <w:pPr>
        <w:pStyle w:val="PargrafodaLista"/>
        <w:numPr>
          <w:ilvl w:val="0"/>
          <w:numId w:val="0"/>
        </w:numPr>
        <w:rPr>
          <w:lang w:val="pt-BR"/>
        </w:rPr>
      </w:pPr>
      <w:r w:rsidRPr="00A61237">
        <w:rPr>
          <w:noProof/>
          <w:lang w:val="pt-BR"/>
        </w:rPr>
        <w:lastRenderedPageBreak/>
        <w:drawing>
          <wp:inline distT="0" distB="0" distL="0" distR="0" wp14:anchorId="09DEA940" wp14:editId="7CF04812">
            <wp:extent cx="5939790" cy="795655"/>
            <wp:effectExtent l="0" t="0" r="3810" b="4445"/>
            <wp:docPr id="109565050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50501" name="Imagem 1" descr="Texto&#10;&#10;O conteúdo gerado por IA pode estar incorreto."/>
                    <pic:cNvPicPr/>
                  </pic:nvPicPr>
                  <pic:blipFill>
                    <a:blip r:embed="rId55"/>
                    <a:stretch>
                      <a:fillRect/>
                    </a:stretch>
                  </pic:blipFill>
                  <pic:spPr>
                    <a:xfrm>
                      <a:off x="0" y="0"/>
                      <a:ext cx="5939790" cy="795655"/>
                    </a:xfrm>
                    <a:prstGeom prst="rect">
                      <a:avLst/>
                    </a:prstGeom>
                  </pic:spPr>
                </pic:pic>
              </a:graphicData>
            </a:graphic>
          </wp:inline>
        </w:drawing>
      </w:r>
    </w:p>
    <w:p w14:paraId="4A781CA8" w14:textId="411C2265" w:rsidR="00A61237" w:rsidRDefault="00A61237" w:rsidP="00BB604E">
      <w:pPr>
        <w:pStyle w:val="PargrafodaLista"/>
        <w:numPr>
          <w:ilvl w:val="0"/>
          <w:numId w:val="0"/>
        </w:numPr>
        <w:jc w:val="left"/>
        <w:rPr>
          <w:lang w:val="pt-BR"/>
        </w:rPr>
      </w:pPr>
      <w:r w:rsidRPr="00A61237">
        <w:rPr>
          <w:noProof/>
          <w:lang w:val="pt-BR"/>
        </w:rPr>
        <w:drawing>
          <wp:inline distT="0" distB="0" distL="0" distR="0" wp14:anchorId="6F6062BE" wp14:editId="58B4D3EF">
            <wp:extent cx="5508469" cy="1474578"/>
            <wp:effectExtent l="0" t="0" r="0" b="0"/>
            <wp:docPr id="1696464184"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4184" name="Imagem 1" descr="Padrão do plano de fundo&#10;&#10;O conteúdo gerado por IA pode estar incorreto."/>
                    <pic:cNvPicPr/>
                  </pic:nvPicPr>
                  <pic:blipFill>
                    <a:blip r:embed="rId56"/>
                    <a:stretch>
                      <a:fillRect/>
                    </a:stretch>
                  </pic:blipFill>
                  <pic:spPr>
                    <a:xfrm>
                      <a:off x="0" y="0"/>
                      <a:ext cx="5519643" cy="1477569"/>
                    </a:xfrm>
                    <a:prstGeom prst="rect">
                      <a:avLst/>
                    </a:prstGeom>
                  </pic:spPr>
                </pic:pic>
              </a:graphicData>
            </a:graphic>
          </wp:inline>
        </w:drawing>
      </w:r>
    </w:p>
    <w:p w14:paraId="56EC9BEF" w14:textId="4D4FE5A6" w:rsidR="00A61237" w:rsidRDefault="009439A6" w:rsidP="00BB604E">
      <w:pPr>
        <w:pStyle w:val="PargrafodaLista"/>
        <w:numPr>
          <w:ilvl w:val="0"/>
          <w:numId w:val="0"/>
        </w:numPr>
        <w:jc w:val="left"/>
        <w:rPr>
          <w:lang w:val="pt-BR"/>
        </w:rPr>
      </w:pPr>
      <w:r w:rsidRPr="009439A6">
        <w:rPr>
          <w:noProof/>
          <w:lang w:val="pt-BR"/>
        </w:rPr>
        <w:drawing>
          <wp:inline distT="0" distB="0" distL="0" distR="0" wp14:anchorId="0D29FCC1" wp14:editId="7B38F7B9">
            <wp:extent cx="5534348" cy="1330634"/>
            <wp:effectExtent l="0" t="0" r="0" b="3175"/>
            <wp:docPr id="159351649"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649" name="Imagem 1" descr="Padrão do plano de fundo&#10;&#10;O conteúdo gerado por IA pode estar incorreto."/>
                    <pic:cNvPicPr/>
                  </pic:nvPicPr>
                  <pic:blipFill>
                    <a:blip r:embed="rId57"/>
                    <a:stretch>
                      <a:fillRect/>
                    </a:stretch>
                  </pic:blipFill>
                  <pic:spPr>
                    <a:xfrm>
                      <a:off x="0" y="0"/>
                      <a:ext cx="5543068" cy="1332730"/>
                    </a:xfrm>
                    <a:prstGeom prst="rect">
                      <a:avLst/>
                    </a:prstGeom>
                  </pic:spPr>
                </pic:pic>
              </a:graphicData>
            </a:graphic>
          </wp:inline>
        </w:drawing>
      </w:r>
    </w:p>
    <w:p w14:paraId="6F83AE7C" w14:textId="2BB0986E" w:rsidR="00143DF8" w:rsidRPr="005C3A40" w:rsidRDefault="00413286" w:rsidP="00BB604E">
      <w:pPr>
        <w:pStyle w:val="PargrafodaLista"/>
        <w:numPr>
          <w:ilvl w:val="0"/>
          <w:numId w:val="0"/>
        </w:numPr>
        <w:jc w:val="left"/>
        <w:rPr>
          <w:lang w:val="pt-BR"/>
        </w:rPr>
      </w:pPr>
      <w:r w:rsidRPr="00413286">
        <w:rPr>
          <w:noProof/>
          <w:lang w:val="pt-BR"/>
        </w:rPr>
        <w:drawing>
          <wp:inline distT="0" distB="0" distL="0" distR="0" wp14:anchorId="76CD228F" wp14:editId="402F0B3D">
            <wp:extent cx="5499843" cy="1249430"/>
            <wp:effectExtent l="0" t="0" r="5715" b="8255"/>
            <wp:docPr id="1923626794"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6794" name="Imagem 1" descr="Padrão do plano de fundo&#10;&#10;O conteúdo gerado por IA pode estar incorreto."/>
                    <pic:cNvPicPr/>
                  </pic:nvPicPr>
                  <pic:blipFill>
                    <a:blip r:embed="rId58"/>
                    <a:stretch>
                      <a:fillRect/>
                    </a:stretch>
                  </pic:blipFill>
                  <pic:spPr>
                    <a:xfrm>
                      <a:off x="0" y="0"/>
                      <a:ext cx="5511362" cy="1252047"/>
                    </a:xfrm>
                    <a:prstGeom prst="rect">
                      <a:avLst/>
                    </a:prstGeom>
                  </pic:spPr>
                </pic:pic>
              </a:graphicData>
            </a:graphic>
          </wp:inline>
        </w:drawing>
      </w:r>
      <w:r w:rsidRPr="00413286">
        <w:rPr>
          <w:noProof/>
          <w:lang w:val="pt-BR"/>
        </w:rPr>
        <w:drawing>
          <wp:inline distT="0" distB="0" distL="0" distR="0" wp14:anchorId="6AC5D5C4" wp14:editId="6FDE9603">
            <wp:extent cx="5939790" cy="1339215"/>
            <wp:effectExtent l="0" t="0" r="3810" b="0"/>
            <wp:docPr id="1326272057"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72057" name="Imagem 1" descr="Padrão do plano de fundo&#10;&#10;O conteúdo gerado por IA pode estar incorreto."/>
                    <pic:cNvPicPr/>
                  </pic:nvPicPr>
                  <pic:blipFill>
                    <a:blip r:embed="rId59"/>
                    <a:stretch>
                      <a:fillRect/>
                    </a:stretch>
                  </pic:blipFill>
                  <pic:spPr>
                    <a:xfrm>
                      <a:off x="0" y="0"/>
                      <a:ext cx="5939790" cy="1339215"/>
                    </a:xfrm>
                    <a:prstGeom prst="rect">
                      <a:avLst/>
                    </a:prstGeom>
                  </pic:spPr>
                </pic:pic>
              </a:graphicData>
            </a:graphic>
          </wp:inline>
        </w:drawing>
      </w:r>
      <w:r w:rsidR="00143DF8" w:rsidRPr="00143DF8">
        <w:rPr>
          <w:noProof/>
          <w:lang w:val="pt-BR"/>
        </w:rPr>
        <w:lastRenderedPageBreak/>
        <w:drawing>
          <wp:inline distT="0" distB="0" distL="0" distR="0" wp14:anchorId="282B23A7" wp14:editId="29C9C9E7">
            <wp:extent cx="5939790" cy="1370330"/>
            <wp:effectExtent l="0" t="0" r="3810" b="1270"/>
            <wp:docPr id="146160779"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0779" name="Imagem 1" descr="Padrão do plano de fundo&#10;&#10;O conteúdo gerado por IA pode estar incorreto."/>
                    <pic:cNvPicPr/>
                  </pic:nvPicPr>
                  <pic:blipFill>
                    <a:blip r:embed="rId60"/>
                    <a:stretch>
                      <a:fillRect/>
                    </a:stretch>
                  </pic:blipFill>
                  <pic:spPr>
                    <a:xfrm>
                      <a:off x="0" y="0"/>
                      <a:ext cx="5939790" cy="1370330"/>
                    </a:xfrm>
                    <a:prstGeom prst="rect">
                      <a:avLst/>
                    </a:prstGeom>
                  </pic:spPr>
                </pic:pic>
              </a:graphicData>
            </a:graphic>
          </wp:inline>
        </w:drawing>
      </w:r>
      <w:r w:rsidR="00143DF8" w:rsidRPr="00143DF8">
        <w:rPr>
          <w:noProof/>
          <w:lang w:val="pt-BR"/>
        </w:rPr>
        <w:drawing>
          <wp:inline distT="0" distB="0" distL="0" distR="0" wp14:anchorId="2DA5F4A2" wp14:editId="21915D91">
            <wp:extent cx="5939790" cy="931545"/>
            <wp:effectExtent l="0" t="0" r="3810" b="1905"/>
            <wp:docPr id="2090025376" name="Imagem 1" descr="Uma imagem contendo pessoa, ao ar livre, homem, em pé&#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25376" name="Imagem 1" descr="Uma imagem contendo pessoa, ao ar livre, homem, em pé&#10;&#10;O conteúdo gerado por IA pode estar incorreto."/>
                    <pic:cNvPicPr/>
                  </pic:nvPicPr>
                  <pic:blipFill>
                    <a:blip r:embed="rId61"/>
                    <a:stretch>
                      <a:fillRect/>
                    </a:stretch>
                  </pic:blipFill>
                  <pic:spPr>
                    <a:xfrm>
                      <a:off x="0" y="0"/>
                      <a:ext cx="5939790" cy="931545"/>
                    </a:xfrm>
                    <a:prstGeom prst="rect">
                      <a:avLst/>
                    </a:prstGeom>
                  </pic:spPr>
                </pic:pic>
              </a:graphicData>
            </a:graphic>
          </wp:inline>
        </w:drawing>
      </w:r>
    </w:p>
    <w:p w14:paraId="5E708F65" w14:textId="2BD4B1ED" w:rsidR="003175FA" w:rsidRDefault="00B42633" w:rsidP="00267BD7">
      <w:pPr>
        <w:pStyle w:val="PargrafodaLista"/>
        <w:rPr>
          <w:lang w:val="pt-BR"/>
        </w:rPr>
      </w:pPr>
      <w:r>
        <w:rPr>
          <w:lang w:val="pt-BR"/>
        </w:rPr>
        <w:t>Veja-se que o referido Termo de Aceite constata a efetiva entrega da Onda 1</w:t>
      </w:r>
      <w:r w:rsidR="005B3664">
        <w:rPr>
          <w:lang w:val="pt-BR"/>
        </w:rPr>
        <w:t xml:space="preserve"> e foi assinado por 17 (dezessete) pessoas do time da </w:t>
      </w:r>
      <w:proofErr w:type="spellStart"/>
      <w:r w:rsidR="005B3664">
        <w:rPr>
          <w:lang w:val="pt-BR"/>
        </w:rPr>
        <w:t>Brisanet</w:t>
      </w:r>
      <w:proofErr w:type="spellEnd"/>
      <w:r w:rsidR="005B3664">
        <w:rPr>
          <w:lang w:val="pt-BR"/>
        </w:rPr>
        <w:t xml:space="preserve">, comprovando indubitavelmente a finalização dessa primeira e importante etapa do Projeto </w:t>
      </w:r>
      <w:proofErr w:type="spellStart"/>
      <w:r w:rsidR="005B3664">
        <w:rPr>
          <w:lang w:val="pt-BR"/>
        </w:rPr>
        <w:t>Brisanet</w:t>
      </w:r>
      <w:proofErr w:type="spellEnd"/>
      <w:r w:rsidR="005B3664">
        <w:rPr>
          <w:lang w:val="pt-BR"/>
        </w:rPr>
        <w:t>.</w:t>
      </w:r>
    </w:p>
    <w:p w14:paraId="26318DE9" w14:textId="209A8F03" w:rsidR="005B3664" w:rsidRDefault="005B3664" w:rsidP="00267BD7">
      <w:pPr>
        <w:pStyle w:val="PargrafodaLista"/>
        <w:rPr>
          <w:lang w:val="pt-BR"/>
        </w:rPr>
      </w:pPr>
      <w:r>
        <w:rPr>
          <w:lang w:val="pt-BR"/>
        </w:rPr>
        <w:t>E</w:t>
      </w:r>
      <w:r w:rsidR="00A50431">
        <w:rPr>
          <w:lang w:val="pt-BR"/>
        </w:rPr>
        <w:t>, vale ressaltar desde já, os problemas (</w:t>
      </w:r>
      <w:r w:rsidR="00A50431">
        <w:rPr>
          <w:i/>
          <w:iCs/>
          <w:lang w:val="pt-BR"/>
        </w:rPr>
        <w:t>bugs</w:t>
      </w:r>
      <w:r w:rsidR="00A50431">
        <w:rPr>
          <w:lang w:val="pt-BR"/>
        </w:rPr>
        <w:t xml:space="preserve">) que foram </w:t>
      </w:r>
      <w:r w:rsidR="00142C40">
        <w:rPr>
          <w:lang w:val="pt-BR"/>
        </w:rPr>
        <w:t xml:space="preserve">nele </w:t>
      </w:r>
      <w:r w:rsidR="00A50431">
        <w:rPr>
          <w:lang w:val="pt-BR"/>
        </w:rPr>
        <w:t>identifica</w:t>
      </w:r>
      <w:r w:rsidR="00874900">
        <w:rPr>
          <w:lang w:val="pt-BR"/>
        </w:rPr>
        <w:t>d</w:t>
      </w:r>
      <w:r w:rsidR="00A50431">
        <w:rPr>
          <w:lang w:val="pt-BR"/>
        </w:rPr>
        <w:t>os</w:t>
      </w:r>
      <w:r w:rsidR="00142C40">
        <w:rPr>
          <w:lang w:val="pt-BR"/>
        </w:rPr>
        <w:t xml:space="preserve">, além de insignificantes para operação, foram devidamente resolvidos pela </w:t>
      </w:r>
      <w:proofErr w:type="spellStart"/>
      <w:r w:rsidR="00142C40">
        <w:rPr>
          <w:lang w:val="pt-BR"/>
        </w:rPr>
        <w:t>Seidor</w:t>
      </w:r>
      <w:proofErr w:type="spellEnd"/>
      <w:r w:rsidR="00142C40">
        <w:rPr>
          <w:lang w:val="pt-BR"/>
        </w:rPr>
        <w:t xml:space="preserve">. </w:t>
      </w:r>
      <w:r w:rsidR="002460FF">
        <w:rPr>
          <w:lang w:val="pt-BR"/>
        </w:rPr>
        <w:t xml:space="preserve">Veja-se que os </w:t>
      </w:r>
      <w:r w:rsidR="002460FF">
        <w:rPr>
          <w:i/>
          <w:iCs/>
          <w:lang w:val="pt-BR"/>
        </w:rPr>
        <w:t xml:space="preserve">bugs </w:t>
      </w:r>
      <w:r w:rsidR="002460FF">
        <w:rPr>
          <w:lang w:val="pt-BR"/>
        </w:rPr>
        <w:t xml:space="preserve">eram identificados por códigos, </w:t>
      </w:r>
      <w:r w:rsidR="00EA735B">
        <w:rPr>
          <w:lang w:val="pt-BR"/>
        </w:rPr>
        <w:t xml:space="preserve">no presente caso, os de n. 9865 e n. 10375, </w:t>
      </w:r>
      <w:r w:rsidR="00703D02">
        <w:rPr>
          <w:lang w:val="pt-BR"/>
        </w:rPr>
        <w:t xml:space="preserve">cuja solução pode ser confirmada por meio de acesso à documentação do caso que consta do sistema </w:t>
      </w:r>
      <w:r w:rsidR="00703D02">
        <w:rPr>
          <w:i/>
          <w:iCs/>
          <w:lang w:val="pt-BR"/>
        </w:rPr>
        <w:t xml:space="preserve">Azure </w:t>
      </w:r>
      <w:proofErr w:type="spellStart"/>
      <w:r w:rsidR="00703D02">
        <w:rPr>
          <w:i/>
          <w:iCs/>
          <w:lang w:val="pt-BR"/>
        </w:rPr>
        <w:t>DevOps</w:t>
      </w:r>
      <w:proofErr w:type="spellEnd"/>
      <w:r w:rsidR="00703D02">
        <w:rPr>
          <w:lang w:val="pt-BR"/>
        </w:rPr>
        <w:t xml:space="preserve">, </w:t>
      </w:r>
      <w:r w:rsidR="005744A9">
        <w:rPr>
          <w:lang w:val="pt-BR"/>
        </w:rPr>
        <w:t xml:space="preserve">no qual o Projeto </w:t>
      </w:r>
      <w:proofErr w:type="spellStart"/>
      <w:r w:rsidR="005744A9">
        <w:rPr>
          <w:lang w:val="pt-BR"/>
        </w:rPr>
        <w:t>Brisanet</w:t>
      </w:r>
      <w:proofErr w:type="spellEnd"/>
      <w:r w:rsidR="005744A9">
        <w:rPr>
          <w:lang w:val="pt-BR"/>
        </w:rPr>
        <w:t xml:space="preserve"> foi desenvolvido </w:t>
      </w:r>
      <w:r w:rsidR="005744A9">
        <w:rPr>
          <w:b/>
          <w:bCs/>
          <w:u w:val="single"/>
          <w:lang w:val="pt-BR"/>
        </w:rPr>
        <w:t>com a participação de todo o time da Autora</w:t>
      </w:r>
      <w:r w:rsidR="005744A9">
        <w:rPr>
          <w:lang w:val="pt-BR"/>
        </w:rPr>
        <w:t>:</w:t>
      </w:r>
      <w:r w:rsidR="00E065B8">
        <w:rPr>
          <w:rStyle w:val="Refdenotaderodap"/>
          <w:lang w:val="pt-BR"/>
        </w:rPr>
        <w:footnoteReference w:id="23"/>
      </w:r>
      <w:r w:rsidR="005744A9">
        <w:rPr>
          <w:lang w:val="pt-BR"/>
        </w:rPr>
        <w:t xml:space="preserve"> </w:t>
      </w:r>
    </w:p>
    <w:p w14:paraId="27FE90E0" w14:textId="53A073E8" w:rsidR="005744A9" w:rsidRDefault="00BF7B27" w:rsidP="00BF7B27">
      <w:pPr>
        <w:pStyle w:val="PargrafodaLista"/>
        <w:numPr>
          <w:ilvl w:val="0"/>
          <w:numId w:val="0"/>
        </w:numPr>
        <w:jc w:val="center"/>
        <w:rPr>
          <w:lang w:val="pt-BR"/>
        </w:rPr>
      </w:pPr>
      <w:r>
        <w:rPr>
          <w:noProof/>
          <w:lang w:val="pt-BR"/>
        </w:rPr>
        <mc:AlternateContent>
          <mc:Choice Requires="wps">
            <w:drawing>
              <wp:anchor distT="0" distB="0" distL="114300" distR="114300" simplePos="0" relativeHeight="251669504" behindDoc="0" locked="0" layoutInCell="1" allowOverlap="1" wp14:anchorId="2DBE522D" wp14:editId="0808884B">
                <wp:simplePos x="0" y="0"/>
                <wp:positionH relativeFrom="column">
                  <wp:posOffset>1214973</wp:posOffset>
                </wp:positionH>
                <wp:positionV relativeFrom="paragraph">
                  <wp:posOffset>1139247</wp:posOffset>
                </wp:positionV>
                <wp:extent cx="1194179" cy="334370"/>
                <wp:effectExtent l="57150" t="19050" r="82550" b="104140"/>
                <wp:wrapNone/>
                <wp:docPr id="1068383193" name="Retângulo 11"/>
                <wp:cNvGraphicFramePr/>
                <a:graphic xmlns:a="http://schemas.openxmlformats.org/drawingml/2006/main">
                  <a:graphicData uri="http://schemas.microsoft.com/office/word/2010/wordprocessingShape">
                    <wps:wsp>
                      <wps:cNvSpPr/>
                      <wps:spPr>
                        <a:xfrm>
                          <a:off x="0" y="0"/>
                          <a:ext cx="1194179" cy="334370"/>
                        </a:xfrm>
                        <a:prstGeom prst="rect">
                          <a:avLst/>
                        </a:prstGeom>
                        <a:noFill/>
                        <a:ln w="254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D89E3" id="Retângulo 11" o:spid="_x0000_s1026" style="position:absolute;margin-left:95.65pt;margin-top:89.7pt;width:94.05pt;height:26.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" filled="f" strokecolor="#e00" strokeweight="2pt">
                <v:shadow on="t" color="black" opacity="22937f" origin=",.5" offset="0,.63889mm"/>
              </v:rect>
            </w:pict>
          </mc:Fallback>
        </mc:AlternateContent>
      </w:r>
      <w:r w:rsidR="00076051" w:rsidRPr="00076051">
        <w:rPr>
          <w:noProof/>
          <w:lang w:val="pt-BR"/>
        </w:rPr>
        <w:drawing>
          <wp:inline distT="0" distB="0" distL="0" distR="0" wp14:anchorId="750CE91A" wp14:editId="706FFCF8">
            <wp:extent cx="3303775" cy="1614147"/>
            <wp:effectExtent l="19050" t="19050" r="11430" b="24765"/>
            <wp:docPr id="81868755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7558" name="Imagem 1" descr="Interface gráfica do usuário, Aplicativo&#10;&#10;O conteúdo gerado por IA pode estar incorreto."/>
                    <pic:cNvPicPr/>
                  </pic:nvPicPr>
                  <pic:blipFill>
                    <a:blip r:embed="rId62"/>
                    <a:stretch>
                      <a:fillRect/>
                    </a:stretch>
                  </pic:blipFill>
                  <pic:spPr>
                    <a:xfrm>
                      <a:off x="0" y="0"/>
                      <a:ext cx="3315823" cy="1620033"/>
                    </a:xfrm>
                    <a:prstGeom prst="rect">
                      <a:avLst/>
                    </a:prstGeom>
                    <a:ln>
                      <a:solidFill>
                        <a:srgbClr val="FFC000"/>
                      </a:solidFill>
                    </a:ln>
                  </pic:spPr>
                </pic:pic>
              </a:graphicData>
            </a:graphic>
          </wp:inline>
        </w:drawing>
      </w:r>
    </w:p>
    <w:p w14:paraId="0E97A9C0" w14:textId="4D8B5B28" w:rsidR="00076051" w:rsidRDefault="00CC6005" w:rsidP="00BF7B27">
      <w:pPr>
        <w:pStyle w:val="PargrafodaLista"/>
        <w:numPr>
          <w:ilvl w:val="0"/>
          <w:numId w:val="0"/>
        </w:numPr>
        <w:jc w:val="center"/>
        <w:rPr>
          <w:lang w:val="pt-BR"/>
        </w:rPr>
      </w:pPr>
      <w:r>
        <w:rPr>
          <w:noProof/>
          <w:lang w:val="pt-BR"/>
        </w:rPr>
        <w:lastRenderedPageBreak/>
        <mc:AlternateContent>
          <mc:Choice Requires="wps">
            <w:drawing>
              <wp:anchor distT="0" distB="0" distL="114300" distR="114300" simplePos="0" relativeHeight="251671552" behindDoc="0" locked="0" layoutInCell="1" allowOverlap="1" wp14:anchorId="3341C3B7" wp14:editId="0BD61231">
                <wp:simplePos x="0" y="0"/>
                <wp:positionH relativeFrom="column">
                  <wp:posOffset>605420</wp:posOffset>
                </wp:positionH>
                <wp:positionV relativeFrom="paragraph">
                  <wp:posOffset>890716</wp:posOffset>
                </wp:positionV>
                <wp:extent cx="1194179" cy="334370"/>
                <wp:effectExtent l="57150" t="19050" r="82550" b="104140"/>
                <wp:wrapNone/>
                <wp:docPr id="1780333410" name="Retângulo 11"/>
                <wp:cNvGraphicFramePr/>
                <a:graphic xmlns:a="http://schemas.openxmlformats.org/drawingml/2006/main">
                  <a:graphicData uri="http://schemas.microsoft.com/office/word/2010/wordprocessingShape">
                    <wps:wsp>
                      <wps:cNvSpPr/>
                      <wps:spPr>
                        <a:xfrm>
                          <a:off x="0" y="0"/>
                          <a:ext cx="1194179" cy="334370"/>
                        </a:xfrm>
                        <a:prstGeom prst="rect">
                          <a:avLst/>
                        </a:prstGeom>
                        <a:noFill/>
                        <a:ln w="254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86936" id="Retângulo 11" o:spid="_x0000_s1026" style="position:absolute;margin-left:47.65pt;margin-top:70.15pt;width:94.05pt;height:2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" filled="f" strokecolor="#e00" strokeweight="2pt">
                <v:shadow on="t" color="black" opacity="22937f" origin=",.5" offset="0,.63889mm"/>
              </v:rect>
            </w:pict>
          </mc:Fallback>
        </mc:AlternateContent>
      </w:r>
      <w:r w:rsidRPr="00CC6005">
        <w:rPr>
          <w:noProof/>
          <w:lang w:val="pt-BR"/>
        </w:rPr>
        <w:drawing>
          <wp:inline distT="0" distB="0" distL="0" distR="0" wp14:anchorId="059995FF" wp14:editId="37F21363">
            <wp:extent cx="4568190" cy="1355220"/>
            <wp:effectExtent l="19050" t="19050" r="22860" b="16510"/>
            <wp:docPr id="213307604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6047" name="Imagem 1" descr="Interface gráfica do usuário, Texto, Aplicativo&#10;&#10;O conteúdo gerado por IA pode estar incorreto."/>
                    <pic:cNvPicPr/>
                  </pic:nvPicPr>
                  <pic:blipFill>
                    <a:blip r:embed="rId63"/>
                    <a:stretch>
                      <a:fillRect/>
                    </a:stretch>
                  </pic:blipFill>
                  <pic:spPr>
                    <a:xfrm>
                      <a:off x="0" y="0"/>
                      <a:ext cx="4592442" cy="1362415"/>
                    </a:xfrm>
                    <a:prstGeom prst="rect">
                      <a:avLst/>
                    </a:prstGeom>
                    <a:ln>
                      <a:solidFill>
                        <a:srgbClr val="FFC000"/>
                      </a:solidFill>
                    </a:ln>
                  </pic:spPr>
                </pic:pic>
              </a:graphicData>
            </a:graphic>
          </wp:inline>
        </w:drawing>
      </w:r>
    </w:p>
    <w:p w14:paraId="647AD1C1" w14:textId="2E2A6B32" w:rsidR="00CC6005" w:rsidRDefault="00CC6005" w:rsidP="00267BD7">
      <w:pPr>
        <w:pStyle w:val="PargrafodaLista"/>
        <w:rPr>
          <w:lang w:val="pt-BR"/>
        </w:rPr>
      </w:pPr>
      <w:r>
        <w:rPr>
          <w:lang w:val="pt-BR"/>
        </w:rPr>
        <w:t xml:space="preserve">Como se vê, portanto, a Onda 1 foi entregue pela </w:t>
      </w:r>
      <w:proofErr w:type="spellStart"/>
      <w:r>
        <w:rPr>
          <w:lang w:val="pt-BR"/>
        </w:rPr>
        <w:t>Seidor</w:t>
      </w:r>
      <w:proofErr w:type="spellEnd"/>
      <w:r>
        <w:rPr>
          <w:lang w:val="pt-BR"/>
        </w:rPr>
        <w:t xml:space="preserve">, </w:t>
      </w:r>
      <w:r w:rsidR="0011038F">
        <w:rPr>
          <w:lang w:val="pt-BR"/>
        </w:rPr>
        <w:t xml:space="preserve">as suas funcionalidades </w:t>
      </w:r>
      <w:r>
        <w:rPr>
          <w:lang w:val="pt-BR"/>
        </w:rPr>
        <w:t>testa</w:t>
      </w:r>
      <w:r w:rsidR="0011038F">
        <w:rPr>
          <w:lang w:val="pt-BR"/>
        </w:rPr>
        <w:t>d</w:t>
      </w:r>
      <w:r>
        <w:rPr>
          <w:lang w:val="pt-BR"/>
        </w:rPr>
        <w:t>a</w:t>
      </w:r>
      <w:r w:rsidR="0011038F">
        <w:rPr>
          <w:lang w:val="pt-BR"/>
        </w:rPr>
        <w:t>s</w:t>
      </w:r>
      <w:r>
        <w:rPr>
          <w:lang w:val="pt-BR"/>
        </w:rPr>
        <w:t xml:space="preserve"> e validada</w:t>
      </w:r>
      <w:r w:rsidR="0011038F">
        <w:rPr>
          <w:lang w:val="pt-BR"/>
        </w:rPr>
        <w:t>s</w:t>
      </w:r>
      <w:r>
        <w:rPr>
          <w:lang w:val="pt-BR"/>
        </w:rPr>
        <w:t xml:space="preserve"> pela Autora, e os pequenos </w:t>
      </w:r>
      <w:r>
        <w:rPr>
          <w:i/>
          <w:iCs/>
          <w:lang w:val="pt-BR"/>
        </w:rPr>
        <w:t xml:space="preserve">bugs </w:t>
      </w:r>
      <w:r>
        <w:rPr>
          <w:lang w:val="pt-BR"/>
        </w:rPr>
        <w:t>identificados foram devidamente corrigidos</w:t>
      </w:r>
      <w:r w:rsidR="00815A9B">
        <w:rPr>
          <w:lang w:val="pt-BR"/>
        </w:rPr>
        <w:t>, não havendo que se falar em “</w:t>
      </w:r>
      <w:r w:rsidR="00815A9B">
        <w:rPr>
          <w:i/>
          <w:iCs/>
          <w:lang w:val="pt-BR"/>
        </w:rPr>
        <w:t>falhas</w:t>
      </w:r>
      <w:r w:rsidR="00815A9B">
        <w:rPr>
          <w:lang w:val="pt-BR"/>
        </w:rPr>
        <w:t>” ou “</w:t>
      </w:r>
      <w:r w:rsidR="00815A9B">
        <w:rPr>
          <w:i/>
          <w:iCs/>
          <w:lang w:val="pt-BR"/>
        </w:rPr>
        <w:t>não entrega</w:t>
      </w:r>
      <w:r w:rsidR="00815A9B">
        <w:rPr>
          <w:lang w:val="pt-BR"/>
        </w:rPr>
        <w:t xml:space="preserve">” pela </w:t>
      </w:r>
      <w:proofErr w:type="spellStart"/>
      <w:r w:rsidR="00815A9B">
        <w:rPr>
          <w:lang w:val="pt-BR"/>
        </w:rPr>
        <w:t>Seidor</w:t>
      </w:r>
      <w:proofErr w:type="spellEnd"/>
      <w:r w:rsidR="00815A9B">
        <w:rPr>
          <w:lang w:val="pt-BR"/>
        </w:rPr>
        <w:t xml:space="preserve">. </w:t>
      </w:r>
    </w:p>
    <w:p w14:paraId="7BDED8F5" w14:textId="3D90D8E4" w:rsidR="00815A9B" w:rsidRDefault="00815A9B" w:rsidP="00815A9B">
      <w:pPr>
        <w:pStyle w:val="Ttulo3"/>
        <w:rPr>
          <w:lang w:val="pt-BR"/>
        </w:rPr>
      </w:pPr>
      <w:r>
        <w:rPr>
          <w:lang w:val="pt-BR"/>
        </w:rPr>
        <w:t xml:space="preserve">A entrega da Onda 2 foi concluída </w:t>
      </w:r>
      <w:r w:rsidR="0056713E">
        <w:rPr>
          <w:lang w:val="pt-BR"/>
        </w:rPr>
        <w:t xml:space="preserve">pela </w:t>
      </w:r>
      <w:proofErr w:type="spellStart"/>
      <w:r w:rsidR="0056713E">
        <w:rPr>
          <w:lang w:val="pt-BR"/>
        </w:rPr>
        <w:t>Seidor</w:t>
      </w:r>
      <w:proofErr w:type="spellEnd"/>
      <w:r w:rsidR="0056713E">
        <w:rPr>
          <w:lang w:val="pt-BR"/>
        </w:rPr>
        <w:t xml:space="preserve"> e o respectivo Termo de Aceite assinado pela </w:t>
      </w:r>
      <w:proofErr w:type="spellStart"/>
      <w:r w:rsidR="0056713E">
        <w:rPr>
          <w:lang w:val="pt-BR"/>
        </w:rPr>
        <w:t>Brisanet</w:t>
      </w:r>
      <w:proofErr w:type="spellEnd"/>
      <w:r w:rsidR="0056713E">
        <w:rPr>
          <w:lang w:val="pt-BR"/>
        </w:rPr>
        <w:t xml:space="preserve"> em </w:t>
      </w:r>
      <w:r w:rsidR="003C7B01">
        <w:rPr>
          <w:lang w:val="pt-BR"/>
        </w:rPr>
        <w:t>12.3.2024</w:t>
      </w:r>
    </w:p>
    <w:p w14:paraId="759AE712" w14:textId="17C92515" w:rsidR="00BF2CCA" w:rsidRDefault="007A5A7F" w:rsidP="00267BD7">
      <w:pPr>
        <w:pStyle w:val="PargrafodaLista"/>
        <w:rPr>
          <w:lang w:val="pt-BR"/>
        </w:rPr>
      </w:pPr>
      <w:r>
        <w:rPr>
          <w:lang w:val="pt-BR"/>
        </w:rPr>
        <w:t xml:space="preserve">A Onda 2, </w:t>
      </w:r>
      <w:r w:rsidR="00252CBD">
        <w:rPr>
          <w:lang w:val="pt-BR"/>
        </w:rPr>
        <w:t>que foi severamente impactada pelas dezenas de alterações solicitadas pela Autora, foi igualmente concluída</w:t>
      </w:r>
      <w:r w:rsidR="002F1360">
        <w:rPr>
          <w:lang w:val="pt-BR"/>
        </w:rPr>
        <w:t xml:space="preserve"> com a realização de 2 (dois) ciclos de testes realizados entre os dias 27.9.2023 e 30.11.2023</w:t>
      </w:r>
      <w:r w:rsidR="00733DED">
        <w:rPr>
          <w:lang w:val="pt-BR"/>
        </w:rPr>
        <w:t xml:space="preserve">, com </w:t>
      </w:r>
      <w:r w:rsidR="0096322B">
        <w:rPr>
          <w:lang w:val="pt-BR"/>
        </w:rPr>
        <w:t>“</w:t>
      </w:r>
      <w:r w:rsidR="0096322B">
        <w:rPr>
          <w:i/>
          <w:iCs/>
          <w:lang w:val="pt-BR"/>
        </w:rPr>
        <w:t xml:space="preserve">100% de seus passos testados e validados pelo time de Key </w:t>
      </w:r>
      <w:proofErr w:type="spellStart"/>
      <w:r w:rsidR="0096322B">
        <w:rPr>
          <w:i/>
          <w:iCs/>
          <w:lang w:val="pt-BR"/>
        </w:rPr>
        <w:t>User</w:t>
      </w:r>
      <w:proofErr w:type="spellEnd"/>
      <w:r w:rsidR="00F91FBC">
        <w:rPr>
          <w:lang w:val="pt-BR"/>
        </w:rPr>
        <w:t xml:space="preserve">(s) </w:t>
      </w:r>
      <w:r w:rsidR="00F91FBC">
        <w:rPr>
          <w:i/>
          <w:iCs/>
          <w:lang w:val="pt-BR"/>
        </w:rPr>
        <w:t xml:space="preserve">da </w:t>
      </w:r>
      <w:proofErr w:type="spellStart"/>
      <w:r w:rsidR="00F91FBC">
        <w:rPr>
          <w:i/>
          <w:iCs/>
          <w:lang w:val="pt-BR"/>
        </w:rPr>
        <w:t>Brisanet</w:t>
      </w:r>
      <w:proofErr w:type="spellEnd"/>
      <w:r w:rsidR="00F91FBC">
        <w:rPr>
          <w:i/>
          <w:iCs/>
          <w:lang w:val="pt-BR"/>
        </w:rPr>
        <w:t xml:space="preserve"> e, em sua conclusão, </w:t>
      </w:r>
      <w:r w:rsidR="00F91FBC">
        <w:rPr>
          <w:b/>
          <w:bCs/>
          <w:i/>
          <w:iCs/>
          <w:u w:val="single"/>
          <w:lang w:val="pt-BR"/>
        </w:rPr>
        <w:t>não existiam bugs críticos registrados em aberto</w:t>
      </w:r>
      <w:r w:rsidR="00BF2CCA">
        <w:rPr>
          <w:lang w:val="pt-BR"/>
        </w:rPr>
        <w:t>”</w:t>
      </w:r>
      <w:r w:rsidR="008C4303">
        <w:rPr>
          <w:lang w:val="pt-BR"/>
        </w:rPr>
        <w:t>.</w:t>
      </w:r>
      <w:r w:rsidR="00BF2CCA">
        <w:rPr>
          <w:lang w:val="pt-BR"/>
        </w:rPr>
        <w:t xml:space="preserve"> </w:t>
      </w:r>
      <w:r w:rsidR="008C4303">
        <w:rPr>
          <w:lang w:val="pt-BR"/>
        </w:rPr>
        <w:t xml:space="preserve">O respectivo Termo de Aceite, que dispõe claramente sobre a conclusão dos trabalhos e a aprovação das funcionalidades pela </w:t>
      </w:r>
      <w:proofErr w:type="spellStart"/>
      <w:r w:rsidR="008C4303">
        <w:rPr>
          <w:lang w:val="pt-BR"/>
        </w:rPr>
        <w:t>Brisanet</w:t>
      </w:r>
      <w:proofErr w:type="spellEnd"/>
      <w:r w:rsidR="008C4303">
        <w:rPr>
          <w:lang w:val="pt-BR"/>
        </w:rPr>
        <w:t xml:space="preserve">, </w:t>
      </w:r>
      <w:r w:rsidR="00CE6CD2">
        <w:rPr>
          <w:lang w:val="pt-BR"/>
        </w:rPr>
        <w:t>expressamente detalhadas no documento, foi regularmente</w:t>
      </w:r>
      <w:r w:rsidR="00BF2CCA">
        <w:rPr>
          <w:lang w:val="pt-BR"/>
        </w:rPr>
        <w:t xml:space="preserve"> assinado pela </w:t>
      </w:r>
      <w:proofErr w:type="spellStart"/>
      <w:r w:rsidR="00BF2CCA">
        <w:rPr>
          <w:lang w:val="pt-BR"/>
        </w:rPr>
        <w:t>Brisanet</w:t>
      </w:r>
      <w:proofErr w:type="spellEnd"/>
      <w:r w:rsidR="00BF2CCA">
        <w:rPr>
          <w:lang w:val="pt-BR"/>
        </w:rPr>
        <w:t xml:space="preserve"> em 12.3.2024:</w:t>
      </w:r>
      <w:r w:rsidR="00837E92">
        <w:rPr>
          <w:rStyle w:val="Refdenotaderodap"/>
          <w:lang w:val="pt-BR"/>
        </w:rPr>
        <w:footnoteReference w:id="24"/>
      </w:r>
    </w:p>
    <w:p w14:paraId="4F9E9D57" w14:textId="6A5C23F1" w:rsidR="00BF2CCA" w:rsidRDefault="00837E92" w:rsidP="00BF2CCA">
      <w:pPr>
        <w:pStyle w:val="PargrafodaLista"/>
        <w:numPr>
          <w:ilvl w:val="0"/>
          <w:numId w:val="0"/>
        </w:numPr>
        <w:rPr>
          <w:lang w:val="pt-BR"/>
        </w:rPr>
      </w:pPr>
      <w:r w:rsidRPr="00837E92">
        <w:rPr>
          <w:noProof/>
          <w:lang w:val="pt-BR"/>
        </w:rPr>
        <w:drawing>
          <wp:inline distT="0" distB="0" distL="0" distR="0" wp14:anchorId="6BDBD5CD" wp14:editId="2829BA43">
            <wp:extent cx="5939790" cy="615315"/>
            <wp:effectExtent l="0" t="0" r="3810" b="0"/>
            <wp:docPr id="1930424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4216" name=""/>
                    <pic:cNvPicPr/>
                  </pic:nvPicPr>
                  <pic:blipFill>
                    <a:blip r:embed="rId64"/>
                    <a:stretch>
                      <a:fillRect/>
                    </a:stretch>
                  </pic:blipFill>
                  <pic:spPr>
                    <a:xfrm>
                      <a:off x="0" y="0"/>
                      <a:ext cx="5939790" cy="615315"/>
                    </a:xfrm>
                    <a:prstGeom prst="rect">
                      <a:avLst/>
                    </a:prstGeom>
                  </pic:spPr>
                </pic:pic>
              </a:graphicData>
            </a:graphic>
          </wp:inline>
        </w:drawing>
      </w:r>
    </w:p>
    <w:p w14:paraId="64B6B5C6" w14:textId="3E28FF52" w:rsidR="003C7B01" w:rsidRDefault="00493647" w:rsidP="00BF2CCA">
      <w:pPr>
        <w:pStyle w:val="PargrafodaLista"/>
        <w:numPr>
          <w:ilvl w:val="0"/>
          <w:numId w:val="0"/>
        </w:numPr>
        <w:rPr>
          <w:lang w:val="pt-BR"/>
        </w:rPr>
      </w:pPr>
      <w:r w:rsidRPr="00493647">
        <w:rPr>
          <w:noProof/>
          <w:lang w:val="pt-BR"/>
        </w:rPr>
        <w:lastRenderedPageBreak/>
        <w:drawing>
          <wp:inline distT="0" distB="0" distL="0" distR="0" wp14:anchorId="45D7BA1D" wp14:editId="68732C46">
            <wp:extent cx="5939790" cy="1562100"/>
            <wp:effectExtent l="0" t="0" r="3810" b="0"/>
            <wp:docPr id="94405237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52371" name="Imagem 1" descr="Interface gráfica do usuário, Texto, Aplicativo&#10;&#10;O conteúdo gerado por IA pode estar incorreto."/>
                    <pic:cNvPicPr/>
                  </pic:nvPicPr>
                  <pic:blipFill>
                    <a:blip r:embed="rId65"/>
                    <a:stretch>
                      <a:fillRect/>
                    </a:stretch>
                  </pic:blipFill>
                  <pic:spPr>
                    <a:xfrm>
                      <a:off x="0" y="0"/>
                      <a:ext cx="5939790" cy="1562100"/>
                    </a:xfrm>
                    <a:prstGeom prst="rect">
                      <a:avLst/>
                    </a:prstGeom>
                  </pic:spPr>
                </pic:pic>
              </a:graphicData>
            </a:graphic>
          </wp:inline>
        </w:drawing>
      </w:r>
    </w:p>
    <w:p w14:paraId="4D52AF83" w14:textId="4E5AD4F1" w:rsidR="003C7B01" w:rsidRDefault="003358B0" w:rsidP="003358B0">
      <w:pPr>
        <w:pStyle w:val="PargrafodaLista"/>
        <w:numPr>
          <w:ilvl w:val="0"/>
          <w:numId w:val="0"/>
        </w:numPr>
        <w:rPr>
          <w:lang w:val="pt-BR"/>
        </w:rPr>
      </w:pPr>
      <w:r w:rsidRPr="003358B0">
        <w:rPr>
          <w:noProof/>
          <w:lang w:val="pt-BR"/>
        </w:rPr>
        <w:drawing>
          <wp:inline distT="0" distB="0" distL="0" distR="0" wp14:anchorId="0DA806A2" wp14:editId="2509689E">
            <wp:extent cx="5939790" cy="737870"/>
            <wp:effectExtent l="0" t="0" r="3810" b="5080"/>
            <wp:docPr id="206621213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12136" name="Imagem 1" descr="Texto&#10;&#10;O conteúdo gerado por IA pode estar incorreto."/>
                    <pic:cNvPicPr/>
                  </pic:nvPicPr>
                  <pic:blipFill>
                    <a:blip r:embed="rId66"/>
                    <a:stretch>
                      <a:fillRect/>
                    </a:stretch>
                  </pic:blipFill>
                  <pic:spPr>
                    <a:xfrm>
                      <a:off x="0" y="0"/>
                      <a:ext cx="5939790" cy="737870"/>
                    </a:xfrm>
                    <a:prstGeom prst="rect">
                      <a:avLst/>
                    </a:prstGeom>
                  </pic:spPr>
                </pic:pic>
              </a:graphicData>
            </a:graphic>
          </wp:inline>
        </w:drawing>
      </w:r>
    </w:p>
    <w:p w14:paraId="19F42784" w14:textId="57051086" w:rsidR="003C7B01" w:rsidRDefault="008977BE" w:rsidP="008977BE">
      <w:pPr>
        <w:pStyle w:val="PargrafodaLista"/>
        <w:numPr>
          <w:ilvl w:val="0"/>
          <w:numId w:val="0"/>
        </w:numPr>
        <w:rPr>
          <w:lang w:val="pt-BR"/>
        </w:rPr>
      </w:pPr>
      <w:r w:rsidRPr="008977BE">
        <w:rPr>
          <w:noProof/>
          <w:lang w:val="pt-BR"/>
        </w:rPr>
        <w:drawing>
          <wp:inline distT="0" distB="0" distL="0" distR="0" wp14:anchorId="7857B7EC" wp14:editId="1D5E6284">
            <wp:extent cx="5939790" cy="648335"/>
            <wp:effectExtent l="0" t="0" r="3810" b="0"/>
            <wp:docPr id="21066646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4671" name=""/>
                    <pic:cNvPicPr/>
                  </pic:nvPicPr>
                  <pic:blipFill>
                    <a:blip r:embed="rId67"/>
                    <a:stretch>
                      <a:fillRect/>
                    </a:stretch>
                  </pic:blipFill>
                  <pic:spPr>
                    <a:xfrm>
                      <a:off x="0" y="0"/>
                      <a:ext cx="5939790" cy="648335"/>
                    </a:xfrm>
                    <a:prstGeom prst="rect">
                      <a:avLst/>
                    </a:prstGeom>
                  </pic:spPr>
                </pic:pic>
              </a:graphicData>
            </a:graphic>
          </wp:inline>
        </w:drawing>
      </w:r>
    </w:p>
    <w:p w14:paraId="03E00DAB" w14:textId="33794600" w:rsidR="003C7B01" w:rsidRDefault="00E4198F" w:rsidP="00E4198F">
      <w:pPr>
        <w:pStyle w:val="PargrafodaLista"/>
        <w:numPr>
          <w:ilvl w:val="0"/>
          <w:numId w:val="0"/>
        </w:numPr>
        <w:rPr>
          <w:lang w:val="pt-BR"/>
        </w:rPr>
      </w:pPr>
      <w:r w:rsidRPr="00E4198F">
        <w:rPr>
          <w:noProof/>
          <w:lang w:val="pt-BR"/>
        </w:rPr>
        <w:drawing>
          <wp:inline distT="0" distB="0" distL="0" distR="0" wp14:anchorId="4E7F4058" wp14:editId="11A8A93C">
            <wp:extent cx="5939790" cy="1531620"/>
            <wp:effectExtent l="0" t="0" r="3810" b="0"/>
            <wp:docPr id="936482000"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2000" name="Imagem 1" descr="Padrão do plano de fundo&#10;&#10;O conteúdo gerado por IA pode estar incorreto."/>
                    <pic:cNvPicPr/>
                  </pic:nvPicPr>
                  <pic:blipFill>
                    <a:blip r:embed="rId68"/>
                    <a:stretch>
                      <a:fillRect/>
                    </a:stretch>
                  </pic:blipFill>
                  <pic:spPr>
                    <a:xfrm>
                      <a:off x="0" y="0"/>
                      <a:ext cx="5939790" cy="1531620"/>
                    </a:xfrm>
                    <a:prstGeom prst="rect">
                      <a:avLst/>
                    </a:prstGeom>
                  </pic:spPr>
                </pic:pic>
              </a:graphicData>
            </a:graphic>
          </wp:inline>
        </w:drawing>
      </w:r>
    </w:p>
    <w:p w14:paraId="521E41A6" w14:textId="17BC83F4" w:rsidR="003C7B01" w:rsidRDefault="00E4198F" w:rsidP="00E4198F">
      <w:pPr>
        <w:pStyle w:val="PargrafodaLista"/>
        <w:numPr>
          <w:ilvl w:val="0"/>
          <w:numId w:val="0"/>
        </w:numPr>
        <w:rPr>
          <w:lang w:val="pt-BR"/>
        </w:rPr>
      </w:pPr>
      <w:r w:rsidRPr="00E4198F">
        <w:rPr>
          <w:noProof/>
          <w:lang w:val="pt-BR"/>
        </w:rPr>
        <w:drawing>
          <wp:inline distT="0" distB="0" distL="0" distR="0" wp14:anchorId="361EE84E" wp14:editId="63B8E95C">
            <wp:extent cx="5939790" cy="1320800"/>
            <wp:effectExtent l="0" t="0" r="3810" b="0"/>
            <wp:docPr id="1294823423"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23423" name="Imagem 1" descr="Padrão do plano de fundo&#10;&#10;O conteúdo gerado por IA pode estar incorreto."/>
                    <pic:cNvPicPr/>
                  </pic:nvPicPr>
                  <pic:blipFill>
                    <a:blip r:embed="rId69"/>
                    <a:stretch>
                      <a:fillRect/>
                    </a:stretch>
                  </pic:blipFill>
                  <pic:spPr>
                    <a:xfrm>
                      <a:off x="0" y="0"/>
                      <a:ext cx="5939790" cy="1320800"/>
                    </a:xfrm>
                    <a:prstGeom prst="rect">
                      <a:avLst/>
                    </a:prstGeom>
                  </pic:spPr>
                </pic:pic>
              </a:graphicData>
            </a:graphic>
          </wp:inline>
        </w:drawing>
      </w:r>
    </w:p>
    <w:p w14:paraId="0FA2BE95" w14:textId="76C4715C" w:rsidR="00E4198F" w:rsidRDefault="00387886" w:rsidP="00E4198F">
      <w:pPr>
        <w:pStyle w:val="PargrafodaLista"/>
        <w:numPr>
          <w:ilvl w:val="0"/>
          <w:numId w:val="0"/>
        </w:numPr>
        <w:rPr>
          <w:lang w:val="pt-BR"/>
        </w:rPr>
      </w:pPr>
      <w:r w:rsidRPr="00387886">
        <w:rPr>
          <w:noProof/>
          <w:lang w:val="pt-BR"/>
        </w:rPr>
        <w:drawing>
          <wp:inline distT="0" distB="0" distL="0" distR="0" wp14:anchorId="693DC3BD" wp14:editId="3A6D6320">
            <wp:extent cx="5939790" cy="1381760"/>
            <wp:effectExtent l="0" t="0" r="3810" b="8890"/>
            <wp:docPr id="606052072"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52072" name="Imagem 1" descr="Padrão do plano de fundo&#10;&#10;O conteúdo gerado por IA pode estar incorreto."/>
                    <pic:cNvPicPr/>
                  </pic:nvPicPr>
                  <pic:blipFill>
                    <a:blip r:embed="rId70"/>
                    <a:stretch>
                      <a:fillRect/>
                    </a:stretch>
                  </pic:blipFill>
                  <pic:spPr>
                    <a:xfrm>
                      <a:off x="0" y="0"/>
                      <a:ext cx="5939790" cy="1381760"/>
                    </a:xfrm>
                    <a:prstGeom prst="rect">
                      <a:avLst/>
                    </a:prstGeom>
                  </pic:spPr>
                </pic:pic>
              </a:graphicData>
            </a:graphic>
          </wp:inline>
        </w:drawing>
      </w:r>
    </w:p>
    <w:p w14:paraId="0E66CE40" w14:textId="19C8F0DE" w:rsidR="00387886" w:rsidRDefault="00387886" w:rsidP="00E4198F">
      <w:pPr>
        <w:pStyle w:val="PargrafodaLista"/>
        <w:numPr>
          <w:ilvl w:val="0"/>
          <w:numId w:val="0"/>
        </w:numPr>
        <w:rPr>
          <w:lang w:val="pt-BR"/>
        </w:rPr>
      </w:pPr>
      <w:r w:rsidRPr="00387886">
        <w:rPr>
          <w:noProof/>
          <w:lang w:val="pt-BR"/>
        </w:rPr>
        <w:lastRenderedPageBreak/>
        <w:drawing>
          <wp:inline distT="0" distB="0" distL="0" distR="0" wp14:anchorId="4CCD44F9" wp14:editId="3C39D47D">
            <wp:extent cx="5939790" cy="1351915"/>
            <wp:effectExtent l="0" t="0" r="3810" b="635"/>
            <wp:docPr id="1756462597"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2597" name="Imagem 1" descr="Padrão do plano de fundo&#10;&#10;O conteúdo gerado por IA pode estar incorreto."/>
                    <pic:cNvPicPr/>
                  </pic:nvPicPr>
                  <pic:blipFill>
                    <a:blip r:embed="rId71"/>
                    <a:stretch>
                      <a:fillRect/>
                    </a:stretch>
                  </pic:blipFill>
                  <pic:spPr>
                    <a:xfrm>
                      <a:off x="0" y="0"/>
                      <a:ext cx="5939790" cy="1351915"/>
                    </a:xfrm>
                    <a:prstGeom prst="rect">
                      <a:avLst/>
                    </a:prstGeom>
                  </pic:spPr>
                </pic:pic>
              </a:graphicData>
            </a:graphic>
          </wp:inline>
        </w:drawing>
      </w:r>
    </w:p>
    <w:p w14:paraId="3537E430" w14:textId="764AADA4" w:rsidR="00387886" w:rsidRDefault="006F0BEF" w:rsidP="00E4198F">
      <w:pPr>
        <w:pStyle w:val="PargrafodaLista"/>
        <w:numPr>
          <w:ilvl w:val="0"/>
          <w:numId w:val="0"/>
        </w:numPr>
        <w:rPr>
          <w:lang w:val="pt-BR"/>
        </w:rPr>
      </w:pPr>
      <w:r w:rsidRPr="006F0BEF">
        <w:rPr>
          <w:noProof/>
          <w:lang w:val="pt-BR"/>
        </w:rPr>
        <w:drawing>
          <wp:inline distT="0" distB="0" distL="0" distR="0" wp14:anchorId="29F47579" wp14:editId="4EC97CAD">
            <wp:extent cx="5939790" cy="942340"/>
            <wp:effectExtent l="0" t="0" r="3810" b="0"/>
            <wp:docPr id="2125313825"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3825" name="Imagem 1" descr="Padrão do plano de fundo&#10;&#10;O conteúdo gerado por IA pode estar incorreto."/>
                    <pic:cNvPicPr/>
                  </pic:nvPicPr>
                  <pic:blipFill>
                    <a:blip r:embed="rId72"/>
                    <a:stretch>
                      <a:fillRect/>
                    </a:stretch>
                  </pic:blipFill>
                  <pic:spPr>
                    <a:xfrm>
                      <a:off x="0" y="0"/>
                      <a:ext cx="5939790" cy="942340"/>
                    </a:xfrm>
                    <a:prstGeom prst="rect">
                      <a:avLst/>
                    </a:prstGeom>
                  </pic:spPr>
                </pic:pic>
              </a:graphicData>
            </a:graphic>
          </wp:inline>
        </w:drawing>
      </w:r>
    </w:p>
    <w:p w14:paraId="3ED9BFB5" w14:textId="76199D74" w:rsidR="006F0BEF" w:rsidRDefault="006F0BEF" w:rsidP="006F0BEF">
      <w:pPr>
        <w:pStyle w:val="PargrafodaLista"/>
        <w:rPr>
          <w:lang w:val="pt-BR"/>
        </w:rPr>
      </w:pPr>
      <w:r>
        <w:rPr>
          <w:lang w:val="pt-BR"/>
        </w:rPr>
        <w:t xml:space="preserve">Veja-se que o referido Termo de Aceite constata a efetiva entrega da Onda 2 e foi assinado por 14 (quatorze) pessoas do time da </w:t>
      </w:r>
      <w:proofErr w:type="spellStart"/>
      <w:r>
        <w:rPr>
          <w:lang w:val="pt-BR"/>
        </w:rPr>
        <w:t>Brisanet</w:t>
      </w:r>
      <w:proofErr w:type="spellEnd"/>
      <w:r>
        <w:rPr>
          <w:lang w:val="pt-BR"/>
        </w:rPr>
        <w:t xml:space="preserve">, comprovando indubitavelmente a finalização dessa primeira e importante etapa do Projeto </w:t>
      </w:r>
      <w:proofErr w:type="spellStart"/>
      <w:r>
        <w:rPr>
          <w:lang w:val="pt-BR"/>
        </w:rPr>
        <w:t>Brisanet</w:t>
      </w:r>
      <w:proofErr w:type="spellEnd"/>
      <w:r>
        <w:rPr>
          <w:lang w:val="pt-BR"/>
        </w:rPr>
        <w:t>.</w:t>
      </w:r>
    </w:p>
    <w:p w14:paraId="429C4E48" w14:textId="10B2333C" w:rsidR="006F0BEF" w:rsidRDefault="006F0BEF" w:rsidP="006F0BEF">
      <w:pPr>
        <w:pStyle w:val="PargrafodaLista"/>
        <w:rPr>
          <w:lang w:val="pt-BR"/>
        </w:rPr>
      </w:pPr>
      <w:r>
        <w:rPr>
          <w:lang w:val="pt-BR"/>
        </w:rPr>
        <w:t>E, vale ressaltar desde já, os problemas (</w:t>
      </w:r>
      <w:r>
        <w:rPr>
          <w:i/>
          <w:iCs/>
          <w:lang w:val="pt-BR"/>
        </w:rPr>
        <w:t>bugs</w:t>
      </w:r>
      <w:r>
        <w:rPr>
          <w:lang w:val="pt-BR"/>
        </w:rPr>
        <w:t>) que foram nele identifica</w:t>
      </w:r>
      <w:r w:rsidR="00874900">
        <w:rPr>
          <w:lang w:val="pt-BR"/>
        </w:rPr>
        <w:t>d</w:t>
      </w:r>
      <w:r>
        <w:rPr>
          <w:lang w:val="pt-BR"/>
        </w:rPr>
        <w:t>os, além de</w:t>
      </w:r>
      <w:r w:rsidR="00874900">
        <w:rPr>
          <w:lang w:val="pt-BR"/>
        </w:rPr>
        <w:t xml:space="preserve"> igualmente</w:t>
      </w:r>
      <w:r>
        <w:rPr>
          <w:lang w:val="pt-BR"/>
        </w:rPr>
        <w:t xml:space="preserve"> insignificantes para operação, foram devidamente resolvidos pela </w:t>
      </w:r>
      <w:proofErr w:type="spellStart"/>
      <w:r>
        <w:rPr>
          <w:lang w:val="pt-BR"/>
        </w:rPr>
        <w:t>Seidor</w:t>
      </w:r>
      <w:proofErr w:type="spellEnd"/>
      <w:r w:rsidR="00874900">
        <w:rPr>
          <w:lang w:val="pt-BR"/>
        </w:rPr>
        <w:t xml:space="preserve">, como também se constata da análise </w:t>
      </w:r>
      <w:r>
        <w:rPr>
          <w:lang w:val="pt-BR"/>
        </w:rPr>
        <w:t xml:space="preserve">do sistema </w:t>
      </w:r>
      <w:r>
        <w:rPr>
          <w:i/>
          <w:iCs/>
          <w:lang w:val="pt-BR"/>
        </w:rPr>
        <w:t xml:space="preserve">Azure </w:t>
      </w:r>
      <w:proofErr w:type="spellStart"/>
      <w:r>
        <w:rPr>
          <w:i/>
          <w:iCs/>
          <w:lang w:val="pt-BR"/>
        </w:rPr>
        <w:t>DevOps</w:t>
      </w:r>
      <w:proofErr w:type="spellEnd"/>
      <w:r>
        <w:rPr>
          <w:lang w:val="pt-BR"/>
        </w:rPr>
        <w:t>:</w:t>
      </w:r>
      <w:r w:rsidR="00E065B8">
        <w:rPr>
          <w:rStyle w:val="Refdenotaderodap"/>
          <w:lang w:val="pt-BR"/>
        </w:rPr>
        <w:footnoteReference w:id="25"/>
      </w:r>
      <w:r>
        <w:rPr>
          <w:lang w:val="pt-BR"/>
        </w:rPr>
        <w:t xml:space="preserve"> </w:t>
      </w:r>
    </w:p>
    <w:p w14:paraId="55F9B17D" w14:textId="0E8BA0C2" w:rsidR="00454CBF" w:rsidRDefault="00FC4E22" w:rsidP="00FC4E22">
      <w:pPr>
        <w:pStyle w:val="PargrafodaLista"/>
        <w:numPr>
          <w:ilvl w:val="0"/>
          <w:numId w:val="0"/>
        </w:numPr>
        <w:jc w:val="center"/>
        <w:rPr>
          <w:lang w:val="pt-BR"/>
        </w:rPr>
      </w:pPr>
      <w:r w:rsidRPr="00FC4E22">
        <w:rPr>
          <w:noProof/>
          <w:lang w:val="pt-BR"/>
        </w:rPr>
        <w:drawing>
          <wp:inline distT="0" distB="0" distL="0" distR="0" wp14:anchorId="1DA2FB76" wp14:editId="215A9698">
            <wp:extent cx="4478025" cy="1747838"/>
            <wp:effectExtent l="0" t="0" r="0" b="5080"/>
            <wp:docPr id="1673575527"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75527" name="Imagem 1" descr="Interface gráfica do usuário, Texto, Aplicativo, Email&#10;&#10;O conteúdo gerado por IA pode estar incorreto."/>
                    <pic:cNvPicPr/>
                  </pic:nvPicPr>
                  <pic:blipFill>
                    <a:blip r:embed="rId73"/>
                    <a:stretch>
                      <a:fillRect/>
                    </a:stretch>
                  </pic:blipFill>
                  <pic:spPr>
                    <a:xfrm>
                      <a:off x="0" y="0"/>
                      <a:ext cx="4485418" cy="1750724"/>
                    </a:xfrm>
                    <a:prstGeom prst="rect">
                      <a:avLst/>
                    </a:prstGeom>
                  </pic:spPr>
                </pic:pic>
              </a:graphicData>
            </a:graphic>
          </wp:inline>
        </w:drawing>
      </w:r>
    </w:p>
    <w:p w14:paraId="5E830ABC" w14:textId="1F6446F6" w:rsidR="003C7B01" w:rsidRDefault="0011038F" w:rsidP="00BA3AF3">
      <w:pPr>
        <w:pStyle w:val="PargrafodaLista"/>
        <w:numPr>
          <w:ilvl w:val="0"/>
          <w:numId w:val="0"/>
        </w:numPr>
        <w:rPr>
          <w:lang w:val="pt-BR"/>
        </w:rPr>
      </w:pPr>
      <w:r>
        <w:rPr>
          <w:noProof/>
          <w:lang w:val="pt-BR"/>
        </w:rPr>
        <w:lastRenderedPageBreak/>
        <mc:AlternateContent>
          <mc:Choice Requires="wps">
            <w:drawing>
              <wp:anchor distT="0" distB="0" distL="114300" distR="114300" simplePos="0" relativeHeight="251673600" behindDoc="0" locked="0" layoutInCell="1" allowOverlap="1" wp14:anchorId="0F7BC9D9" wp14:editId="60E78C0E">
                <wp:simplePos x="0" y="0"/>
                <wp:positionH relativeFrom="column">
                  <wp:posOffset>-129654</wp:posOffset>
                </wp:positionH>
                <wp:positionV relativeFrom="paragraph">
                  <wp:posOffset>1013460</wp:posOffset>
                </wp:positionV>
                <wp:extent cx="1194179" cy="334370"/>
                <wp:effectExtent l="57150" t="19050" r="82550" b="104140"/>
                <wp:wrapNone/>
                <wp:docPr id="1187679998" name="Retângulo 11"/>
                <wp:cNvGraphicFramePr/>
                <a:graphic xmlns:a="http://schemas.openxmlformats.org/drawingml/2006/main">
                  <a:graphicData uri="http://schemas.microsoft.com/office/word/2010/wordprocessingShape">
                    <wps:wsp>
                      <wps:cNvSpPr/>
                      <wps:spPr>
                        <a:xfrm>
                          <a:off x="0" y="0"/>
                          <a:ext cx="1194179" cy="334370"/>
                        </a:xfrm>
                        <a:prstGeom prst="rect">
                          <a:avLst/>
                        </a:prstGeom>
                        <a:noFill/>
                        <a:ln w="254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408D5" id="Retângulo 11" o:spid="_x0000_s1026" style="position:absolute;margin-left:-10.2pt;margin-top:79.8pt;width:94.05pt;height:26.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" filled="f" strokecolor="#e00" strokeweight="2pt">
                <v:shadow on="t" color="black" opacity="22937f" origin=",.5" offset="0,.63889mm"/>
              </v:rect>
            </w:pict>
          </mc:Fallback>
        </mc:AlternateContent>
      </w:r>
      <w:r w:rsidRPr="0011038F">
        <w:rPr>
          <w:noProof/>
          <w:lang w:val="pt-BR"/>
        </w:rPr>
        <w:drawing>
          <wp:inline distT="0" distB="0" distL="0" distR="0" wp14:anchorId="6CE5E189" wp14:editId="23D8DAE1">
            <wp:extent cx="5939790" cy="1534160"/>
            <wp:effectExtent l="0" t="0" r="3810" b="8890"/>
            <wp:docPr id="611372988"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72988" name="Imagem 1" descr="Interface gráfica do usuário, Texto, Aplicativo&#10;&#10;O conteúdo gerado por IA pode estar incorreto."/>
                    <pic:cNvPicPr/>
                  </pic:nvPicPr>
                  <pic:blipFill>
                    <a:blip r:embed="rId74"/>
                    <a:stretch>
                      <a:fillRect/>
                    </a:stretch>
                  </pic:blipFill>
                  <pic:spPr>
                    <a:xfrm>
                      <a:off x="0" y="0"/>
                      <a:ext cx="5939790" cy="1534160"/>
                    </a:xfrm>
                    <a:prstGeom prst="rect">
                      <a:avLst/>
                    </a:prstGeom>
                  </pic:spPr>
                </pic:pic>
              </a:graphicData>
            </a:graphic>
          </wp:inline>
        </w:drawing>
      </w:r>
    </w:p>
    <w:p w14:paraId="41790204" w14:textId="6032F3F7" w:rsidR="006F0BEF" w:rsidRDefault="0011038F" w:rsidP="00267BD7">
      <w:pPr>
        <w:pStyle w:val="PargrafodaLista"/>
        <w:rPr>
          <w:lang w:val="pt-BR"/>
        </w:rPr>
      </w:pPr>
      <w:r>
        <w:rPr>
          <w:lang w:val="pt-BR"/>
        </w:rPr>
        <w:t xml:space="preserve">Como se vê, portanto, a Onda 2 foi entregue pela </w:t>
      </w:r>
      <w:proofErr w:type="spellStart"/>
      <w:r>
        <w:rPr>
          <w:lang w:val="pt-BR"/>
        </w:rPr>
        <w:t>Seidor</w:t>
      </w:r>
      <w:proofErr w:type="spellEnd"/>
      <w:r>
        <w:rPr>
          <w:lang w:val="pt-BR"/>
        </w:rPr>
        <w:t xml:space="preserve">, as suas respectivas funcionalidades testadas e validadas pela Autora, e o único </w:t>
      </w:r>
      <w:r>
        <w:rPr>
          <w:i/>
          <w:iCs/>
          <w:lang w:val="pt-BR"/>
        </w:rPr>
        <w:t xml:space="preserve">bug </w:t>
      </w:r>
      <w:r>
        <w:rPr>
          <w:lang w:val="pt-BR"/>
        </w:rPr>
        <w:t>identificado n</w:t>
      </w:r>
      <w:r w:rsidR="002B6BDD">
        <w:rPr>
          <w:lang w:val="pt-BR"/>
        </w:rPr>
        <w:t>o</w:t>
      </w:r>
      <w:r>
        <w:rPr>
          <w:lang w:val="pt-BR"/>
        </w:rPr>
        <w:t xml:space="preserve"> s</w:t>
      </w:r>
      <w:r w:rsidR="002B6BDD">
        <w:rPr>
          <w:lang w:val="pt-BR"/>
        </w:rPr>
        <w:t xml:space="preserve">eu fechamento </w:t>
      </w:r>
      <w:r>
        <w:rPr>
          <w:lang w:val="pt-BR"/>
        </w:rPr>
        <w:t>fo</w:t>
      </w:r>
      <w:r w:rsidR="002B6BDD">
        <w:rPr>
          <w:lang w:val="pt-BR"/>
        </w:rPr>
        <w:t>i</w:t>
      </w:r>
      <w:r>
        <w:rPr>
          <w:lang w:val="pt-BR"/>
        </w:rPr>
        <w:t xml:space="preserve"> devidamente corrigido, não havendo que se falar em “</w:t>
      </w:r>
      <w:r>
        <w:rPr>
          <w:i/>
          <w:iCs/>
          <w:lang w:val="pt-BR"/>
        </w:rPr>
        <w:t>falhas</w:t>
      </w:r>
      <w:r>
        <w:rPr>
          <w:lang w:val="pt-BR"/>
        </w:rPr>
        <w:t>” ou “</w:t>
      </w:r>
      <w:r>
        <w:rPr>
          <w:i/>
          <w:iCs/>
          <w:lang w:val="pt-BR"/>
        </w:rPr>
        <w:t>não entrega</w:t>
      </w:r>
      <w:r>
        <w:rPr>
          <w:lang w:val="pt-BR"/>
        </w:rPr>
        <w:t xml:space="preserve">” pela </w:t>
      </w:r>
      <w:proofErr w:type="spellStart"/>
      <w:r>
        <w:rPr>
          <w:lang w:val="pt-BR"/>
        </w:rPr>
        <w:t>Seidor</w:t>
      </w:r>
      <w:proofErr w:type="spellEnd"/>
      <w:r>
        <w:rPr>
          <w:lang w:val="pt-BR"/>
        </w:rPr>
        <w:t>.</w:t>
      </w:r>
    </w:p>
    <w:p w14:paraId="2C5B12F8" w14:textId="1534BA8C" w:rsidR="006F0BEF" w:rsidRDefault="00F5616B" w:rsidP="00F5616B">
      <w:pPr>
        <w:pStyle w:val="Ttulo3"/>
        <w:rPr>
          <w:lang w:val="pt-BR"/>
        </w:rPr>
      </w:pPr>
      <w:r>
        <w:rPr>
          <w:lang w:val="pt-BR"/>
        </w:rPr>
        <w:t xml:space="preserve">A entrega da Onda 3 foi concluída pela </w:t>
      </w:r>
      <w:proofErr w:type="spellStart"/>
      <w:r>
        <w:rPr>
          <w:lang w:val="pt-BR"/>
        </w:rPr>
        <w:t>Seidor</w:t>
      </w:r>
      <w:proofErr w:type="spellEnd"/>
      <w:r>
        <w:rPr>
          <w:lang w:val="pt-BR"/>
        </w:rPr>
        <w:t xml:space="preserve"> e o respectivo Termo de Aceite assinado pela </w:t>
      </w:r>
      <w:proofErr w:type="spellStart"/>
      <w:r>
        <w:rPr>
          <w:lang w:val="pt-BR"/>
        </w:rPr>
        <w:t>Brisanet</w:t>
      </w:r>
      <w:proofErr w:type="spellEnd"/>
      <w:r>
        <w:rPr>
          <w:lang w:val="pt-BR"/>
        </w:rPr>
        <w:t xml:space="preserve"> em </w:t>
      </w:r>
      <w:r w:rsidR="008C285F">
        <w:rPr>
          <w:lang w:val="pt-BR"/>
        </w:rPr>
        <w:t>5</w:t>
      </w:r>
      <w:r>
        <w:rPr>
          <w:lang w:val="pt-BR"/>
        </w:rPr>
        <w:t>.</w:t>
      </w:r>
      <w:r w:rsidR="008C285F">
        <w:rPr>
          <w:lang w:val="pt-BR"/>
        </w:rPr>
        <w:t>7</w:t>
      </w:r>
      <w:r>
        <w:rPr>
          <w:lang w:val="pt-BR"/>
        </w:rPr>
        <w:t>.2024</w:t>
      </w:r>
    </w:p>
    <w:p w14:paraId="126E1796" w14:textId="440C8CD9" w:rsidR="00C75CB5" w:rsidRDefault="008C285F" w:rsidP="00267BD7">
      <w:pPr>
        <w:pStyle w:val="PargrafodaLista"/>
        <w:rPr>
          <w:lang w:val="pt-BR"/>
        </w:rPr>
      </w:pPr>
      <w:r>
        <w:rPr>
          <w:lang w:val="pt-BR"/>
        </w:rPr>
        <w:t>A Onda 3, que</w:t>
      </w:r>
      <w:r w:rsidR="00BF18E7">
        <w:rPr>
          <w:lang w:val="pt-BR"/>
        </w:rPr>
        <w:t xml:space="preserve"> foi</w:t>
      </w:r>
      <w:r>
        <w:rPr>
          <w:lang w:val="pt-BR"/>
        </w:rPr>
        <w:t xml:space="preserve"> </w:t>
      </w:r>
      <w:r w:rsidR="006D081B">
        <w:rPr>
          <w:lang w:val="pt-BR"/>
        </w:rPr>
        <w:t>inserida no planejamento inicial em razão d</w:t>
      </w:r>
      <w:r>
        <w:rPr>
          <w:lang w:val="pt-BR"/>
        </w:rPr>
        <w:t xml:space="preserve">as dezenas de </w:t>
      </w:r>
      <w:r w:rsidR="006D081B">
        <w:rPr>
          <w:lang w:val="pt-BR"/>
        </w:rPr>
        <w:t>Solicitações de A</w:t>
      </w:r>
      <w:r>
        <w:rPr>
          <w:lang w:val="pt-BR"/>
        </w:rPr>
        <w:t>lteraç</w:t>
      </w:r>
      <w:r w:rsidR="006D081B">
        <w:rPr>
          <w:lang w:val="pt-BR"/>
        </w:rPr>
        <w:t>ão</w:t>
      </w:r>
      <w:r>
        <w:rPr>
          <w:lang w:val="pt-BR"/>
        </w:rPr>
        <w:t xml:space="preserve"> solicitadas pela Autora, foi igualmente concluída com a realização de </w:t>
      </w:r>
      <w:r w:rsidR="006D081B" w:rsidRPr="006D081B">
        <w:rPr>
          <w:b/>
          <w:bCs/>
          <w:u w:val="single"/>
          <w:lang w:val="pt-BR"/>
        </w:rPr>
        <w:t>3</w:t>
      </w:r>
      <w:r w:rsidRPr="006D081B">
        <w:rPr>
          <w:b/>
          <w:bCs/>
          <w:u w:val="single"/>
          <w:lang w:val="pt-BR"/>
        </w:rPr>
        <w:t xml:space="preserve"> (</w:t>
      </w:r>
      <w:r w:rsidR="006D081B" w:rsidRPr="006D081B">
        <w:rPr>
          <w:b/>
          <w:bCs/>
          <w:u w:val="single"/>
          <w:lang w:val="pt-BR"/>
        </w:rPr>
        <w:t>três</w:t>
      </w:r>
      <w:r w:rsidRPr="006D081B">
        <w:rPr>
          <w:b/>
          <w:bCs/>
          <w:u w:val="single"/>
          <w:lang w:val="pt-BR"/>
        </w:rPr>
        <w:t>) ciclos de testes</w:t>
      </w:r>
      <w:r>
        <w:rPr>
          <w:lang w:val="pt-BR"/>
        </w:rPr>
        <w:t xml:space="preserve"> realizados entre os dias </w:t>
      </w:r>
      <w:r w:rsidR="006D081B">
        <w:rPr>
          <w:lang w:val="pt-BR"/>
        </w:rPr>
        <w:t>26</w:t>
      </w:r>
      <w:r>
        <w:rPr>
          <w:lang w:val="pt-BR"/>
        </w:rPr>
        <w:t>.</w:t>
      </w:r>
      <w:r w:rsidR="006D081B">
        <w:rPr>
          <w:lang w:val="pt-BR"/>
        </w:rPr>
        <w:t>1</w:t>
      </w:r>
      <w:r>
        <w:rPr>
          <w:lang w:val="pt-BR"/>
        </w:rPr>
        <w:t>.202</w:t>
      </w:r>
      <w:r w:rsidR="006D081B">
        <w:rPr>
          <w:lang w:val="pt-BR"/>
        </w:rPr>
        <w:t>4</w:t>
      </w:r>
      <w:r>
        <w:rPr>
          <w:lang w:val="pt-BR"/>
        </w:rPr>
        <w:t xml:space="preserve"> e </w:t>
      </w:r>
      <w:r w:rsidR="006D081B">
        <w:rPr>
          <w:lang w:val="pt-BR"/>
        </w:rPr>
        <w:t>27</w:t>
      </w:r>
      <w:r>
        <w:rPr>
          <w:lang w:val="pt-BR"/>
        </w:rPr>
        <w:t>.</w:t>
      </w:r>
      <w:r w:rsidR="006D081B">
        <w:rPr>
          <w:lang w:val="pt-BR"/>
        </w:rPr>
        <w:t>5</w:t>
      </w:r>
      <w:r>
        <w:rPr>
          <w:lang w:val="pt-BR"/>
        </w:rPr>
        <w:t>.202</w:t>
      </w:r>
      <w:r w:rsidR="006D081B">
        <w:rPr>
          <w:lang w:val="pt-BR"/>
        </w:rPr>
        <w:t>4</w:t>
      </w:r>
      <w:r>
        <w:rPr>
          <w:lang w:val="pt-BR"/>
        </w:rPr>
        <w:t>, com “</w:t>
      </w:r>
      <w:r>
        <w:rPr>
          <w:i/>
          <w:iCs/>
          <w:lang w:val="pt-BR"/>
        </w:rPr>
        <w:t xml:space="preserve">100% de seus passos testados e validados pelo time de Key </w:t>
      </w:r>
      <w:proofErr w:type="spellStart"/>
      <w:r>
        <w:rPr>
          <w:i/>
          <w:iCs/>
          <w:lang w:val="pt-BR"/>
        </w:rPr>
        <w:t>User</w:t>
      </w:r>
      <w:proofErr w:type="spellEnd"/>
      <w:r>
        <w:rPr>
          <w:lang w:val="pt-BR"/>
        </w:rPr>
        <w:t xml:space="preserve">(s) </w:t>
      </w:r>
      <w:r>
        <w:rPr>
          <w:i/>
          <w:iCs/>
          <w:lang w:val="pt-BR"/>
        </w:rPr>
        <w:t xml:space="preserve">da </w:t>
      </w:r>
      <w:proofErr w:type="spellStart"/>
      <w:r>
        <w:rPr>
          <w:i/>
          <w:iCs/>
          <w:lang w:val="pt-BR"/>
        </w:rPr>
        <w:t>Brisanet</w:t>
      </w:r>
      <w:proofErr w:type="spellEnd"/>
      <w:r>
        <w:rPr>
          <w:i/>
          <w:iCs/>
          <w:lang w:val="pt-BR"/>
        </w:rPr>
        <w:t xml:space="preserve"> e, em sua conclusão, </w:t>
      </w:r>
      <w:r>
        <w:rPr>
          <w:b/>
          <w:bCs/>
          <w:i/>
          <w:iCs/>
          <w:u w:val="single"/>
          <w:lang w:val="pt-BR"/>
        </w:rPr>
        <w:t>não existiam bugs críticos registrados em aberto</w:t>
      </w:r>
      <w:r>
        <w:rPr>
          <w:lang w:val="pt-BR"/>
        </w:rPr>
        <w:t xml:space="preserve">”. </w:t>
      </w:r>
    </w:p>
    <w:p w14:paraId="643776E9" w14:textId="5B43C6D6" w:rsidR="006F0BEF" w:rsidRDefault="008C285F" w:rsidP="00267BD7">
      <w:pPr>
        <w:pStyle w:val="PargrafodaLista"/>
        <w:rPr>
          <w:lang w:val="pt-BR"/>
        </w:rPr>
      </w:pPr>
      <w:r>
        <w:rPr>
          <w:lang w:val="pt-BR"/>
        </w:rPr>
        <w:t xml:space="preserve">O respectivo Termo de Aceite, que dispõe claramente sobre a conclusão dos trabalhos e a aprovação das funcionalidades pela </w:t>
      </w:r>
      <w:proofErr w:type="spellStart"/>
      <w:r>
        <w:rPr>
          <w:lang w:val="pt-BR"/>
        </w:rPr>
        <w:t>Brisanet</w:t>
      </w:r>
      <w:proofErr w:type="spellEnd"/>
      <w:r>
        <w:rPr>
          <w:lang w:val="pt-BR"/>
        </w:rPr>
        <w:t xml:space="preserve">, expressamente detalhadas no documento, foi regularmente assinado pela </w:t>
      </w:r>
      <w:proofErr w:type="spellStart"/>
      <w:r>
        <w:rPr>
          <w:lang w:val="pt-BR"/>
        </w:rPr>
        <w:t>Brisanet</w:t>
      </w:r>
      <w:proofErr w:type="spellEnd"/>
      <w:r>
        <w:rPr>
          <w:lang w:val="pt-BR"/>
        </w:rPr>
        <w:t xml:space="preserve"> em </w:t>
      </w:r>
      <w:r w:rsidR="00E654DF">
        <w:rPr>
          <w:lang w:val="pt-BR"/>
        </w:rPr>
        <w:t>5</w:t>
      </w:r>
      <w:r>
        <w:rPr>
          <w:lang w:val="pt-BR"/>
        </w:rPr>
        <w:t>.</w:t>
      </w:r>
      <w:r w:rsidR="00E654DF">
        <w:rPr>
          <w:lang w:val="pt-BR"/>
        </w:rPr>
        <w:t>7</w:t>
      </w:r>
      <w:r>
        <w:rPr>
          <w:lang w:val="pt-BR"/>
        </w:rPr>
        <w:t>.2024:</w:t>
      </w:r>
      <w:r>
        <w:rPr>
          <w:rStyle w:val="Refdenotaderodap"/>
          <w:lang w:val="pt-BR"/>
        </w:rPr>
        <w:footnoteReference w:id="26"/>
      </w:r>
    </w:p>
    <w:p w14:paraId="47C3AD43" w14:textId="61076B9B" w:rsidR="00E654DF" w:rsidRDefault="00762DFF" w:rsidP="00762DFF">
      <w:pPr>
        <w:pStyle w:val="PargrafodaLista"/>
        <w:numPr>
          <w:ilvl w:val="0"/>
          <w:numId w:val="0"/>
        </w:numPr>
        <w:rPr>
          <w:lang w:val="pt-BR"/>
        </w:rPr>
      </w:pPr>
      <w:r w:rsidRPr="00762DFF">
        <w:rPr>
          <w:noProof/>
          <w:lang w:val="pt-BR"/>
        </w:rPr>
        <w:drawing>
          <wp:inline distT="0" distB="0" distL="0" distR="0" wp14:anchorId="74B7F2C5" wp14:editId="5151C23A">
            <wp:extent cx="5939790" cy="617220"/>
            <wp:effectExtent l="0" t="0" r="3810" b="0"/>
            <wp:docPr id="3235679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67989" name=""/>
                    <pic:cNvPicPr/>
                  </pic:nvPicPr>
                  <pic:blipFill>
                    <a:blip r:embed="rId75"/>
                    <a:stretch>
                      <a:fillRect/>
                    </a:stretch>
                  </pic:blipFill>
                  <pic:spPr>
                    <a:xfrm>
                      <a:off x="0" y="0"/>
                      <a:ext cx="5939790" cy="617220"/>
                    </a:xfrm>
                    <a:prstGeom prst="rect">
                      <a:avLst/>
                    </a:prstGeom>
                  </pic:spPr>
                </pic:pic>
              </a:graphicData>
            </a:graphic>
          </wp:inline>
        </w:drawing>
      </w:r>
    </w:p>
    <w:p w14:paraId="196E25B5" w14:textId="3D3D8BE1" w:rsidR="00762DFF" w:rsidRDefault="00762DFF" w:rsidP="00762DFF">
      <w:pPr>
        <w:pStyle w:val="PargrafodaLista"/>
        <w:numPr>
          <w:ilvl w:val="0"/>
          <w:numId w:val="0"/>
        </w:numPr>
        <w:rPr>
          <w:lang w:val="pt-BR"/>
        </w:rPr>
      </w:pPr>
      <w:r w:rsidRPr="00762DFF">
        <w:rPr>
          <w:noProof/>
          <w:lang w:val="pt-BR"/>
        </w:rPr>
        <w:lastRenderedPageBreak/>
        <w:drawing>
          <wp:inline distT="0" distB="0" distL="0" distR="0" wp14:anchorId="7D2C1824" wp14:editId="489518C4">
            <wp:extent cx="5939790" cy="2055495"/>
            <wp:effectExtent l="0" t="0" r="3810" b="1905"/>
            <wp:docPr id="56202839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8396" name="Imagem 1" descr="Interface gráfica do usuário, Texto&#10;&#10;O conteúdo gerado por IA pode estar incorreto."/>
                    <pic:cNvPicPr/>
                  </pic:nvPicPr>
                  <pic:blipFill>
                    <a:blip r:embed="rId76"/>
                    <a:stretch>
                      <a:fillRect/>
                    </a:stretch>
                  </pic:blipFill>
                  <pic:spPr>
                    <a:xfrm>
                      <a:off x="0" y="0"/>
                      <a:ext cx="5939790" cy="2055495"/>
                    </a:xfrm>
                    <a:prstGeom prst="rect">
                      <a:avLst/>
                    </a:prstGeom>
                  </pic:spPr>
                </pic:pic>
              </a:graphicData>
            </a:graphic>
          </wp:inline>
        </w:drawing>
      </w:r>
    </w:p>
    <w:p w14:paraId="38DABC35" w14:textId="1B1F53C2" w:rsidR="00E654DF" w:rsidRDefault="00AC5EDF" w:rsidP="00E654DF">
      <w:pPr>
        <w:pStyle w:val="PargrafodaLista"/>
        <w:rPr>
          <w:lang w:val="pt-BR"/>
        </w:rPr>
      </w:pPr>
      <w:r>
        <w:rPr>
          <w:lang w:val="pt-BR"/>
        </w:rPr>
        <w:t>O referido Termo de Aceite ainda consolidou os testes das Ondas 1 e 2, reportando qu</w:t>
      </w:r>
      <w:r w:rsidR="00B36087">
        <w:rPr>
          <w:lang w:val="pt-BR"/>
        </w:rPr>
        <w:t xml:space="preserve">e o sistema </w:t>
      </w:r>
      <w:r w:rsidR="00A11C1B">
        <w:rPr>
          <w:b/>
          <w:bCs/>
          <w:u w:val="single"/>
          <w:lang w:val="pt-BR"/>
        </w:rPr>
        <w:t>se encontrava</w:t>
      </w:r>
      <w:r w:rsidR="00B36087">
        <w:rPr>
          <w:b/>
          <w:bCs/>
          <w:u w:val="single"/>
          <w:lang w:val="pt-BR"/>
        </w:rPr>
        <w:t xml:space="preserve"> em pleno funcionamento</w:t>
      </w:r>
      <w:r w:rsidR="00B36087" w:rsidRPr="00B36087">
        <w:rPr>
          <w:lang w:val="pt-BR"/>
        </w:rPr>
        <w:t>:</w:t>
      </w:r>
    </w:p>
    <w:p w14:paraId="48B8DB6E" w14:textId="5134EDD7" w:rsidR="00B36087" w:rsidRPr="00E654DF" w:rsidRDefault="00B36087" w:rsidP="00B36087">
      <w:pPr>
        <w:pStyle w:val="PargrafodaLista"/>
        <w:numPr>
          <w:ilvl w:val="0"/>
          <w:numId w:val="0"/>
        </w:numPr>
        <w:rPr>
          <w:lang w:val="pt-BR"/>
        </w:rPr>
      </w:pPr>
      <w:r w:rsidRPr="00B36087">
        <w:rPr>
          <w:noProof/>
          <w:lang w:val="pt-BR"/>
        </w:rPr>
        <w:drawing>
          <wp:inline distT="0" distB="0" distL="0" distR="0" wp14:anchorId="769538CE" wp14:editId="353009D8">
            <wp:extent cx="5939790" cy="2277110"/>
            <wp:effectExtent l="0" t="0" r="3810" b="8890"/>
            <wp:docPr id="168302777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7779" name="Imagem 1" descr="Interface gráfica do usuário, Aplicativo&#10;&#10;O conteúdo gerado por IA pode estar incorreto."/>
                    <pic:cNvPicPr/>
                  </pic:nvPicPr>
                  <pic:blipFill>
                    <a:blip r:embed="rId77"/>
                    <a:stretch>
                      <a:fillRect/>
                    </a:stretch>
                  </pic:blipFill>
                  <pic:spPr>
                    <a:xfrm>
                      <a:off x="0" y="0"/>
                      <a:ext cx="5939790" cy="2277110"/>
                    </a:xfrm>
                    <a:prstGeom prst="rect">
                      <a:avLst/>
                    </a:prstGeom>
                    <a:ln>
                      <a:noFill/>
                    </a:ln>
                  </pic:spPr>
                </pic:pic>
              </a:graphicData>
            </a:graphic>
          </wp:inline>
        </w:drawing>
      </w:r>
    </w:p>
    <w:p w14:paraId="6E0B53DF" w14:textId="2F0A16A3" w:rsidR="00E654DF" w:rsidRDefault="0080438C" w:rsidP="00267BD7">
      <w:pPr>
        <w:pStyle w:val="PargrafodaLista"/>
        <w:rPr>
          <w:lang w:val="pt-BR"/>
        </w:rPr>
      </w:pPr>
      <w:r>
        <w:rPr>
          <w:lang w:val="pt-BR"/>
        </w:rPr>
        <w:t xml:space="preserve">Assim como ocorreu nos Termos de Aceite das Ondas 1 e 2, no fechamento foram apontadas </w:t>
      </w:r>
      <w:r w:rsidR="00744D11">
        <w:rPr>
          <w:lang w:val="pt-BR"/>
        </w:rPr>
        <w:t>pequenas observações “</w:t>
      </w:r>
      <w:r w:rsidR="00744D11">
        <w:rPr>
          <w:b/>
          <w:bCs/>
          <w:u w:val="single"/>
          <w:lang w:val="pt-BR"/>
        </w:rPr>
        <w:t>não críticas</w:t>
      </w:r>
      <w:r w:rsidR="00220D68">
        <w:rPr>
          <w:i/>
          <w:iCs/>
          <w:lang w:val="pt-BR"/>
        </w:rPr>
        <w:t xml:space="preserve">”, </w:t>
      </w:r>
      <w:r w:rsidR="00220D68">
        <w:rPr>
          <w:lang w:val="pt-BR"/>
        </w:rPr>
        <w:t xml:space="preserve">todas igualmente tratadas e solucionadas pela </w:t>
      </w:r>
      <w:proofErr w:type="spellStart"/>
      <w:r w:rsidR="00220D68">
        <w:rPr>
          <w:lang w:val="pt-BR"/>
        </w:rPr>
        <w:t>Seidor</w:t>
      </w:r>
      <w:proofErr w:type="spellEnd"/>
      <w:r w:rsidR="00220D68">
        <w:rPr>
          <w:lang w:val="pt-BR"/>
        </w:rPr>
        <w:t xml:space="preserve">: </w:t>
      </w:r>
    </w:p>
    <w:p w14:paraId="4C191293" w14:textId="08D19D18" w:rsidR="00220D68" w:rsidRDefault="007B0612" w:rsidP="00220D68">
      <w:pPr>
        <w:pStyle w:val="PargrafodaLista"/>
        <w:numPr>
          <w:ilvl w:val="0"/>
          <w:numId w:val="0"/>
        </w:numPr>
        <w:rPr>
          <w:lang w:val="pt-BR"/>
        </w:rPr>
      </w:pPr>
      <w:r w:rsidRPr="007B0612">
        <w:rPr>
          <w:noProof/>
          <w:lang w:val="pt-BR"/>
        </w:rPr>
        <w:lastRenderedPageBreak/>
        <w:drawing>
          <wp:inline distT="0" distB="0" distL="0" distR="0" wp14:anchorId="6C846779" wp14:editId="41FACE8E">
            <wp:extent cx="5939790" cy="2303780"/>
            <wp:effectExtent l="0" t="0" r="3810" b="1270"/>
            <wp:docPr id="1514037711"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7711" name="Imagem 1" descr="Interface gráfica do usuário, Texto, Aplicativo, Email&#10;&#10;O conteúdo gerado por IA pode estar incorreto."/>
                    <pic:cNvPicPr/>
                  </pic:nvPicPr>
                  <pic:blipFill>
                    <a:blip r:embed="rId78"/>
                    <a:stretch>
                      <a:fillRect/>
                    </a:stretch>
                  </pic:blipFill>
                  <pic:spPr>
                    <a:xfrm>
                      <a:off x="0" y="0"/>
                      <a:ext cx="5939790" cy="2303780"/>
                    </a:xfrm>
                    <a:prstGeom prst="rect">
                      <a:avLst/>
                    </a:prstGeom>
                  </pic:spPr>
                </pic:pic>
              </a:graphicData>
            </a:graphic>
          </wp:inline>
        </w:drawing>
      </w:r>
    </w:p>
    <w:p w14:paraId="303D0FDA" w14:textId="79669BEB" w:rsidR="007B0612" w:rsidRDefault="007B0612" w:rsidP="00220D68">
      <w:pPr>
        <w:pStyle w:val="PargrafodaLista"/>
        <w:numPr>
          <w:ilvl w:val="0"/>
          <w:numId w:val="0"/>
        </w:numPr>
        <w:rPr>
          <w:lang w:val="pt-BR"/>
        </w:rPr>
      </w:pPr>
      <w:r w:rsidRPr="007B0612">
        <w:rPr>
          <w:noProof/>
          <w:lang w:val="pt-BR"/>
        </w:rPr>
        <w:drawing>
          <wp:inline distT="0" distB="0" distL="0" distR="0" wp14:anchorId="18C842CB" wp14:editId="45309692">
            <wp:extent cx="5939790" cy="962025"/>
            <wp:effectExtent l="0" t="0" r="3810" b="9525"/>
            <wp:docPr id="155408905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89050" name="Imagem 1" descr="Interface gráfica do usuário, Texto, Aplicativo&#10;&#10;O conteúdo gerado por IA pode estar incorreto."/>
                    <pic:cNvPicPr/>
                  </pic:nvPicPr>
                  <pic:blipFill>
                    <a:blip r:embed="rId79"/>
                    <a:stretch>
                      <a:fillRect/>
                    </a:stretch>
                  </pic:blipFill>
                  <pic:spPr>
                    <a:xfrm>
                      <a:off x="0" y="0"/>
                      <a:ext cx="5939790" cy="962025"/>
                    </a:xfrm>
                    <a:prstGeom prst="rect">
                      <a:avLst/>
                    </a:prstGeom>
                  </pic:spPr>
                </pic:pic>
              </a:graphicData>
            </a:graphic>
          </wp:inline>
        </w:drawing>
      </w:r>
    </w:p>
    <w:p w14:paraId="73898D68" w14:textId="7078866C" w:rsidR="00961D83" w:rsidRDefault="00961D83" w:rsidP="00220D68">
      <w:pPr>
        <w:pStyle w:val="PargrafodaLista"/>
        <w:numPr>
          <w:ilvl w:val="0"/>
          <w:numId w:val="0"/>
        </w:numPr>
        <w:rPr>
          <w:lang w:val="pt-BR"/>
        </w:rPr>
      </w:pPr>
      <w:r>
        <w:rPr>
          <w:noProof/>
          <w:lang w:val="pt-BR"/>
        </w:rPr>
        <mc:AlternateContent>
          <mc:Choice Requires="wps">
            <w:drawing>
              <wp:anchor distT="0" distB="0" distL="114300" distR="114300" simplePos="0" relativeHeight="251675648" behindDoc="0" locked="0" layoutInCell="1" allowOverlap="1" wp14:anchorId="1BB9444D" wp14:editId="60C5B6E9">
                <wp:simplePos x="0" y="0"/>
                <wp:positionH relativeFrom="column">
                  <wp:posOffset>-95534</wp:posOffset>
                </wp:positionH>
                <wp:positionV relativeFrom="paragraph">
                  <wp:posOffset>776728</wp:posOffset>
                </wp:positionV>
                <wp:extent cx="1194179" cy="334370"/>
                <wp:effectExtent l="57150" t="19050" r="82550" b="104140"/>
                <wp:wrapNone/>
                <wp:docPr id="357109762" name="Retângulo 11"/>
                <wp:cNvGraphicFramePr/>
                <a:graphic xmlns:a="http://schemas.openxmlformats.org/drawingml/2006/main">
                  <a:graphicData uri="http://schemas.microsoft.com/office/word/2010/wordprocessingShape">
                    <wps:wsp>
                      <wps:cNvSpPr/>
                      <wps:spPr>
                        <a:xfrm>
                          <a:off x="0" y="0"/>
                          <a:ext cx="1194179" cy="334370"/>
                        </a:xfrm>
                        <a:prstGeom prst="rect">
                          <a:avLst/>
                        </a:prstGeom>
                        <a:noFill/>
                        <a:ln w="254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99DF6" id="Retângulo 11" o:spid="_x0000_s1026" style="position:absolute;margin-left:-7.5pt;margin-top:61.15pt;width:94.05pt;height:26.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" filled="f" strokecolor="#e00" strokeweight="2pt">
                <v:shadow on="t" color="black" opacity="22937f" origin=",.5" offset="0,.63889mm"/>
              </v:rect>
            </w:pict>
          </mc:Fallback>
        </mc:AlternateContent>
      </w:r>
      <w:r w:rsidRPr="00961D83">
        <w:rPr>
          <w:noProof/>
          <w:lang w:val="pt-BR"/>
        </w:rPr>
        <w:drawing>
          <wp:inline distT="0" distB="0" distL="0" distR="0" wp14:anchorId="5036C4AC" wp14:editId="29CB10BF">
            <wp:extent cx="5939790" cy="1216025"/>
            <wp:effectExtent l="0" t="0" r="3810" b="3175"/>
            <wp:docPr id="532528455"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8455" name="Imagem 1" descr="Interface gráfica do usuário, Texto, Aplicativo, Email&#10;&#10;O conteúdo gerado por IA pode estar incorreto."/>
                    <pic:cNvPicPr/>
                  </pic:nvPicPr>
                  <pic:blipFill>
                    <a:blip r:embed="rId80"/>
                    <a:stretch>
                      <a:fillRect/>
                    </a:stretch>
                  </pic:blipFill>
                  <pic:spPr>
                    <a:xfrm>
                      <a:off x="0" y="0"/>
                      <a:ext cx="5939790" cy="1216025"/>
                    </a:xfrm>
                    <a:prstGeom prst="rect">
                      <a:avLst/>
                    </a:prstGeom>
                  </pic:spPr>
                </pic:pic>
              </a:graphicData>
            </a:graphic>
          </wp:inline>
        </w:drawing>
      </w:r>
    </w:p>
    <w:p w14:paraId="159CEF92" w14:textId="7D284269" w:rsidR="007B0612" w:rsidRDefault="005E15A0" w:rsidP="00220D68">
      <w:pPr>
        <w:pStyle w:val="PargrafodaLista"/>
        <w:numPr>
          <w:ilvl w:val="0"/>
          <w:numId w:val="0"/>
        </w:numPr>
        <w:rPr>
          <w:lang w:val="pt-BR"/>
        </w:rPr>
      </w:pPr>
      <w:r w:rsidRPr="00361028">
        <w:rPr>
          <w:highlight w:val="yellow"/>
          <w:lang w:val="pt-BR"/>
        </w:rPr>
        <w:t xml:space="preserve">[Analisar a questão do BUG 30548, que ainda consta como “Atendimento” no Azure </w:t>
      </w:r>
      <w:proofErr w:type="spellStart"/>
      <w:r w:rsidRPr="00361028">
        <w:rPr>
          <w:highlight w:val="yellow"/>
          <w:lang w:val="pt-BR"/>
        </w:rPr>
        <w:t>DevOps</w:t>
      </w:r>
      <w:proofErr w:type="spellEnd"/>
      <w:r w:rsidR="00361028" w:rsidRPr="00361028">
        <w:rPr>
          <w:highlight w:val="yellow"/>
          <w:lang w:val="pt-BR"/>
        </w:rPr>
        <w:t>]</w:t>
      </w:r>
    </w:p>
    <w:p w14:paraId="73696A6B" w14:textId="4F97653C" w:rsidR="00361028" w:rsidRDefault="00E1239C" w:rsidP="00220D68">
      <w:pPr>
        <w:pStyle w:val="PargrafodaLista"/>
        <w:numPr>
          <w:ilvl w:val="0"/>
          <w:numId w:val="0"/>
        </w:numPr>
        <w:rPr>
          <w:lang w:val="pt-BR"/>
        </w:rPr>
      </w:pPr>
      <w:r>
        <w:rPr>
          <w:noProof/>
          <w:lang w:val="pt-BR"/>
        </w:rPr>
        <mc:AlternateContent>
          <mc:Choice Requires="wps">
            <w:drawing>
              <wp:anchor distT="0" distB="0" distL="114300" distR="114300" simplePos="0" relativeHeight="251677696" behindDoc="0" locked="0" layoutInCell="1" allowOverlap="1" wp14:anchorId="73398DB6" wp14:editId="1A98B84D">
                <wp:simplePos x="0" y="0"/>
                <wp:positionH relativeFrom="column">
                  <wp:posOffset>-75063</wp:posOffset>
                </wp:positionH>
                <wp:positionV relativeFrom="paragraph">
                  <wp:posOffset>791276</wp:posOffset>
                </wp:positionV>
                <wp:extent cx="1194179" cy="334370"/>
                <wp:effectExtent l="57150" t="19050" r="82550" b="104140"/>
                <wp:wrapNone/>
                <wp:docPr id="690352122" name="Retângulo 11"/>
                <wp:cNvGraphicFramePr/>
                <a:graphic xmlns:a="http://schemas.openxmlformats.org/drawingml/2006/main">
                  <a:graphicData uri="http://schemas.microsoft.com/office/word/2010/wordprocessingShape">
                    <wps:wsp>
                      <wps:cNvSpPr/>
                      <wps:spPr>
                        <a:xfrm>
                          <a:off x="0" y="0"/>
                          <a:ext cx="1194179" cy="334370"/>
                        </a:xfrm>
                        <a:prstGeom prst="rect">
                          <a:avLst/>
                        </a:prstGeom>
                        <a:noFill/>
                        <a:ln w="254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1B326" id="Retângulo 11" o:spid="_x0000_s1026" style="position:absolute;margin-left:-5.9pt;margin-top:62.3pt;width:94.05pt;height:26.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" filled="f" strokecolor="#e00" strokeweight="2pt">
                <v:shadow on="t" color="black" opacity="22937f" origin=",.5" offset="0,.63889mm"/>
              </v:rect>
            </w:pict>
          </mc:Fallback>
        </mc:AlternateContent>
      </w:r>
      <w:r w:rsidRPr="00E1239C">
        <w:rPr>
          <w:noProof/>
          <w:lang w:val="pt-BR"/>
        </w:rPr>
        <w:drawing>
          <wp:inline distT="0" distB="0" distL="0" distR="0" wp14:anchorId="5D80806D" wp14:editId="235F8DAC">
            <wp:extent cx="5939790" cy="1214755"/>
            <wp:effectExtent l="0" t="0" r="3810" b="4445"/>
            <wp:docPr id="102577817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78172" name="Imagem 1" descr="Interface gráfica do usuário, Texto, Aplicativo, Email&#10;&#10;O conteúdo gerado por IA pode estar incorreto."/>
                    <pic:cNvPicPr/>
                  </pic:nvPicPr>
                  <pic:blipFill>
                    <a:blip r:embed="rId81"/>
                    <a:stretch>
                      <a:fillRect/>
                    </a:stretch>
                  </pic:blipFill>
                  <pic:spPr>
                    <a:xfrm>
                      <a:off x="0" y="0"/>
                      <a:ext cx="5939790" cy="1214755"/>
                    </a:xfrm>
                    <a:prstGeom prst="rect">
                      <a:avLst/>
                    </a:prstGeom>
                  </pic:spPr>
                </pic:pic>
              </a:graphicData>
            </a:graphic>
          </wp:inline>
        </w:drawing>
      </w:r>
    </w:p>
    <w:p w14:paraId="77CACC97" w14:textId="08B78C38" w:rsidR="00D921A7" w:rsidRDefault="008C21B1" w:rsidP="00267BD7">
      <w:pPr>
        <w:pStyle w:val="PargrafodaLista"/>
        <w:rPr>
          <w:lang w:val="pt-BR"/>
        </w:rPr>
      </w:pPr>
      <w:r>
        <w:rPr>
          <w:lang w:val="pt-BR"/>
        </w:rPr>
        <w:t xml:space="preserve">O Termo de Aceite referente à Onda 3, a derradeira fase do Projeto </w:t>
      </w:r>
      <w:proofErr w:type="spellStart"/>
      <w:r>
        <w:rPr>
          <w:lang w:val="pt-BR"/>
        </w:rPr>
        <w:t>Brisanet</w:t>
      </w:r>
      <w:proofErr w:type="spellEnd"/>
      <w:r>
        <w:rPr>
          <w:lang w:val="pt-BR"/>
        </w:rPr>
        <w:t xml:space="preserve">, foi igualmente </w:t>
      </w:r>
      <w:r w:rsidR="003D1C7B">
        <w:rPr>
          <w:lang w:val="pt-BR"/>
        </w:rPr>
        <w:t xml:space="preserve">assinado por 14 (quatorze) pessoas do time da </w:t>
      </w:r>
      <w:proofErr w:type="spellStart"/>
      <w:r w:rsidR="003D1C7B">
        <w:rPr>
          <w:lang w:val="pt-BR"/>
        </w:rPr>
        <w:t>Brisanet</w:t>
      </w:r>
      <w:proofErr w:type="spellEnd"/>
      <w:r w:rsidR="003D1C7B">
        <w:rPr>
          <w:lang w:val="pt-BR"/>
        </w:rPr>
        <w:t xml:space="preserve">: </w:t>
      </w:r>
    </w:p>
    <w:p w14:paraId="6114B855" w14:textId="5998B875" w:rsidR="003D1C7B" w:rsidRDefault="001504AF" w:rsidP="003D1C7B">
      <w:pPr>
        <w:pStyle w:val="PargrafodaLista"/>
        <w:numPr>
          <w:ilvl w:val="0"/>
          <w:numId w:val="0"/>
        </w:numPr>
        <w:rPr>
          <w:lang w:val="pt-BR"/>
        </w:rPr>
      </w:pPr>
      <w:r w:rsidRPr="001504AF">
        <w:rPr>
          <w:noProof/>
          <w:lang w:val="pt-BR"/>
        </w:rPr>
        <w:lastRenderedPageBreak/>
        <w:drawing>
          <wp:inline distT="0" distB="0" distL="0" distR="0" wp14:anchorId="52E94548" wp14:editId="3041C0D1">
            <wp:extent cx="5939790" cy="709295"/>
            <wp:effectExtent l="0" t="0" r="3810" b="0"/>
            <wp:docPr id="587346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6920" name=""/>
                    <pic:cNvPicPr/>
                  </pic:nvPicPr>
                  <pic:blipFill>
                    <a:blip r:embed="rId82"/>
                    <a:stretch>
                      <a:fillRect/>
                    </a:stretch>
                  </pic:blipFill>
                  <pic:spPr>
                    <a:xfrm>
                      <a:off x="0" y="0"/>
                      <a:ext cx="5939790" cy="709295"/>
                    </a:xfrm>
                    <a:prstGeom prst="rect">
                      <a:avLst/>
                    </a:prstGeom>
                  </pic:spPr>
                </pic:pic>
              </a:graphicData>
            </a:graphic>
          </wp:inline>
        </w:drawing>
      </w:r>
    </w:p>
    <w:p w14:paraId="3303BD66" w14:textId="2838EAF9" w:rsidR="001504AF" w:rsidRDefault="001504AF" w:rsidP="003D1C7B">
      <w:pPr>
        <w:pStyle w:val="PargrafodaLista"/>
        <w:numPr>
          <w:ilvl w:val="0"/>
          <w:numId w:val="0"/>
        </w:numPr>
        <w:rPr>
          <w:lang w:val="pt-BR"/>
        </w:rPr>
      </w:pPr>
      <w:r w:rsidRPr="001504AF">
        <w:rPr>
          <w:noProof/>
          <w:lang w:val="pt-BR"/>
        </w:rPr>
        <w:drawing>
          <wp:inline distT="0" distB="0" distL="0" distR="0" wp14:anchorId="2A9B234E" wp14:editId="3B446AAB">
            <wp:extent cx="5939790" cy="652145"/>
            <wp:effectExtent l="0" t="0" r="3810" b="0"/>
            <wp:docPr id="16483425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42594" name=""/>
                    <pic:cNvPicPr/>
                  </pic:nvPicPr>
                  <pic:blipFill>
                    <a:blip r:embed="rId83"/>
                    <a:stretch>
                      <a:fillRect/>
                    </a:stretch>
                  </pic:blipFill>
                  <pic:spPr>
                    <a:xfrm>
                      <a:off x="0" y="0"/>
                      <a:ext cx="5939790" cy="652145"/>
                    </a:xfrm>
                    <a:prstGeom prst="rect">
                      <a:avLst/>
                    </a:prstGeom>
                  </pic:spPr>
                </pic:pic>
              </a:graphicData>
            </a:graphic>
          </wp:inline>
        </w:drawing>
      </w:r>
    </w:p>
    <w:p w14:paraId="4C439EC2" w14:textId="2D838EEA" w:rsidR="001504AF" w:rsidRDefault="00B9518C" w:rsidP="003D1C7B">
      <w:pPr>
        <w:pStyle w:val="PargrafodaLista"/>
        <w:numPr>
          <w:ilvl w:val="0"/>
          <w:numId w:val="0"/>
        </w:numPr>
        <w:rPr>
          <w:lang w:val="pt-BR"/>
        </w:rPr>
      </w:pPr>
      <w:r w:rsidRPr="00B9518C">
        <w:rPr>
          <w:noProof/>
          <w:lang w:val="pt-BR"/>
        </w:rPr>
        <w:drawing>
          <wp:inline distT="0" distB="0" distL="0" distR="0" wp14:anchorId="2B0E71CA" wp14:editId="30617789">
            <wp:extent cx="5939790" cy="1530350"/>
            <wp:effectExtent l="0" t="0" r="3810" b="0"/>
            <wp:docPr id="1840000441"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0441" name="Imagem 1" descr="Padrão do plano de fundo&#10;&#10;O conteúdo gerado por IA pode estar incorreto."/>
                    <pic:cNvPicPr/>
                  </pic:nvPicPr>
                  <pic:blipFill>
                    <a:blip r:embed="rId84"/>
                    <a:stretch>
                      <a:fillRect/>
                    </a:stretch>
                  </pic:blipFill>
                  <pic:spPr>
                    <a:xfrm>
                      <a:off x="0" y="0"/>
                      <a:ext cx="5939790" cy="1530350"/>
                    </a:xfrm>
                    <a:prstGeom prst="rect">
                      <a:avLst/>
                    </a:prstGeom>
                  </pic:spPr>
                </pic:pic>
              </a:graphicData>
            </a:graphic>
          </wp:inline>
        </w:drawing>
      </w:r>
    </w:p>
    <w:p w14:paraId="1A14F0AA" w14:textId="11F5ECD8" w:rsidR="00B9518C" w:rsidRDefault="00B9518C" w:rsidP="003D1C7B">
      <w:pPr>
        <w:pStyle w:val="PargrafodaLista"/>
        <w:numPr>
          <w:ilvl w:val="0"/>
          <w:numId w:val="0"/>
        </w:numPr>
        <w:rPr>
          <w:lang w:val="pt-BR"/>
        </w:rPr>
      </w:pPr>
      <w:r w:rsidRPr="00B9518C">
        <w:rPr>
          <w:noProof/>
          <w:lang w:val="pt-BR"/>
        </w:rPr>
        <w:drawing>
          <wp:inline distT="0" distB="0" distL="0" distR="0" wp14:anchorId="228BCFEA" wp14:editId="25A1B9A6">
            <wp:extent cx="5939790" cy="1331595"/>
            <wp:effectExtent l="0" t="0" r="3810" b="1905"/>
            <wp:docPr id="355061495"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61495" name="Imagem 1" descr="Padrão do plano de fundo&#10;&#10;O conteúdo gerado por IA pode estar incorreto."/>
                    <pic:cNvPicPr/>
                  </pic:nvPicPr>
                  <pic:blipFill>
                    <a:blip r:embed="rId85"/>
                    <a:stretch>
                      <a:fillRect/>
                    </a:stretch>
                  </pic:blipFill>
                  <pic:spPr>
                    <a:xfrm>
                      <a:off x="0" y="0"/>
                      <a:ext cx="5939790" cy="1331595"/>
                    </a:xfrm>
                    <a:prstGeom prst="rect">
                      <a:avLst/>
                    </a:prstGeom>
                  </pic:spPr>
                </pic:pic>
              </a:graphicData>
            </a:graphic>
          </wp:inline>
        </w:drawing>
      </w:r>
    </w:p>
    <w:p w14:paraId="4F37AAD6" w14:textId="6DED972C" w:rsidR="00B9518C" w:rsidRDefault="005E55E5" w:rsidP="003D1C7B">
      <w:pPr>
        <w:pStyle w:val="PargrafodaLista"/>
        <w:numPr>
          <w:ilvl w:val="0"/>
          <w:numId w:val="0"/>
        </w:numPr>
        <w:rPr>
          <w:lang w:val="pt-BR"/>
        </w:rPr>
      </w:pPr>
      <w:r w:rsidRPr="005E55E5">
        <w:rPr>
          <w:noProof/>
          <w:lang w:val="pt-BR"/>
        </w:rPr>
        <w:drawing>
          <wp:inline distT="0" distB="0" distL="0" distR="0" wp14:anchorId="4ECD70DD" wp14:editId="3EE0E1F4">
            <wp:extent cx="5939790" cy="1345565"/>
            <wp:effectExtent l="0" t="0" r="3810" b="6985"/>
            <wp:docPr id="2143602165"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2165" name="Imagem 1" descr="Padrão do plano de fundo&#10;&#10;O conteúdo gerado por IA pode estar incorreto."/>
                    <pic:cNvPicPr/>
                  </pic:nvPicPr>
                  <pic:blipFill>
                    <a:blip r:embed="rId86"/>
                    <a:stretch>
                      <a:fillRect/>
                    </a:stretch>
                  </pic:blipFill>
                  <pic:spPr>
                    <a:xfrm>
                      <a:off x="0" y="0"/>
                      <a:ext cx="5939790" cy="1345565"/>
                    </a:xfrm>
                    <a:prstGeom prst="rect">
                      <a:avLst/>
                    </a:prstGeom>
                  </pic:spPr>
                </pic:pic>
              </a:graphicData>
            </a:graphic>
          </wp:inline>
        </w:drawing>
      </w:r>
    </w:p>
    <w:p w14:paraId="68707FBA" w14:textId="6A946720" w:rsidR="005E55E5" w:rsidRDefault="005E55E5" w:rsidP="003D1C7B">
      <w:pPr>
        <w:pStyle w:val="PargrafodaLista"/>
        <w:numPr>
          <w:ilvl w:val="0"/>
          <w:numId w:val="0"/>
        </w:numPr>
        <w:rPr>
          <w:lang w:val="pt-BR"/>
        </w:rPr>
      </w:pPr>
      <w:r w:rsidRPr="005E55E5">
        <w:rPr>
          <w:noProof/>
          <w:lang w:val="pt-BR"/>
        </w:rPr>
        <w:drawing>
          <wp:inline distT="0" distB="0" distL="0" distR="0" wp14:anchorId="5A45175B" wp14:editId="373A623A">
            <wp:extent cx="5939790" cy="1312545"/>
            <wp:effectExtent l="0" t="0" r="3810" b="1905"/>
            <wp:docPr id="943362940"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62940" name="Imagem 1" descr="Padrão do plano de fundo&#10;&#10;O conteúdo gerado por IA pode estar incorreto."/>
                    <pic:cNvPicPr/>
                  </pic:nvPicPr>
                  <pic:blipFill>
                    <a:blip r:embed="rId87"/>
                    <a:stretch>
                      <a:fillRect/>
                    </a:stretch>
                  </pic:blipFill>
                  <pic:spPr>
                    <a:xfrm>
                      <a:off x="0" y="0"/>
                      <a:ext cx="5939790" cy="1312545"/>
                    </a:xfrm>
                    <a:prstGeom prst="rect">
                      <a:avLst/>
                    </a:prstGeom>
                  </pic:spPr>
                </pic:pic>
              </a:graphicData>
            </a:graphic>
          </wp:inline>
        </w:drawing>
      </w:r>
    </w:p>
    <w:p w14:paraId="0D39A64A" w14:textId="58553A9F" w:rsidR="00E431C1" w:rsidRDefault="00E431C1" w:rsidP="003D1C7B">
      <w:pPr>
        <w:pStyle w:val="PargrafodaLista"/>
        <w:numPr>
          <w:ilvl w:val="0"/>
          <w:numId w:val="0"/>
        </w:numPr>
        <w:rPr>
          <w:lang w:val="pt-BR"/>
        </w:rPr>
      </w:pPr>
      <w:r w:rsidRPr="00E431C1">
        <w:rPr>
          <w:noProof/>
          <w:lang w:val="pt-BR"/>
        </w:rPr>
        <w:lastRenderedPageBreak/>
        <w:drawing>
          <wp:inline distT="0" distB="0" distL="0" distR="0" wp14:anchorId="58B6C36C" wp14:editId="197D262A">
            <wp:extent cx="5939790" cy="951230"/>
            <wp:effectExtent l="0" t="0" r="3810" b="1270"/>
            <wp:docPr id="783195891" name="Imagem 1" descr="Padrão do plano de fun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5891" name="Imagem 1" descr="Padrão do plano de fundo&#10;&#10;O conteúdo gerado por IA pode estar incorreto."/>
                    <pic:cNvPicPr/>
                  </pic:nvPicPr>
                  <pic:blipFill>
                    <a:blip r:embed="rId88"/>
                    <a:stretch>
                      <a:fillRect/>
                    </a:stretch>
                  </pic:blipFill>
                  <pic:spPr>
                    <a:xfrm>
                      <a:off x="0" y="0"/>
                      <a:ext cx="5939790" cy="951230"/>
                    </a:xfrm>
                    <a:prstGeom prst="rect">
                      <a:avLst/>
                    </a:prstGeom>
                  </pic:spPr>
                </pic:pic>
              </a:graphicData>
            </a:graphic>
          </wp:inline>
        </w:drawing>
      </w:r>
    </w:p>
    <w:p w14:paraId="0E724024" w14:textId="357E28B7" w:rsidR="00E654DF" w:rsidRDefault="00E431C1" w:rsidP="00267BD7">
      <w:pPr>
        <w:pStyle w:val="PargrafodaLista"/>
        <w:rPr>
          <w:lang w:val="pt-BR"/>
        </w:rPr>
      </w:pPr>
      <w:r>
        <w:rPr>
          <w:lang w:val="pt-BR"/>
        </w:rPr>
        <w:t>A</w:t>
      </w:r>
      <w:r w:rsidR="00E1239C">
        <w:rPr>
          <w:lang w:val="pt-BR"/>
        </w:rPr>
        <w:t xml:space="preserve"> Onda 3</w:t>
      </w:r>
      <w:r w:rsidR="000F5E0C">
        <w:rPr>
          <w:lang w:val="pt-BR"/>
        </w:rPr>
        <w:t xml:space="preserve">, </w:t>
      </w:r>
      <w:r w:rsidR="000F5E0C">
        <w:rPr>
          <w:b/>
          <w:bCs/>
          <w:u w:val="single"/>
          <w:lang w:val="pt-BR"/>
        </w:rPr>
        <w:t>que FINALIZOU O PROJETO BRISANET</w:t>
      </w:r>
      <w:r w:rsidR="000F5E0C" w:rsidRPr="000F5E0C">
        <w:rPr>
          <w:lang w:val="pt-BR"/>
        </w:rPr>
        <w:t>,</w:t>
      </w:r>
      <w:r w:rsidR="00E1239C">
        <w:rPr>
          <w:lang w:val="pt-BR"/>
        </w:rPr>
        <w:t xml:space="preserve"> foi </w:t>
      </w:r>
      <w:r w:rsidR="000F5E0C">
        <w:rPr>
          <w:lang w:val="pt-BR"/>
        </w:rPr>
        <w:t xml:space="preserve">efetivamente concluída e </w:t>
      </w:r>
      <w:r w:rsidR="00E1239C">
        <w:rPr>
          <w:lang w:val="pt-BR"/>
        </w:rPr>
        <w:t xml:space="preserve">entregue pela </w:t>
      </w:r>
      <w:proofErr w:type="spellStart"/>
      <w:r w:rsidR="00E1239C">
        <w:rPr>
          <w:lang w:val="pt-BR"/>
        </w:rPr>
        <w:t>Seidor</w:t>
      </w:r>
      <w:proofErr w:type="spellEnd"/>
      <w:r w:rsidR="00E1239C">
        <w:rPr>
          <w:lang w:val="pt-BR"/>
        </w:rPr>
        <w:t xml:space="preserve">, as suas respectivas funcionalidades </w:t>
      </w:r>
      <w:r w:rsidR="000F5E0C">
        <w:rPr>
          <w:lang w:val="pt-BR"/>
        </w:rPr>
        <w:t xml:space="preserve">foram todas </w:t>
      </w:r>
      <w:r w:rsidR="004236CD">
        <w:rPr>
          <w:lang w:val="pt-BR"/>
        </w:rPr>
        <w:t xml:space="preserve">igualmente </w:t>
      </w:r>
      <w:r w:rsidR="00E1239C">
        <w:rPr>
          <w:lang w:val="pt-BR"/>
        </w:rPr>
        <w:t xml:space="preserve">testadas e validadas pela Autora, </w:t>
      </w:r>
      <w:r w:rsidR="00E1239C" w:rsidRPr="000F5E0C">
        <w:rPr>
          <w:highlight w:val="yellow"/>
          <w:lang w:val="pt-BR"/>
        </w:rPr>
        <w:t>e o</w:t>
      </w:r>
      <w:r w:rsidR="000F5E0C" w:rsidRPr="000F5E0C">
        <w:rPr>
          <w:highlight w:val="yellow"/>
          <w:lang w:val="pt-BR"/>
        </w:rPr>
        <w:t>s</w:t>
      </w:r>
      <w:r w:rsidR="00E1239C" w:rsidRPr="000F5E0C">
        <w:rPr>
          <w:highlight w:val="yellow"/>
          <w:lang w:val="pt-BR"/>
        </w:rPr>
        <w:t xml:space="preserve"> </w:t>
      </w:r>
      <w:r w:rsidR="00E1239C" w:rsidRPr="000F5E0C">
        <w:rPr>
          <w:i/>
          <w:iCs/>
          <w:highlight w:val="yellow"/>
          <w:lang w:val="pt-BR"/>
        </w:rPr>
        <w:t>bug</w:t>
      </w:r>
      <w:r w:rsidR="000F5E0C" w:rsidRPr="000F5E0C">
        <w:rPr>
          <w:i/>
          <w:iCs/>
          <w:highlight w:val="yellow"/>
          <w:lang w:val="pt-BR"/>
        </w:rPr>
        <w:t>s</w:t>
      </w:r>
      <w:r w:rsidR="00E1239C" w:rsidRPr="000F5E0C">
        <w:rPr>
          <w:i/>
          <w:iCs/>
          <w:highlight w:val="yellow"/>
          <w:lang w:val="pt-BR"/>
        </w:rPr>
        <w:t xml:space="preserve"> </w:t>
      </w:r>
      <w:r w:rsidR="00E1239C" w:rsidRPr="000F5E0C">
        <w:rPr>
          <w:highlight w:val="yellow"/>
          <w:lang w:val="pt-BR"/>
        </w:rPr>
        <w:t>identificado</w:t>
      </w:r>
      <w:r w:rsidR="000F5E0C" w:rsidRPr="000F5E0C">
        <w:rPr>
          <w:highlight w:val="yellow"/>
          <w:lang w:val="pt-BR"/>
        </w:rPr>
        <w:t>s</w:t>
      </w:r>
      <w:r w:rsidR="00E1239C" w:rsidRPr="000F5E0C">
        <w:rPr>
          <w:highlight w:val="yellow"/>
          <w:lang w:val="pt-BR"/>
        </w:rPr>
        <w:t xml:space="preserve"> no seu fechamento fo</w:t>
      </w:r>
      <w:r w:rsidR="000F5E0C" w:rsidRPr="000F5E0C">
        <w:rPr>
          <w:highlight w:val="yellow"/>
          <w:lang w:val="pt-BR"/>
        </w:rPr>
        <w:t>ram</w:t>
      </w:r>
      <w:r w:rsidR="00E1239C" w:rsidRPr="000F5E0C">
        <w:rPr>
          <w:highlight w:val="yellow"/>
          <w:lang w:val="pt-BR"/>
        </w:rPr>
        <w:t xml:space="preserve"> devidamente corrigido</w:t>
      </w:r>
      <w:r w:rsidR="000F5E0C" w:rsidRPr="000F5E0C">
        <w:rPr>
          <w:highlight w:val="yellow"/>
          <w:lang w:val="pt-BR"/>
        </w:rPr>
        <w:t>s</w:t>
      </w:r>
      <w:r w:rsidR="00E1239C">
        <w:rPr>
          <w:lang w:val="pt-BR"/>
        </w:rPr>
        <w:t>, não havendo que se falar em “</w:t>
      </w:r>
      <w:r w:rsidR="00E1239C">
        <w:rPr>
          <w:i/>
          <w:iCs/>
          <w:lang w:val="pt-BR"/>
        </w:rPr>
        <w:t>falhas</w:t>
      </w:r>
      <w:r w:rsidR="00E1239C">
        <w:rPr>
          <w:lang w:val="pt-BR"/>
        </w:rPr>
        <w:t>” ou “</w:t>
      </w:r>
      <w:r w:rsidR="00E1239C">
        <w:rPr>
          <w:i/>
          <w:iCs/>
          <w:lang w:val="pt-BR"/>
        </w:rPr>
        <w:t>não entrega</w:t>
      </w:r>
      <w:r w:rsidR="00E1239C">
        <w:rPr>
          <w:lang w:val="pt-BR"/>
        </w:rPr>
        <w:t xml:space="preserve">” pela </w:t>
      </w:r>
      <w:proofErr w:type="spellStart"/>
      <w:r w:rsidR="00E1239C">
        <w:rPr>
          <w:lang w:val="pt-BR"/>
        </w:rPr>
        <w:t>Seidor</w:t>
      </w:r>
      <w:proofErr w:type="spellEnd"/>
      <w:r w:rsidR="00E1239C">
        <w:rPr>
          <w:lang w:val="pt-BR"/>
        </w:rPr>
        <w:t>.</w:t>
      </w:r>
    </w:p>
    <w:p w14:paraId="58196F81" w14:textId="77777777" w:rsidR="005238BA" w:rsidRDefault="004236CD" w:rsidP="00267BD7">
      <w:pPr>
        <w:pStyle w:val="PargrafodaLista"/>
        <w:rPr>
          <w:lang w:val="pt-BR"/>
        </w:rPr>
      </w:pPr>
      <w:r>
        <w:rPr>
          <w:lang w:val="pt-BR"/>
        </w:rPr>
        <w:t>Como pode a Autora, agora, alegar que</w:t>
      </w:r>
      <w:r w:rsidR="00AF472E">
        <w:rPr>
          <w:lang w:val="pt-BR"/>
        </w:rPr>
        <w:t xml:space="preserve">, depois da conclusão do Projeto </w:t>
      </w:r>
      <w:proofErr w:type="spellStart"/>
      <w:r w:rsidR="00AF472E">
        <w:rPr>
          <w:lang w:val="pt-BR"/>
        </w:rPr>
        <w:t>Brisanet</w:t>
      </w:r>
      <w:proofErr w:type="spellEnd"/>
      <w:r w:rsidR="00AF472E">
        <w:rPr>
          <w:lang w:val="pt-BR"/>
        </w:rPr>
        <w:t xml:space="preserve"> e da </w:t>
      </w:r>
      <w:r w:rsidR="00AF472E">
        <w:rPr>
          <w:b/>
          <w:bCs/>
          <w:u w:val="single"/>
          <w:lang w:val="pt-BR"/>
        </w:rPr>
        <w:t>efetiva entrega do</w:t>
      </w:r>
      <w:r w:rsidR="007E6C29">
        <w:rPr>
          <w:b/>
          <w:bCs/>
          <w:u w:val="single"/>
          <w:lang w:val="pt-BR"/>
        </w:rPr>
        <w:t>s produtos e serviços contratados</w:t>
      </w:r>
      <w:r w:rsidR="007E6C29">
        <w:rPr>
          <w:lang w:val="pt-BR"/>
        </w:rPr>
        <w:t xml:space="preserve">, o que é comprovado pelos Termos de Aceite por ela </w:t>
      </w:r>
      <w:r w:rsidR="007E6C29" w:rsidRPr="007E6C29">
        <w:rPr>
          <w:b/>
          <w:bCs/>
          <w:u w:val="single"/>
          <w:lang w:val="pt-BR"/>
        </w:rPr>
        <w:t>assinados</w:t>
      </w:r>
      <w:r w:rsidR="007E6C29">
        <w:rPr>
          <w:lang w:val="pt-BR"/>
        </w:rPr>
        <w:t>, alegar qu</w:t>
      </w:r>
      <w:r w:rsidR="000A4C8A">
        <w:rPr>
          <w:lang w:val="pt-BR"/>
        </w:rPr>
        <w:t>e teria havido a “</w:t>
      </w:r>
      <w:r w:rsidR="000A4C8A">
        <w:rPr>
          <w:i/>
          <w:iCs/>
          <w:lang w:val="pt-BR"/>
        </w:rPr>
        <w:t>rescisão motivada da relação contratual</w:t>
      </w:r>
      <w:r w:rsidR="000A4C8A">
        <w:rPr>
          <w:lang w:val="pt-BR"/>
        </w:rPr>
        <w:t xml:space="preserve">” </w:t>
      </w:r>
      <w:r w:rsidR="005238BA">
        <w:rPr>
          <w:lang w:val="pt-BR"/>
        </w:rPr>
        <w:t xml:space="preserve">e insinuar que a Ré não teria cumprido com as suas obrigações contratuais? </w:t>
      </w:r>
    </w:p>
    <w:p w14:paraId="003BC79C" w14:textId="6AFFC3B2" w:rsidR="00ED04CE" w:rsidRDefault="005238BA" w:rsidP="00712AB4">
      <w:pPr>
        <w:pStyle w:val="PargrafodaLista"/>
        <w:rPr>
          <w:lang w:val="pt-BR"/>
        </w:rPr>
      </w:pPr>
      <w:r w:rsidRPr="00300379">
        <w:rPr>
          <w:lang w:val="pt-BR"/>
        </w:rPr>
        <w:t xml:space="preserve">As alegações da Autora são </w:t>
      </w:r>
      <w:r w:rsidR="005D01B0" w:rsidRPr="00ED04CE">
        <w:rPr>
          <w:b/>
          <w:bCs/>
          <w:u w:val="single"/>
          <w:lang w:val="pt-BR"/>
        </w:rPr>
        <w:t>absurdas</w:t>
      </w:r>
      <w:r w:rsidR="005D01B0" w:rsidRPr="00300379">
        <w:rPr>
          <w:lang w:val="pt-BR"/>
        </w:rPr>
        <w:t xml:space="preserve">, </w:t>
      </w:r>
      <w:r w:rsidR="005D01B0" w:rsidRPr="00ED04CE">
        <w:rPr>
          <w:b/>
          <w:bCs/>
          <w:u w:val="single"/>
          <w:lang w:val="pt-BR"/>
        </w:rPr>
        <w:t>fantasiosas</w:t>
      </w:r>
      <w:r w:rsidR="005D01B0" w:rsidRPr="00300379">
        <w:rPr>
          <w:lang w:val="pt-BR"/>
        </w:rPr>
        <w:t xml:space="preserve"> e </w:t>
      </w:r>
      <w:r w:rsidR="005D01B0" w:rsidRPr="00ED04CE">
        <w:rPr>
          <w:b/>
          <w:bCs/>
          <w:u w:val="single"/>
          <w:lang w:val="pt-BR"/>
        </w:rPr>
        <w:t>mesquinhas</w:t>
      </w:r>
      <w:r w:rsidR="005D01B0" w:rsidRPr="00300379">
        <w:rPr>
          <w:lang w:val="pt-BR"/>
        </w:rPr>
        <w:t xml:space="preserve">, </w:t>
      </w:r>
      <w:r w:rsidR="00F75C2F">
        <w:rPr>
          <w:lang w:val="pt-BR"/>
        </w:rPr>
        <w:t xml:space="preserve">além de </w:t>
      </w:r>
      <w:r w:rsidR="005D01B0" w:rsidRPr="00300379">
        <w:rPr>
          <w:lang w:val="pt-BR"/>
        </w:rPr>
        <w:t>contraria</w:t>
      </w:r>
      <w:r w:rsidR="00F75C2F">
        <w:rPr>
          <w:lang w:val="pt-BR"/>
        </w:rPr>
        <w:t xml:space="preserve">r </w:t>
      </w:r>
      <w:r w:rsidR="005D01B0" w:rsidRPr="00300379">
        <w:rPr>
          <w:lang w:val="pt-BR"/>
        </w:rPr>
        <w:t>a realidade dos fatos, os documentos que foram produzidos ao longo de 2 (dois) anos de relacionamento com a Ré</w:t>
      </w:r>
      <w:r w:rsidR="00300379" w:rsidRPr="00300379">
        <w:rPr>
          <w:lang w:val="pt-BR"/>
        </w:rPr>
        <w:t xml:space="preserve"> e, em especial, o incontestável fato de que a </w:t>
      </w:r>
      <w:proofErr w:type="spellStart"/>
      <w:r w:rsidR="00267BD7" w:rsidRPr="00300379">
        <w:rPr>
          <w:lang w:val="pt-BR"/>
        </w:rPr>
        <w:t>Brisanet</w:t>
      </w:r>
      <w:proofErr w:type="spellEnd"/>
      <w:r w:rsidR="00ED04CE">
        <w:rPr>
          <w:lang w:val="pt-BR"/>
        </w:rPr>
        <w:t xml:space="preserve"> </w:t>
      </w:r>
      <w:r w:rsidR="00ED04CE" w:rsidRPr="00300379">
        <w:rPr>
          <w:lang w:val="pt-BR"/>
        </w:rPr>
        <w:t xml:space="preserve">validou as funcionalidades e pagou pelas etapas concluídas </w:t>
      </w:r>
      <w:r w:rsidR="00ED04CE" w:rsidRPr="00ED04CE">
        <w:rPr>
          <w:lang w:val="pt-BR"/>
        </w:rPr>
        <w:t>sem ressalvas,</w:t>
      </w:r>
      <w:r w:rsidR="00267BD7" w:rsidRPr="00300379">
        <w:rPr>
          <w:lang w:val="pt-BR"/>
        </w:rPr>
        <w:t xml:space="preserve"> </w:t>
      </w:r>
      <w:r w:rsidR="00300379">
        <w:rPr>
          <w:b/>
          <w:bCs/>
          <w:u w:val="single"/>
          <w:lang w:val="pt-BR"/>
        </w:rPr>
        <w:t>lançou seus produtos ao mercado consumidor dentro do planejado</w:t>
      </w:r>
      <w:r w:rsidR="00267BD7" w:rsidRPr="00300379">
        <w:rPr>
          <w:lang w:val="pt-BR"/>
        </w:rPr>
        <w:t xml:space="preserve">, </w:t>
      </w:r>
      <w:r w:rsidR="00267BD7" w:rsidRPr="00ED04CE">
        <w:rPr>
          <w:b/>
          <w:bCs/>
          <w:u w:val="single"/>
          <w:lang w:val="pt-BR"/>
        </w:rPr>
        <w:t xml:space="preserve">vendeu </w:t>
      </w:r>
      <w:r w:rsidR="00300379" w:rsidRPr="00ED04CE">
        <w:rPr>
          <w:b/>
          <w:bCs/>
          <w:u w:val="single"/>
          <w:lang w:val="pt-BR"/>
        </w:rPr>
        <w:t xml:space="preserve">e ainda vende </w:t>
      </w:r>
      <w:r w:rsidR="00267BD7" w:rsidRPr="00ED04CE">
        <w:rPr>
          <w:b/>
          <w:bCs/>
          <w:u w:val="single"/>
          <w:lang w:val="pt-BR"/>
        </w:rPr>
        <w:t xml:space="preserve">milhares de </w:t>
      </w:r>
      <w:r w:rsidR="00300379" w:rsidRPr="00ED04CE">
        <w:rPr>
          <w:b/>
          <w:bCs/>
          <w:u w:val="single"/>
          <w:lang w:val="pt-BR"/>
        </w:rPr>
        <w:t xml:space="preserve">chips e </w:t>
      </w:r>
      <w:r w:rsidR="00267BD7" w:rsidRPr="00ED04CE">
        <w:rPr>
          <w:b/>
          <w:bCs/>
          <w:u w:val="single"/>
          <w:lang w:val="pt-BR"/>
        </w:rPr>
        <w:t>planos</w:t>
      </w:r>
      <w:r w:rsidR="00300379" w:rsidRPr="00ED04CE">
        <w:rPr>
          <w:b/>
          <w:bCs/>
          <w:u w:val="single"/>
          <w:lang w:val="pt-BR"/>
        </w:rPr>
        <w:t xml:space="preserve"> de telefonia móvel</w:t>
      </w:r>
      <w:r w:rsidR="00267BD7" w:rsidRPr="00300379">
        <w:rPr>
          <w:lang w:val="pt-BR"/>
        </w:rPr>
        <w:t>,</w:t>
      </w:r>
      <w:r w:rsidR="00ED04CE">
        <w:rPr>
          <w:lang w:val="pt-BR"/>
        </w:rPr>
        <w:t xml:space="preserve"> </w:t>
      </w:r>
      <w:r w:rsidR="00FF1BA1">
        <w:rPr>
          <w:lang w:val="pt-BR"/>
        </w:rPr>
        <w:t xml:space="preserve">e não podem representar outra coisa que não a sua intenção de enriquecer indevidamente às custas da </w:t>
      </w:r>
      <w:proofErr w:type="spellStart"/>
      <w:r w:rsidR="00FF1BA1">
        <w:rPr>
          <w:lang w:val="pt-BR"/>
        </w:rPr>
        <w:t>Seidor</w:t>
      </w:r>
      <w:proofErr w:type="spellEnd"/>
      <w:r w:rsidR="00FF1BA1">
        <w:rPr>
          <w:lang w:val="pt-BR"/>
        </w:rPr>
        <w:t>.</w:t>
      </w:r>
    </w:p>
    <w:p w14:paraId="56A1EED2" w14:textId="6B87661A" w:rsidR="00267BD7" w:rsidRPr="00300379" w:rsidRDefault="00267BD7" w:rsidP="00712AB4">
      <w:pPr>
        <w:pStyle w:val="PargrafodaLista"/>
        <w:rPr>
          <w:lang w:val="pt-BR"/>
        </w:rPr>
      </w:pPr>
      <w:r w:rsidRPr="00300379">
        <w:rPr>
          <w:lang w:val="pt-BR"/>
        </w:rPr>
        <w:t>Ao pretender, agora, a rescisão d</w:t>
      </w:r>
      <w:r w:rsidR="00D43203">
        <w:rPr>
          <w:lang w:val="pt-BR"/>
        </w:rPr>
        <w:t>e todos os</w:t>
      </w:r>
      <w:r w:rsidRPr="00300379">
        <w:rPr>
          <w:lang w:val="pt-BR"/>
        </w:rPr>
        <w:t xml:space="preserve"> </w:t>
      </w:r>
      <w:r w:rsidR="00D43203">
        <w:rPr>
          <w:lang w:val="pt-BR"/>
        </w:rPr>
        <w:t>C</w:t>
      </w:r>
      <w:r w:rsidRPr="00300379">
        <w:rPr>
          <w:lang w:val="pt-BR"/>
        </w:rPr>
        <w:t>ontrato</w:t>
      </w:r>
      <w:r w:rsidR="00D43203">
        <w:rPr>
          <w:lang w:val="pt-BR"/>
        </w:rPr>
        <w:t>s</w:t>
      </w:r>
      <w:r w:rsidRPr="00300379">
        <w:rPr>
          <w:lang w:val="pt-BR"/>
        </w:rPr>
        <w:t xml:space="preserve"> com devolução total de valores </w:t>
      </w:r>
      <w:r w:rsidR="001A34F3">
        <w:rPr>
          <w:lang w:val="pt-BR"/>
        </w:rPr>
        <w:t xml:space="preserve">pagos à </w:t>
      </w:r>
      <w:proofErr w:type="spellStart"/>
      <w:r w:rsidR="001A34F3">
        <w:rPr>
          <w:lang w:val="pt-BR"/>
        </w:rPr>
        <w:t>Seidor</w:t>
      </w:r>
      <w:proofErr w:type="spellEnd"/>
      <w:r w:rsidR="001A34F3">
        <w:rPr>
          <w:lang w:val="pt-BR"/>
        </w:rPr>
        <w:t xml:space="preserve">, pelo seu inegável trabalho </w:t>
      </w:r>
      <w:r w:rsidR="00DE5F3D">
        <w:rPr>
          <w:lang w:val="pt-BR"/>
        </w:rPr>
        <w:t xml:space="preserve">que foi </w:t>
      </w:r>
      <w:r w:rsidR="001A34F3">
        <w:rPr>
          <w:lang w:val="pt-BR"/>
        </w:rPr>
        <w:t xml:space="preserve">realizado </w:t>
      </w:r>
      <w:r w:rsidR="00DE5F3D">
        <w:rPr>
          <w:lang w:val="pt-BR"/>
        </w:rPr>
        <w:t xml:space="preserve">por uma extensa equipe de colaboradores </w:t>
      </w:r>
      <w:r w:rsidR="001A34F3">
        <w:rPr>
          <w:lang w:val="pt-BR"/>
        </w:rPr>
        <w:t xml:space="preserve">ao longo de 2 (dois) anos, </w:t>
      </w:r>
      <w:r w:rsidR="000032B2">
        <w:rPr>
          <w:lang w:val="pt-BR"/>
        </w:rPr>
        <w:t>após ter a</w:t>
      </w:r>
      <w:r w:rsidRPr="00300379">
        <w:rPr>
          <w:lang w:val="pt-BR"/>
        </w:rPr>
        <w:t>prova</w:t>
      </w:r>
      <w:r w:rsidR="000032B2">
        <w:rPr>
          <w:lang w:val="pt-BR"/>
        </w:rPr>
        <w:t>do</w:t>
      </w:r>
      <w:r w:rsidRPr="00300379">
        <w:rPr>
          <w:lang w:val="pt-BR"/>
        </w:rPr>
        <w:t xml:space="preserve"> formal</w:t>
      </w:r>
      <w:r w:rsidR="000032B2">
        <w:rPr>
          <w:lang w:val="pt-BR"/>
        </w:rPr>
        <w:t>mente</w:t>
      </w:r>
      <w:r w:rsidRPr="00300379">
        <w:rPr>
          <w:lang w:val="pt-BR"/>
        </w:rPr>
        <w:t xml:space="preserve"> </w:t>
      </w:r>
      <w:r w:rsidR="000032B2">
        <w:rPr>
          <w:b/>
          <w:bCs/>
          <w:u w:val="single"/>
          <w:lang w:val="pt-BR"/>
        </w:rPr>
        <w:t>TODAS</w:t>
      </w:r>
      <w:r w:rsidR="000032B2" w:rsidRPr="000032B2">
        <w:rPr>
          <w:lang w:val="pt-BR"/>
        </w:rPr>
        <w:t xml:space="preserve"> </w:t>
      </w:r>
      <w:r w:rsidRPr="00300379">
        <w:rPr>
          <w:lang w:val="pt-BR"/>
        </w:rPr>
        <w:t xml:space="preserve">as entregas </w:t>
      </w:r>
      <w:r w:rsidR="009E3CF7">
        <w:rPr>
          <w:lang w:val="pt-BR"/>
        </w:rPr>
        <w:t xml:space="preserve">realizadas pela </w:t>
      </w:r>
      <w:proofErr w:type="spellStart"/>
      <w:r w:rsidR="009E3CF7">
        <w:rPr>
          <w:lang w:val="pt-BR"/>
        </w:rPr>
        <w:t>Seidor</w:t>
      </w:r>
      <w:proofErr w:type="spellEnd"/>
      <w:r w:rsidR="009E3CF7">
        <w:rPr>
          <w:lang w:val="pt-BR"/>
        </w:rPr>
        <w:t xml:space="preserve"> e </w:t>
      </w:r>
      <w:r w:rsidR="009E3CF7" w:rsidRPr="00300379">
        <w:rPr>
          <w:lang w:val="pt-BR"/>
        </w:rPr>
        <w:t xml:space="preserve">após o gozo </w:t>
      </w:r>
      <w:r w:rsidR="009E3CF7">
        <w:rPr>
          <w:lang w:val="pt-BR"/>
        </w:rPr>
        <w:t xml:space="preserve">efetivo </w:t>
      </w:r>
      <w:r w:rsidR="009E3CF7" w:rsidRPr="00300379">
        <w:rPr>
          <w:lang w:val="pt-BR"/>
        </w:rPr>
        <w:t>do</w:t>
      </w:r>
      <w:r w:rsidR="009E3CF7">
        <w:rPr>
          <w:lang w:val="pt-BR"/>
        </w:rPr>
        <w:t>s</w:t>
      </w:r>
      <w:r w:rsidR="009E3CF7" w:rsidRPr="00300379">
        <w:rPr>
          <w:lang w:val="pt-BR"/>
        </w:rPr>
        <w:t xml:space="preserve"> serviço</w:t>
      </w:r>
      <w:r w:rsidR="009E3CF7">
        <w:rPr>
          <w:lang w:val="pt-BR"/>
        </w:rPr>
        <w:t>s</w:t>
      </w:r>
      <w:r w:rsidR="009E3CF7" w:rsidRPr="00300379">
        <w:rPr>
          <w:lang w:val="pt-BR"/>
        </w:rPr>
        <w:t xml:space="preserve"> </w:t>
      </w:r>
      <w:r w:rsidR="009E3CF7">
        <w:rPr>
          <w:lang w:val="pt-BR"/>
        </w:rPr>
        <w:t xml:space="preserve">por ela prestados, </w:t>
      </w:r>
      <w:r w:rsidRPr="00300379">
        <w:rPr>
          <w:lang w:val="pt-BR"/>
        </w:rPr>
        <w:t>fere o princípio da boa-fé objetiva</w:t>
      </w:r>
      <w:r w:rsidR="009E3CF7">
        <w:rPr>
          <w:lang w:val="pt-BR"/>
        </w:rPr>
        <w:t>,</w:t>
      </w:r>
      <w:r w:rsidRPr="00300379">
        <w:rPr>
          <w:lang w:val="pt-BR"/>
        </w:rPr>
        <w:t xml:space="preserve"> configura comportamento contraditório</w:t>
      </w:r>
      <w:r w:rsidR="00DE2FD2">
        <w:rPr>
          <w:lang w:val="pt-BR"/>
        </w:rPr>
        <w:t xml:space="preserve"> e não pode ser tolerado por este D. Juízo</w:t>
      </w:r>
      <w:r w:rsidRPr="00300379">
        <w:rPr>
          <w:lang w:val="pt-BR"/>
        </w:rPr>
        <w:t>.</w:t>
      </w:r>
    </w:p>
    <w:p w14:paraId="3106791C" w14:textId="55306F09" w:rsidR="00267BD7" w:rsidRPr="00267BD7" w:rsidRDefault="00482C3F" w:rsidP="00482C3F">
      <w:pPr>
        <w:pStyle w:val="Ttulo1"/>
        <w:rPr>
          <w:lang w:val="pt-BR"/>
        </w:rPr>
      </w:pPr>
      <w:r>
        <w:rPr>
          <w:lang w:val="pt-BR"/>
        </w:rPr>
        <w:lastRenderedPageBreak/>
        <w:t>O</w:t>
      </w:r>
      <w:r w:rsidRPr="00267BD7">
        <w:rPr>
          <w:lang w:val="pt-BR"/>
        </w:rPr>
        <w:t xml:space="preserve"> </w:t>
      </w:r>
      <w:r>
        <w:rPr>
          <w:lang w:val="pt-BR"/>
        </w:rPr>
        <w:t>S</w:t>
      </w:r>
      <w:r w:rsidRPr="00267BD7">
        <w:rPr>
          <w:lang w:val="pt-BR"/>
        </w:rPr>
        <w:t xml:space="preserve">URGIMENTO DA </w:t>
      </w:r>
      <w:r>
        <w:rPr>
          <w:lang w:val="pt-BR"/>
        </w:rPr>
        <w:t>L</w:t>
      </w:r>
      <w:r w:rsidRPr="00267BD7">
        <w:rPr>
          <w:lang w:val="pt-BR"/>
        </w:rPr>
        <w:t>IDE</w:t>
      </w:r>
      <w:r w:rsidR="007627BF">
        <w:rPr>
          <w:lang w:val="pt-BR"/>
        </w:rPr>
        <w:t xml:space="preserve"> |</w:t>
      </w:r>
      <w:r w:rsidR="00267BD7" w:rsidRPr="00267BD7">
        <w:rPr>
          <w:lang w:val="pt-BR"/>
        </w:rPr>
        <w:t xml:space="preserve"> </w:t>
      </w:r>
      <w:r w:rsidRPr="00267BD7">
        <w:rPr>
          <w:lang w:val="pt-BR"/>
        </w:rPr>
        <w:t>INGERÊNCIA EXTERNA E CONFLITO DE INTERESSES</w:t>
      </w:r>
      <w:r>
        <w:rPr>
          <w:lang w:val="pt-BR"/>
        </w:rPr>
        <w:t xml:space="preserve"> </w:t>
      </w:r>
      <w:r w:rsidR="00F5792D">
        <w:rPr>
          <w:lang w:val="pt-BR"/>
        </w:rPr>
        <w:t>NA BRISANET</w:t>
      </w:r>
    </w:p>
    <w:p w14:paraId="60610727" w14:textId="1ED8A7AA" w:rsidR="00267BD7" w:rsidRDefault="00267BD7" w:rsidP="00267BD7">
      <w:pPr>
        <w:pStyle w:val="PargrafodaLista"/>
        <w:rPr>
          <w:lang w:val="pt-BR"/>
        </w:rPr>
      </w:pPr>
      <w:r w:rsidRPr="00267BD7">
        <w:rPr>
          <w:lang w:val="pt-BR"/>
        </w:rPr>
        <w:t xml:space="preserve">A relação, que até então seguia com entregas e pagamentos regulares, sofreu uma alteração abrupta de temperatura com a mudança na </w:t>
      </w:r>
      <w:r w:rsidR="00BD36D4">
        <w:rPr>
          <w:lang w:val="pt-BR"/>
        </w:rPr>
        <w:t>d</w:t>
      </w:r>
      <w:r w:rsidRPr="00267BD7">
        <w:rPr>
          <w:lang w:val="pt-BR"/>
        </w:rPr>
        <w:t xml:space="preserve">iretoria da </w:t>
      </w:r>
      <w:proofErr w:type="spellStart"/>
      <w:r w:rsidRPr="00267BD7">
        <w:rPr>
          <w:lang w:val="pt-BR"/>
        </w:rPr>
        <w:t>Brisanet</w:t>
      </w:r>
      <w:proofErr w:type="spellEnd"/>
      <w:r w:rsidR="00EF2C90">
        <w:rPr>
          <w:lang w:val="pt-BR"/>
        </w:rPr>
        <w:t xml:space="preserve">, ocorrida em </w:t>
      </w:r>
      <w:r w:rsidR="00CA6568" w:rsidRPr="009B58B4">
        <w:rPr>
          <w:highlight w:val="yellow"/>
          <w:lang w:val="pt-BR"/>
        </w:rPr>
        <w:t>setembro/2023</w:t>
      </w:r>
      <w:r w:rsidRPr="00267BD7">
        <w:rPr>
          <w:lang w:val="pt-BR"/>
        </w:rPr>
        <w:t>. A entrada de um novo Diretor</w:t>
      </w:r>
      <w:r w:rsidR="00EF2C90">
        <w:rPr>
          <w:lang w:val="pt-BR"/>
        </w:rPr>
        <w:t xml:space="preserve"> de TI</w:t>
      </w:r>
      <w:r w:rsidRPr="00267BD7">
        <w:rPr>
          <w:lang w:val="pt-BR"/>
        </w:rPr>
        <w:t xml:space="preserve">, egresso de uma consultoria concorrente (empresa Discover), introduziu no projeto uma </w:t>
      </w:r>
      <w:r w:rsidR="00CA6568">
        <w:rPr>
          <w:lang w:val="pt-BR"/>
        </w:rPr>
        <w:t xml:space="preserve">verdadeira </w:t>
      </w:r>
      <w:r w:rsidRPr="00267BD7">
        <w:rPr>
          <w:lang w:val="pt-BR"/>
        </w:rPr>
        <w:t>"auditoria" paralela realizada por profissionais ligados a essa concorrente</w:t>
      </w:r>
      <w:r w:rsidR="00CA6568">
        <w:rPr>
          <w:lang w:val="pt-BR"/>
        </w:rPr>
        <w:t xml:space="preserve"> em atos que, no mínimo, evocam a existência de claro </w:t>
      </w:r>
      <w:r w:rsidR="00CA6568">
        <w:rPr>
          <w:b/>
          <w:bCs/>
          <w:u w:val="single"/>
          <w:lang w:val="pt-BR"/>
        </w:rPr>
        <w:t>conflito de interesses</w:t>
      </w:r>
      <w:r w:rsidRPr="00267BD7">
        <w:rPr>
          <w:lang w:val="pt-BR"/>
        </w:rPr>
        <w:t>.</w:t>
      </w:r>
    </w:p>
    <w:p w14:paraId="67B4BFB5" w14:textId="06210D0B" w:rsidR="005B44FB" w:rsidRDefault="005B44FB" w:rsidP="00267BD7">
      <w:pPr>
        <w:pStyle w:val="PargrafodaLista"/>
        <w:rPr>
          <w:lang w:val="pt-BR"/>
        </w:rPr>
      </w:pPr>
      <w:r>
        <w:rPr>
          <w:lang w:val="pt-BR"/>
        </w:rPr>
        <w:t xml:space="preserve">Com efeito, o Sr. </w:t>
      </w:r>
      <w:proofErr w:type="spellStart"/>
      <w:r>
        <w:rPr>
          <w:lang w:val="pt-BR"/>
        </w:rPr>
        <w:t>Julierme</w:t>
      </w:r>
      <w:proofErr w:type="spellEnd"/>
      <w:r>
        <w:rPr>
          <w:lang w:val="pt-BR"/>
        </w:rPr>
        <w:t xml:space="preserve"> Arrais,</w:t>
      </w:r>
      <w:r w:rsidR="00B35A23">
        <w:rPr>
          <w:lang w:val="pt-BR"/>
        </w:rPr>
        <w:t xml:space="preserve"> era Diretor de Soluções </w:t>
      </w:r>
      <w:r w:rsidR="0028172C">
        <w:rPr>
          <w:lang w:val="pt-BR"/>
        </w:rPr>
        <w:t xml:space="preserve">CX na empresa </w:t>
      </w:r>
      <w:r w:rsidR="009635A7">
        <w:rPr>
          <w:lang w:val="pt-BR"/>
        </w:rPr>
        <w:t>Discover Technology Informática Ltda., inscrita no CNPJ/MF sob n.º </w:t>
      </w:r>
      <w:r w:rsidR="002D29C3" w:rsidRPr="002D29C3">
        <w:rPr>
          <w:lang w:val="pt-BR"/>
        </w:rPr>
        <w:t>01.119.622/0001-04</w:t>
      </w:r>
      <w:r w:rsidR="00C27752">
        <w:rPr>
          <w:lang w:val="pt-BR"/>
        </w:rPr>
        <w:t xml:space="preserve"> (“</w:t>
      </w:r>
      <w:r w:rsidR="00C27752" w:rsidRPr="00C27752">
        <w:rPr>
          <w:u w:val="single"/>
          <w:lang w:val="pt-BR"/>
        </w:rPr>
        <w:t>Discover</w:t>
      </w:r>
      <w:r w:rsidR="00C27752">
        <w:rPr>
          <w:lang w:val="pt-BR"/>
        </w:rPr>
        <w:t>”)</w:t>
      </w:r>
      <w:r w:rsidR="002D29C3">
        <w:rPr>
          <w:lang w:val="pt-BR"/>
        </w:rPr>
        <w:t>, e</w:t>
      </w:r>
      <w:r>
        <w:rPr>
          <w:lang w:val="pt-BR"/>
        </w:rPr>
        <w:t xml:space="preserve"> </w:t>
      </w:r>
      <w:r w:rsidR="004E0FE0">
        <w:rPr>
          <w:lang w:val="pt-BR"/>
        </w:rPr>
        <w:t xml:space="preserve">ingressou </w:t>
      </w:r>
      <w:r w:rsidR="00475A2B">
        <w:rPr>
          <w:lang w:val="pt-BR"/>
        </w:rPr>
        <w:t xml:space="preserve">na </w:t>
      </w:r>
      <w:proofErr w:type="spellStart"/>
      <w:r w:rsidR="00475A2B">
        <w:rPr>
          <w:lang w:val="pt-BR"/>
        </w:rPr>
        <w:t>Brisanet</w:t>
      </w:r>
      <w:proofErr w:type="spellEnd"/>
      <w:r w:rsidR="00475A2B">
        <w:rPr>
          <w:lang w:val="pt-BR"/>
        </w:rPr>
        <w:t xml:space="preserve"> em setembro/2023, onde permaneceu até</w:t>
      </w:r>
      <w:r w:rsidR="00C27752">
        <w:rPr>
          <w:lang w:val="pt-BR"/>
        </w:rPr>
        <w:t xml:space="preserve"> setembro/2025, </w:t>
      </w:r>
      <w:r w:rsidR="00C27752">
        <w:rPr>
          <w:b/>
          <w:bCs/>
          <w:u w:val="single"/>
          <w:lang w:val="pt-BR"/>
        </w:rPr>
        <w:t>quando retornou à Discover para assumir o</w:t>
      </w:r>
      <w:r w:rsidR="00BF5ED0">
        <w:rPr>
          <w:b/>
          <w:bCs/>
          <w:u w:val="single"/>
          <w:lang w:val="pt-BR"/>
        </w:rPr>
        <w:t>s</w:t>
      </w:r>
      <w:r w:rsidR="00C27752">
        <w:rPr>
          <w:b/>
          <w:bCs/>
          <w:u w:val="single"/>
          <w:lang w:val="pt-BR"/>
        </w:rPr>
        <w:t xml:space="preserve"> cargo</w:t>
      </w:r>
      <w:r w:rsidR="00BF5ED0">
        <w:rPr>
          <w:b/>
          <w:bCs/>
          <w:u w:val="single"/>
          <w:lang w:val="pt-BR"/>
        </w:rPr>
        <w:t>s</w:t>
      </w:r>
      <w:r w:rsidR="00C27752">
        <w:rPr>
          <w:b/>
          <w:bCs/>
          <w:u w:val="single"/>
          <w:lang w:val="pt-BR"/>
        </w:rPr>
        <w:t xml:space="preserve"> de </w:t>
      </w:r>
      <w:proofErr w:type="spellStart"/>
      <w:r w:rsidR="00065079">
        <w:rPr>
          <w:b/>
          <w:bCs/>
          <w:i/>
          <w:iCs/>
          <w:u w:val="single"/>
          <w:lang w:val="pt-BR"/>
        </w:rPr>
        <w:t>Chief</w:t>
      </w:r>
      <w:proofErr w:type="spellEnd"/>
      <w:r w:rsidR="00065079">
        <w:rPr>
          <w:b/>
          <w:bCs/>
          <w:i/>
          <w:iCs/>
          <w:u w:val="single"/>
          <w:lang w:val="pt-BR"/>
        </w:rPr>
        <w:t xml:space="preserve"> </w:t>
      </w:r>
      <w:proofErr w:type="spellStart"/>
      <w:r w:rsidR="00FB22F1">
        <w:rPr>
          <w:b/>
          <w:bCs/>
          <w:i/>
          <w:iCs/>
          <w:u w:val="single"/>
          <w:lang w:val="pt-BR"/>
        </w:rPr>
        <w:t>Operating</w:t>
      </w:r>
      <w:proofErr w:type="spellEnd"/>
      <w:r w:rsidR="00FB22F1">
        <w:rPr>
          <w:b/>
          <w:bCs/>
          <w:i/>
          <w:iCs/>
          <w:u w:val="single"/>
          <w:lang w:val="pt-BR"/>
        </w:rPr>
        <w:t xml:space="preserve"> Officer, </w:t>
      </w:r>
      <w:proofErr w:type="spellStart"/>
      <w:r w:rsidR="00FB22F1">
        <w:rPr>
          <w:b/>
          <w:bCs/>
          <w:i/>
          <w:iCs/>
          <w:u w:val="single"/>
          <w:lang w:val="pt-BR"/>
        </w:rPr>
        <w:t>Chief</w:t>
      </w:r>
      <w:proofErr w:type="spellEnd"/>
      <w:r w:rsidR="00FB22F1">
        <w:rPr>
          <w:b/>
          <w:bCs/>
          <w:i/>
          <w:iCs/>
          <w:u w:val="single"/>
          <w:lang w:val="pt-BR"/>
        </w:rPr>
        <w:t xml:space="preserve"> </w:t>
      </w:r>
      <w:proofErr w:type="spellStart"/>
      <w:r w:rsidR="00FB22F1">
        <w:rPr>
          <w:b/>
          <w:bCs/>
          <w:i/>
          <w:iCs/>
          <w:u w:val="single"/>
          <w:lang w:val="pt-BR"/>
        </w:rPr>
        <w:t>Information</w:t>
      </w:r>
      <w:proofErr w:type="spellEnd"/>
      <w:r w:rsidR="00FB22F1">
        <w:rPr>
          <w:b/>
          <w:bCs/>
          <w:i/>
          <w:iCs/>
          <w:u w:val="single"/>
          <w:lang w:val="pt-BR"/>
        </w:rPr>
        <w:t xml:space="preserve"> Officer e </w:t>
      </w:r>
      <w:proofErr w:type="spellStart"/>
      <w:r w:rsidR="00FB22F1">
        <w:rPr>
          <w:b/>
          <w:bCs/>
          <w:i/>
          <w:iCs/>
          <w:u w:val="single"/>
          <w:lang w:val="pt-BR"/>
        </w:rPr>
        <w:t>Chief</w:t>
      </w:r>
      <w:proofErr w:type="spellEnd"/>
      <w:r w:rsidR="00FB22F1">
        <w:rPr>
          <w:b/>
          <w:bCs/>
          <w:i/>
          <w:iCs/>
          <w:u w:val="single"/>
          <w:lang w:val="pt-BR"/>
        </w:rPr>
        <w:t xml:space="preserve"> Technology Officer</w:t>
      </w:r>
      <w:r w:rsidR="00FB22F1">
        <w:rPr>
          <w:lang w:val="pt-BR"/>
        </w:rPr>
        <w:t>, como comprova a sua página no</w:t>
      </w:r>
      <w:r w:rsidR="00500B04">
        <w:rPr>
          <w:lang w:val="pt-BR"/>
        </w:rPr>
        <w:t xml:space="preserve"> </w:t>
      </w:r>
      <w:r w:rsidR="00500B04">
        <w:rPr>
          <w:i/>
          <w:iCs/>
          <w:lang w:val="pt-BR"/>
        </w:rPr>
        <w:t xml:space="preserve">website </w:t>
      </w:r>
      <w:r w:rsidR="00500B04">
        <w:rPr>
          <w:lang w:val="pt-BR"/>
        </w:rPr>
        <w:t>LinkedIn:</w:t>
      </w:r>
      <w:r w:rsidR="00C839C5">
        <w:rPr>
          <w:rStyle w:val="Refdenotaderodap"/>
          <w:lang w:val="pt-BR"/>
        </w:rPr>
        <w:footnoteReference w:id="27"/>
      </w:r>
      <w:r w:rsidR="00500B04">
        <w:rPr>
          <w:lang w:val="pt-BR"/>
        </w:rPr>
        <w:t xml:space="preserve"> </w:t>
      </w:r>
    </w:p>
    <w:p w14:paraId="138FC158" w14:textId="6EF759B7" w:rsidR="00500B04" w:rsidRPr="005B44FB" w:rsidRDefault="00C839C5" w:rsidP="00C839C5">
      <w:pPr>
        <w:pStyle w:val="PargrafodaLista"/>
        <w:numPr>
          <w:ilvl w:val="0"/>
          <w:numId w:val="0"/>
        </w:numPr>
        <w:jc w:val="center"/>
        <w:rPr>
          <w:lang w:val="pt-BR"/>
        </w:rPr>
      </w:pPr>
      <w:r w:rsidRPr="00C839C5">
        <w:rPr>
          <w:noProof/>
          <w:lang w:val="pt-BR"/>
        </w:rPr>
        <w:drawing>
          <wp:inline distT="0" distB="0" distL="0" distR="0" wp14:anchorId="2239B1E0" wp14:editId="25648D3C">
            <wp:extent cx="4271749" cy="2892587"/>
            <wp:effectExtent l="19050" t="19050" r="14605" b="22225"/>
            <wp:docPr id="802259615"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9615" name="Imagem 1" descr="Interface gráfica do usuário, Texto, Aplicativo, Email&#10;&#10;O conteúdo gerado por IA pode estar incorreto."/>
                    <pic:cNvPicPr/>
                  </pic:nvPicPr>
                  <pic:blipFill>
                    <a:blip r:embed="rId89"/>
                    <a:stretch>
                      <a:fillRect/>
                    </a:stretch>
                  </pic:blipFill>
                  <pic:spPr>
                    <a:xfrm>
                      <a:off x="0" y="0"/>
                      <a:ext cx="4285868" cy="2902148"/>
                    </a:xfrm>
                    <a:prstGeom prst="rect">
                      <a:avLst/>
                    </a:prstGeom>
                    <a:ln>
                      <a:solidFill>
                        <a:srgbClr val="FFC000"/>
                      </a:solidFill>
                    </a:ln>
                  </pic:spPr>
                </pic:pic>
              </a:graphicData>
            </a:graphic>
          </wp:inline>
        </w:drawing>
      </w:r>
    </w:p>
    <w:p w14:paraId="42887A44" w14:textId="77777777" w:rsidR="00267BD7" w:rsidRDefault="00267BD7" w:rsidP="00267BD7">
      <w:pPr>
        <w:pStyle w:val="PargrafodaLista"/>
        <w:rPr>
          <w:lang w:val="pt-BR"/>
        </w:rPr>
      </w:pPr>
      <w:r w:rsidRPr="00267BD7">
        <w:rPr>
          <w:lang w:val="pt-BR"/>
        </w:rPr>
        <w:lastRenderedPageBreak/>
        <w:t xml:space="preserve">A partir desse momento, as resistências passaram a ser políticas e não técnicas. Alegou-se uma "instabilidade" genérica que nunca foi detalhada tecnicamente, enquanto, na prática, a </w:t>
      </w:r>
      <w:proofErr w:type="spellStart"/>
      <w:r w:rsidRPr="00267BD7">
        <w:rPr>
          <w:lang w:val="pt-BR"/>
        </w:rPr>
        <w:t>Brisanet</w:t>
      </w:r>
      <w:proofErr w:type="spellEnd"/>
      <w:r w:rsidRPr="00267BD7">
        <w:rPr>
          <w:lang w:val="pt-BR"/>
        </w:rPr>
        <w:t xml:space="preserve"> batia recordes de vendas utilizando a solução implementada pela </w:t>
      </w:r>
      <w:proofErr w:type="spellStart"/>
      <w:r w:rsidRPr="00267BD7">
        <w:rPr>
          <w:lang w:val="pt-BR"/>
        </w:rPr>
        <w:t>Seidor</w:t>
      </w:r>
      <w:proofErr w:type="spellEnd"/>
      <w:r w:rsidRPr="00267BD7">
        <w:rPr>
          <w:lang w:val="pt-BR"/>
        </w:rPr>
        <w:t>.</w:t>
      </w:r>
    </w:p>
    <w:p w14:paraId="33CBED17" w14:textId="0A805064" w:rsidR="009B58B4" w:rsidRDefault="00D247E0" w:rsidP="00267BD7">
      <w:pPr>
        <w:pStyle w:val="PargrafodaLista"/>
        <w:rPr>
          <w:lang w:val="pt-BR"/>
        </w:rPr>
      </w:pPr>
      <w:r>
        <w:rPr>
          <w:lang w:val="pt-BR"/>
        </w:rPr>
        <w:t>Veja-se</w:t>
      </w:r>
      <w:r w:rsidR="00420585">
        <w:rPr>
          <w:lang w:val="pt-BR"/>
        </w:rPr>
        <w:t>, por exemplo,</w:t>
      </w:r>
      <w:r>
        <w:rPr>
          <w:lang w:val="pt-BR"/>
        </w:rPr>
        <w:t xml:space="preserve"> que os Termos de Aceite que eram celebrados para cada uma das Sprint</w:t>
      </w:r>
      <w:r w:rsidR="00C2368B">
        <w:rPr>
          <w:lang w:val="pt-BR"/>
        </w:rPr>
        <w:t xml:space="preserve">s, e que eram regularmente assinados pela </w:t>
      </w:r>
      <w:proofErr w:type="spellStart"/>
      <w:r w:rsidR="00C2368B">
        <w:rPr>
          <w:lang w:val="pt-BR"/>
        </w:rPr>
        <w:t>Brisanet</w:t>
      </w:r>
      <w:proofErr w:type="spellEnd"/>
      <w:r w:rsidR="00C2368B">
        <w:rPr>
          <w:lang w:val="pt-BR"/>
        </w:rPr>
        <w:t xml:space="preserve"> desde o início do Projeto </w:t>
      </w:r>
      <w:proofErr w:type="spellStart"/>
      <w:r w:rsidR="00C2368B">
        <w:rPr>
          <w:lang w:val="pt-BR"/>
        </w:rPr>
        <w:t>Brisanet</w:t>
      </w:r>
      <w:proofErr w:type="spellEnd"/>
      <w:r w:rsidR="00C2368B">
        <w:rPr>
          <w:lang w:val="pt-BR"/>
        </w:rPr>
        <w:t xml:space="preserve"> em novembro/2022</w:t>
      </w:r>
      <w:r w:rsidR="00420585">
        <w:rPr>
          <w:lang w:val="pt-BR"/>
        </w:rPr>
        <w:t xml:space="preserve">, “coincidentemente” passaram a não mais ser assinados pela Autora a partir do Sprint 26, de 24.10.2023. </w:t>
      </w:r>
    </w:p>
    <w:p w14:paraId="0ADAC46C" w14:textId="0652CDFD" w:rsidR="00420585" w:rsidRDefault="00387014" w:rsidP="00267BD7">
      <w:pPr>
        <w:pStyle w:val="PargrafodaLista"/>
        <w:rPr>
          <w:lang w:val="pt-BR"/>
        </w:rPr>
      </w:pPr>
      <w:r>
        <w:rPr>
          <w:lang w:val="pt-BR"/>
        </w:rPr>
        <w:t xml:space="preserve">A despeito disso, a </w:t>
      </w:r>
      <w:proofErr w:type="spellStart"/>
      <w:r>
        <w:rPr>
          <w:lang w:val="pt-BR"/>
        </w:rPr>
        <w:t>Seidor</w:t>
      </w:r>
      <w:proofErr w:type="spellEnd"/>
      <w:r>
        <w:rPr>
          <w:lang w:val="pt-BR"/>
        </w:rPr>
        <w:t xml:space="preserve"> continuou a prestar os serviços contratados, e a planejar e executar as Sprints juntamente com o time técnico da </w:t>
      </w:r>
      <w:proofErr w:type="spellStart"/>
      <w:r>
        <w:rPr>
          <w:lang w:val="pt-BR"/>
        </w:rPr>
        <w:t>Brisanet</w:t>
      </w:r>
      <w:proofErr w:type="spellEnd"/>
      <w:r>
        <w:rPr>
          <w:lang w:val="pt-BR"/>
        </w:rPr>
        <w:t xml:space="preserve">. As Sprints foram sendo executadas, ajustadas quando necessário por mútuo acordo entre as Partes, e as Ondas 1, 2 e 3 foram realizadas </w:t>
      </w:r>
      <w:r w:rsidR="00A272B7">
        <w:rPr>
          <w:lang w:val="pt-BR"/>
        </w:rPr>
        <w:t xml:space="preserve">sem intercorrências, </w:t>
      </w:r>
      <w:r w:rsidR="00A272B7">
        <w:rPr>
          <w:b/>
          <w:bCs/>
          <w:u w:val="single"/>
          <w:lang w:val="pt-BR"/>
        </w:rPr>
        <w:t xml:space="preserve">com os seus respectivos Termo de Aceite assinados pela </w:t>
      </w:r>
      <w:proofErr w:type="spellStart"/>
      <w:r w:rsidR="00A272B7">
        <w:rPr>
          <w:b/>
          <w:bCs/>
          <w:u w:val="single"/>
          <w:lang w:val="pt-BR"/>
        </w:rPr>
        <w:t>Brisanet</w:t>
      </w:r>
      <w:proofErr w:type="spellEnd"/>
      <w:r w:rsidR="00A272B7">
        <w:rPr>
          <w:lang w:val="pt-BR"/>
        </w:rPr>
        <w:t xml:space="preserve">, como já se viu acima. </w:t>
      </w:r>
    </w:p>
    <w:p w14:paraId="0B53C3B3" w14:textId="22AD6017" w:rsidR="00A272B7" w:rsidRDefault="00A272B7" w:rsidP="00267BD7">
      <w:pPr>
        <w:pStyle w:val="PargrafodaLista"/>
        <w:rPr>
          <w:lang w:val="pt-BR"/>
        </w:rPr>
      </w:pPr>
      <w:r>
        <w:rPr>
          <w:lang w:val="pt-BR"/>
        </w:rPr>
        <w:t xml:space="preserve">As respectivas notas fiscais continuaram a ser emitidas pela </w:t>
      </w:r>
      <w:proofErr w:type="spellStart"/>
      <w:r>
        <w:rPr>
          <w:lang w:val="pt-BR"/>
        </w:rPr>
        <w:t>Seidor</w:t>
      </w:r>
      <w:proofErr w:type="spellEnd"/>
      <w:r>
        <w:rPr>
          <w:lang w:val="pt-BR"/>
        </w:rPr>
        <w:t xml:space="preserve">, sempre após validação e aprovação da </w:t>
      </w:r>
      <w:proofErr w:type="spellStart"/>
      <w:r>
        <w:rPr>
          <w:lang w:val="pt-BR"/>
        </w:rPr>
        <w:t>Brisanet</w:t>
      </w:r>
      <w:proofErr w:type="spellEnd"/>
      <w:r>
        <w:rPr>
          <w:lang w:val="pt-BR"/>
        </w:rPr>
        <w:t xml:space="preserve">, </w:t>
      </w:r>
      <w:r w:rsidR="00C46EE7">
        <w:rPr>
          <w:lang w:val="pt-BR"/>
        </w:rPr>
        <w:t xml:space="preserve">até que, </w:t>
      </w:r>
      <w:r w:rsidR="00E16AC7">
        <w:rPr>
          <w:lang w:val="pt-BR"/>
        </w:rPr>
        <w:t xml:space="preserve">em </w:t>
      </w:r>
      <w:r w:rsidR="00896E2A">
        <w:rPr>
          <w:lang w:val="pt-BR"/>
        </w:rPr>
        <w:t xml:space="preserve">junho/2024, </w:t>
      </w:r>
      <w:r w:rsidR="00A30479">
        <w:rPr>
          <w:lang w:val="pt-BR"/>
        </w:rPr>
        <w:t xml:space="preserve">os pagamentos devidos à </w:t>
      </w:r>
      <w:proofErr w:type="spellStart"/>
      <w:r w:rsidR="00A30479">
        <w:rPr>
          <w:lang w:val="pt-BR"/>
        </w:rPr>
        <w:t>Seidor</w:t>
      </w:r>
      <w:proofErr w:type="spellEnd"/>
      <w:r w:rsidR="00A30479">
        <w:rPr>
          <w:lang w:val="pt-BR"/>
        </w:rPr>
        <w:t xml:space="preserve"> (e, novamente, já autorizados pela </w:t>
      </w:r>
      <w:proofErr w:type="spellStart"/>
      <w:r w:rsidR="00A30479">
        <w:rPr>
          <w:lang w:val="pt-BR"/>
        </w:rPr>
        <w:t>Brisanet</w:t>
      </w:r>
      <w:proofErr w:type="spellEnd"/>
      <w:r w:rsidR="00A30479">
        <w:rPr>
          <w:lang w:val="pt-BR"/>
        </w:rPr>
        <w:t>) pararam de ocorrer.</w:t>
      </w:r>
      <w:r w:rsidR="00A30479">
        <w:rPr>
          <w:rStyle w:val="Refdenotaderodap"/>
          <w:lang w:val="pt-BR"/>
        </w:rPr>
        <w:footnoteReference w:id="28"/>
      </w:r>
    </w:p>
    <w:p w14:paraId="1F4207D4" w14:textId="224A10EF" w:rsidR="00A97B27" w:rsidRDefault="00A97B27" w:rsidP="00267BD7">
      <w:pPr>
        <w:pStyle w:val="PargrafodaLista"/>
        <w:rPr>
          <w:lang w:val="pt-BR"/>
        </w:rPr>
      </w:pPr>
      <w:r>
        <w:rPr>
          <w:lang w:val="pt-BR"/>
        </w:rPr>
        <w:t xml:space="preserve">Como será reportado no item XII, abaixo, </w:t>
      </w:r>
      <w:r w:rsidR="005248DA">
        <w:rPr>
          <w:lang w:val="pt-BR"/>
        </w:rPr>
        <w:t>o valor em aberto, hoje, é de R$ </w:t>
      </w:r>
      <w:r w:rsidR="005248DA" w:rsidRPr="005248DA">
        <w:rPr>
          <w:lang w:val="pt-BR"/>
        </w:rPr>
        <w:t>5.632.132,65</w:t>
      </w:r>
      <w:r w:rsidR="00D1114A">
        <w:rPr>
          <w:lang w:val="pt-BR"/>
        </w:rPr>
        <w:t xml:space="preserve">, e mesmo após diversas cobranças realizadas pela </w:t>
      </w:r>
      <w:proofErr w:type="spellStart"/>
      <w:r w:rsidR="00D1114A">
        <w:rPr>
          <w:lang w:val="pt-BR"/>
        </w:rPr>
        <w:t>Seidor</w:t>
      </w:r>
      <w:proofErr w:type="spellEnd"/>
      <w:r w:rsidR="00D1114A">
        <w:rPr>
          <w:lang w:val="pt-BR"/>
        </w:rPr>
        <w:t xml:space="preserve">, a </w:t>
      </w:r>
      <w:proofErr w:type="spellStart"/>
      <w:r w:rsidR="00D1114A">
        <w:rPr>
          <w:lang w:val="pt-BR"/>
        </w:rPr>
        <w:t>Brisanet</w:t>
      </w:r>
      <w:proofErr w:type="spellEnd"/>
      <w:r w:rsidR="00D1114A">
        <w:rPr>
          <w:lang w:val="pt-BR"/>
        </w:rPr>
        <w:t xml:space="preserve"> seguiu negando-se a realizar o pagamento das Notas Fiscais cuja emissão </w:t>
      </w:r>
      <w:r w:rsidR="00D1114A">
        <w:rPr>
          <w:b/>
          <w:bCs/>
          <w:u w:val="single"/>
          <w:lang w:val="pt-BR"/>
        </w:rPr>
        <w:t>já havia inclusive autorizado</w:t>
      </w:r>
      <w:r w:rsidR="00D1114A">
        <w:rPr>
          <w:lang w:val="pt-BR"/>
        </w:rPr>
        <w:t xml:space="preserve">. </w:t>
      </w:r>
    </w:p>
    <w:p w14:paraId="3E20A7C7" w14:textId="02520B22" w:rsidR="00D1114A" w:rsidRDefault="00D1114A" w:rsidP="00267BD7">
      <w:pPr>
        <w:pStyle w:val="PargrafodaLista"/>
        <w:rPr>
          <w:lang w:val="pt-BR"/>
        </w:rPr>
      </w:pPr>
      <w:r>
        <w:rPr>
          <w:lang w:val="pt-BR"/>
        </w:rPr>
        <w:t xml:space="preserve">Em </w:t>
      </w:r>
      <w:r w:rsidR="00AB7EBF">
        <w:rPr>
          <w:lang w:val="pt-BR"/>
        </w:rPr>
        <w:t xml:space="preserve">10.9.2024, </w:t>
      </w:r>
      <w:r w:rsidR="006D4EF2">
        <w:rPr>
          <w:lang w:val="pt-BR"/>
        </w:rPr>
        <w:t xml:space="preserve">o Sr. Roberto Nogueira, CEO da Autora, enviou e-mail à </w:t>
      </w:r>
      <w:proofErr w:type="spellStart"/>
      <w:r w:rsidR="006D4EF2">
        <w:rPr>
          <w:lang w:val="pt-BR"/>
        </w:rPr>
        <w:t>Seidor</w:t>
      </w:r>
      <w:proofErr w:type="spellEnd"/>
      <w:r w:rsidR="006D4EF2">
        <w:rPr>
          <w:lang w:val="pt-BR"/>
        </w:rPr>
        <w:t xml:space="preserve"> </w:t>
      </w:r>
      <w:r w:rsidR="00742926">
        <w:rPr>
          <w:lang w:val="pt-BR"/>
        </w:rPr>
        <w:t>alegando que “</w:t>
      </w:r>
      <w:r w:rsidR="00742926" w:rsidRPr="00742926">
        <w:rPr>
          <w:i/>
          <w:iCs/>
          <w:lang w:val="pt-BR"/>
        </w:rPr>
        <w:t>após</w:t>
      </w:r>
      <w:r w:rsidR="00742926">
        <w:rPr>
          <w:i/>
          <w:iCs/>
          <w:lang w:val="pt-BR"/>
        </w:rPr>
        <w:t xml:space="preserve"> uma análise interna</w:t>
      </w:r>
      <w:r w:rsidR="00742926">
        <w:rPr>
          <w:lang w:val="pt-BR"/>
        </w:rPr>
        <w:t>”, teriam identificado a “</w:t>
      </w:r>
      <w:r w:rsidR="00742926">
        <w:rPr>
          <w:i/>
          <w:iCs/>
          <w:lang w:val="pt-BR"/>
        </w:rPr>
        <w:t>necessidade de refazer aproximadamente 80%</w:t>
      </w:r>
      <w:r w:rsidR="001E0A34">
        <w:rPr>
          <w:i/>
          <w:iCs/>
          <w:lang w:val="pt-BR"/>
        </w:rPr>
        <w:t xml:space="preserve"> (oitenta por cento) dos serviços já realizados referentes ao </w:t>
      </w:r>
      <w:proofErr w:type="spellStart"/>
      <w:r w:rsidR="001E0A34">
        <w:rPr>
          <w:i/>
          <w:iCs/>
          <w:lang w:val="pt-BR"/>
        </w:rPr>
        <w:t>Commerce</w:t>
      </w:r>
      <w:proofErr w:type="spellEnd"/>
      <w:r w:rsidR="001E0A34">
        <w:rPr>
          <w:i/>
          <w:iCs/>
          <w:lang w:val="pt-BR"/>
        </w:rPr>
        <w:t xml:space="preserve"> e ao BRIM</w:t>
      </w:r>
      <w:r w:rsidR="001E0A34">
        <w:rPr>
          <w:lang w:val="pt-BR"/>
        </w:rPr>
        <w:t xml:space="preserve">”, e </w:t>
      </w:r>
      <w:r w:rsidR="001E0A34">
        <w:rPr>
          <w:lang w:val="pt-BR"/>
        </w:rPr>
        <w:lastRenderedPageBreak/>
        <w:t xml:space="preserve">cita, </w:t>
      </w:r>
      <w:r w:rsidR="0045543E">
        <w:rPr>
          <w:lang w:val="pt-BR"/>
        </w:rPr>
        <w:t>“</w:t>
      </w:r>
      <w:r w:rsidR="001E0A34" w:rsidRPr="0045543E">
        <w:rPr>
          <w:i/>
          <w:iCs/>
          <w:lang w:val="pt-BR"/>
        </w:rPr>
        <w:t>como exemplo</w:t>
      </w:r>
      <w:r w:rsidR="0045543E">
        <w:rPr>
          <w:lang w:val="pt-BR"/>
        </w:rPr>
        <w:t>”</w:t>
      </w:r>
      <w:r w:rsidR="001E0A34">
        <w:rPr>
          <w:lang w:val="pt-BR"/>
        </w:rPr>
        <w:t xml:space="preserve">, </w:t>
      </w:r>
      <w:r w:rsidR="0045543E">
        <w:rPr>
          <w:lang w:val="pt-BR"/>
        </w:rPr>
        <w:t>10 (dez) tópico</w:t>
      </w:r>
      <w:r w:rsidR="005853FE">
        <w:rPr>
          <w:lang w:val="pt-BR"/>
        </w:rPr>
        <w:t>s que supostamente embasariam essa alegação.</w:t>
      </w:r>
      <w:r w:rsidR="00541465">
        <w:rPr>
          <w:rStyle w:val="Refdenotaderodap"/>
          <w:lang w:val="pt-BR"/>
        </w:rPr>
        <w:footnoteReference w:id="29"/>
      </w:r>
      <w:r w:rsidR="005853FE">
        <w:rPr>
          <w:lang w:val="pt-BR"/>
        </w:rPr>
        <w:t xml:space="preserve"> </w:t>
      </w:r>
    </w:p>
    <w:p w14:paraId="02800B5C" w14:textId="5F205EA1" w:rsidR="005853FE" w:rsidRDefault="005853FE" w:rsidP="00267BD7">
      <w:pPr>
        <w:pStyle w:val="PargrafodaLista"/>
        <w:rPr>
          <w:lang w:val="pt-BR"/>
        </w:rPr>
      </w:pPr>
      <w:r>
        <w:rPr>
          <w:lang w:val="pt-BR"/>
        </w:rPr>
        <w:t>O referido e-mail não continha qualquer evidência da alegada “</w:t>
      </w:r>
      <w:r>
        <w:rPr>
          <w:i/>
          <w:iCs/>
          <w:lang w:val="pt-BR"/>
        </w:rPr>
        <w:t xml:space="preserve">necessidade </w:t>
      </w:r>
      <w:r w:rsidR="009D74E8">
        <w:rPr>
          <w:i/>
          <w:iCs/>
          <w:lang w:val="pt-BR"/>
        </w:rPr>
        <w:t>de refazer aproximadamente 80%</w:t>
      </w:r>
      <w:r w:rsidR="00524478">
        <w:rPr>
          <w:lang w:val="pt-BR"/>
        </w:rPr>
        <w:t xml:space="preserve">” dos serviços já realizados pela </w:t>
      </w:r>
      <w:proofErr w:type="spellStart"/>
      <w:r w:rsidR="00524478">
        <w:rPr>
          <w:lang w:val="pt-BR"/>
        </w:rPr>
        <w:t>Brisanet</w:t>
      </w:r>
      <w:proofErr w:type="spellEnd"/>
      <w:r w:rsidR="00524478">
        <w:rPr>
          <w:lang w:val="pt-BR"/>
        </w:rPr>
        <w:t xml:space="preserve"> em relação a esses módulos do sistema SAP, </w:t>
      </w:r>
      <w:r w:rsidR="00D65B04">
        <w:rPr>
          <w:lang w:val="pt-BR"/>
        </w:rPr>
        <w:t>e a lista de “</w:t>
      </w:r>
      <w:r w:rsidR="00D65B04">
        <w:rPr>
          <w:i/>
          <w:iCs/>
          <w:lang w:val="pt-BR"/>
        </w:rPr>
        <w:t>exemplos</w:t>
      </w:r>
      <w:r w:rsidR="00D65B04">
        <w:rPr>
          <w:lang w:val="pt-BR"/>
        </w:rPr>
        <w:t xml:space="preserve">” de problemas supostamente identificados (e tampouco comprovados) certamente não </w:t>
      </w:r>
      <w:r w:rsidR="00010788">
        <w:rPr>
          <w:lang w:val="pt-BR"/>
        </w:rPr>
        <w:t>chega perto desse valor.</w:t>
      </w:r>
    </w:p>
    <w:p w14:paraId="38EB31AE" w14:textId="61C6CC23" w:rsidR="005B35DB" w:rsidRDefault="00010788" w:rsidP="00267BD7">
      <w:pPr>
        <w:pStyle w:val="PargrafodaLista"/>
        <w:rPr>
          <w:lang w:val="pt-BR"/>
        </w:rPr>
      </w:pPr>
      <w:r>
        <w:rPr>
          <w:lang w:val="pt-BR"/>
        </w:rPr>
        <w:t xml:space="preserve">A </w:t>
      </w:r>
      <w:proofErr w:type="spellStart"/>
      <w:r>
        <w:rPr>
          <w:lang w:val="pt-BR"/>
        </w:rPr>
        <w:t>Seidor</w:t>
      </w:r>
      <w:proofErr w:type="spellEnd"/>
      <w:r>
        <w:rPr>
          <w:lang w:val="pt-BR"/>
        </w:rPr>
        <w:t xml:space="preserve"> responde a esse e-mail em 25.9.2024</w:t>
      </w:r>
      <w:r w:rsidR="00F0611A">
        <w:rPr>
          <w:lang w:val="pt-BR"/>
        </w:rPr>
        <w:t>, informando que estaria “</w:t>
      </w:r>
      <w:r w:rsidR="00F0611A">
        <w:rPr>
          <w:i/>
          <w:iCs/>
          <w:lang w:val="pt-BR"/>
        </w:rPr>
        <w:t>sempre a disposição</w:t>
      </w:r>
      <w:r w:rsidR="00F0611A">
        <w:rPr>
          <w:lang w:val="pt-BR"/>
        </w:rPr>
        <w:t xml:space="preserve">” da </w:t>
      </w:r>
      <w:proofErr w:type="spellStart"/>
      <w:r w:rsidR="00F0611A">
        <w:rPr>
          <w:lang w:val="pt-BR"/>
        </w:rPr>
        <w:t>Brisanet</w:t>
      </w:r>
      <w:proofErr w:type="spellEnd"/>
      <w:r w:rsidR="00F0611A">
        <w:rPr>
          <w:lang w:val="pt-BR"/>
        </w:rPr>
        <w:t xml:space="preserve"> para sanar quaisquer questões que surgissem com </w:t>
      </w:r>
      <w:r w:rsidR="00541465">
        <w:rPr>
          <w:lang w:val="pt-BR"/>
        </w:rPr>
        <w:t>o sistema SAP implementado, mas informando discordar das alegações que constaram do e-mail do Sr. Roberto Nogueira</w:t>
      </w:r>
      <w:r w:rsidR="00B87FC4">
        <w:rPr>
          <w:lang w:val="pt-BR"/>
        </w:rPr>
        <w:t xml:space="preserve"> e cobrando o pagamento dos valores em aberto</w:t>
      </w:r>
      <w:r w:rsidR="005B35DB">
        <w:rPr>
          <w:lang w:val="pt-BR"/>
        </w:rPr>
        <w:t>:</w:t>
      </w:r>
      <w:r w:rsidR="00541465">
        <w:rPr>
          <w:rStyle w:val="Refdenotaderodap"/>
          <w:lang w:val="pt-BR"/>
        </w:rPr>
        <w:footnoteReference w:id="30"/>
      </w:r>
    </w:p>
    <w:p w14:paraId="2DBD1517" w14:textId="77777777" w:rsidR="00963838" w:rsidRDefault="00963838" w:rsidP="00B87FC4">
      <w:pPr>
        <w:pStyle w:val="PargrafodaLista"/>
        <w:numPr>
          <w:ilvl w:val="0"/>
          <w:numId w:val="0"/>
        </w:numPr>
        <w:pBdr>
          <w:top w:val="single" w:sz="4" w:space="1" w:color="auto"/>
          <w:left w:val="single" w:sz="4" w:space="4" w:color="auto"/>
          <w:bottom w:val="single" w:sz="4" w:space="1" w:color="auto"/>
          <w:right w:val="single" w:sz="4" w:space="4" w:color="auto"/>
        </w:pBdr>
        <w:rPr>
          <w:lang w:val="pt-BR"/>
        </w:rPr>
      </w:pPr>
      <w:r w:rsidRPr="00963838">
        <w:rPr>
          <w:noProof/>
          <w:lang w:val="pt-BR"/>
        </w:rPr>
        <w:drawing>
          <wp:inline distT="0" distB="0" distL="0" distR="0" wp14:anchorId="2A34D5DB" wp14:editId="77F5FDD4">
            <wp:extent cx="5939790" cy="579755"/>
            <wp:effectExtent l="0" t="0" r="3810" b="0"/>
            <wp:docPr id="15959774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77423" name=""/>
                    <pic:cNvPicPr/>
                  </pic:nvPicPr>
                  <pic:blipFill>
                    <a:blip r:embed="rId90"/>
                    <a:stretch>
                      <a:fillRect/>
                    </a:stretch>
                  </pic:blipFill>
                  <pic:spPr>
                    <a:xfrm>
                      <a:off x="0" y="0"/>
                      <a:ext cx="5939790" cy="579755"/>
                    </a:xfrm>
                    <a:prstGeom prst="rect">
                      <a:avLst/>
                    </a:prstGeom>
                  </pic:spPr>
                </pic:pic>
              </a:graphicData>
            </a:graphic>
          </wp:inline>
        </w:drawing>
      </w:r>
    </w:p>
    <w:p w14:paraId="0D66B996" w14:textId="77777777" w:rsidR="00963838" w:rsidRDefault="00963838" w:rsidP="00B87FC4">
      <w:pPr>
        <w:pStyle w:val="PargrafodaLista"/>
        <w:numPr>
          <w:ilvl w:val="0"/>
          <w:numId w:val="0"/>
        </w:numPr>
        <w:pBdr>
          <w:top w:val="single" w:sz="4" w:space="1" w:color="auto"/>
          <w:left w:val="single" w:sz="4" w:space="4" w:color="auto"/>
          <w:bottom w:val="single" w:sz="4" w:space="1" w:color="auto"/>
          <w:right w:val="single" w:sz="4" w:space="4" w:color="auto"/>
        </w:pBdr>
        <w:rPr>
          <w:lang w:val="pt-BR"/>
        </w:rPr>
      </w:pPr>
      <w:r w:rsidRPr="00963838">
        <w:rPr>
          <w:noProof/>
          <w:lang w:val="pt-BR"/>
        </w:rPr>
        <w:drawing>
          <wp:inline distT="0" distB="0" distL="0" distR="0" wp14:anchorId="65DC80C4" wp14:editId="21043C98">
            <wp:extent cx="5939790" cy="260350"/>
            <wp:effectExtent l="0" t="0" r="3810" b="6350"/>
            <wp:docPr id="7216557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55755" name=""/>
                    <pic:cNvPicPr/>
                  </pic:nvPicPr>
                  <pic:blipFill>
                    <a:blip r:embed="rId91"/>
                    <a:stretch>
                      <a:fillRect/>
                    </a:stretch>
                  </pic:blipFill>
                  <pic:spPr>
                    <a:xfrm>
                      <a:off x="0" y="0"/>
                      <a:ext cx="5939790" cy="260350"/>
                    </a:xfrm>
                    <a:prstGeom prst="rect">
                      <a:avLst/>
                    </a:prstGeom>
                  </pic:spPr>
                </pic:pic>
              </a:graphicData>
            </a:graphic>
          </wp:inline>
        </w:drawing>
      </w:r>
    </w:p>
    <w:p w14:paraId="55F01F80" w14:textId="77777777" w:rsidR="00041F45" w:rsidRDefault="00041F45" w:rsidP="00B87FC4">
      <w:pPr>
        <w:pStyle w:val="PargrafodaLista"/>
        <w:numPr>
          <w:ilvl w:val="0"/>
          <w:numId w:val="0"/>
        </w:numPr>
        <w:pBdr>
          <w:top w:val="single" w:sz="4" w:space="1" w:color="auto"/>
          <w:left w:val="single" w:sz="4" w:space="4" w:color="auto"/>
          <w:bottom w:val="single" w:sz="4" w:space="1" w:color="auto"/>
          <w:right w:val="single" w:sz="4" w:space="4" w:color="auto"/>
        </w:pBdr>
        <w:rPr>
          <w:lang w:val="pt-BR"/>
        </w:rPr>
      </w:pPr>
      <w:r w:rsidRPr="00041F45">
        <w:rPr>
          <w:noProof/>
          <w:lang w:val="pt-BR"/>
        </w:rPr>
        <w:drawing>
          <wp:inline distT="0" distB="0" distL="0" distR="0" wp14:anchorId="3ED36F1F" wp14:editId="4B39F231">
            <wp:extent cx="5939790" cy="424180"/>
            <wp:effectExtent l="0" t="0" r="3810" b="0"/>
            <wp:docPr id="18887603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0300" name=""/>
                    <pic:cNvPicPr/>
                  </pic:nvPicPr>
                  <pic:blipFill>
                    <a:blip r:embed="rId92"/>
                    <a:stretch>
                      <a:fillRect/>
                    </a:stretch>
                  </pic:blipFill>
                  <pic:spPr>
                    <a:xfrm>
                      <a:off x="0" y="0"/>
                      <a:ext cx="5939790" cy="424180"/>
                    </a:xfrm>
                    <a:prstGeom prst="rect">
                      <a:avLst/>
                    </a:prstGeom>
                  </pic:spPr>
                </pic:pic>
              </a:graphicData>
            </a:graphic>
          </wp:inline>
        </w:drawing>
      </w:r>
    </w:p>
    <w:p w14:paraId="77EB668A" w14:textId="77777777" w:rsidR="00F25BA8" w:rsidRDefault="00041F45" w:rsidP="00B87FC4">
      <w:pPr>
        <w:pStyle w:val="PargrafodaLista"/>
        <w:numPr>
          <w:ilvl w:val="0"/>
          <w:numId w:val="0"/>
        </w:numPr>
        <w:pBdr>
          <w:top w:val="single" w:sz="4" w:space="1" w:color="auto"/>
          <w:left w:val="single" w:sz="4" w:space="4" w:color="auto"/>
          <w:bottom w:val="single" w:sz="4" w:space="1" w:color="auto"/>
          <w:right w:val="single" w:sz="4" w:space="4" w:color="auto"/>
        </w:pBdr>
        <w:rPr>
          <w:lang w:val="pt-BR"/>
        </w:rPr>
      </w:pPr>
      <w:commentRangeStart w:id="361"/>
      <w:r w:rsidRPr="00041F45">
        <w:rPr>
          <w:noProof/>
          <w:lang w:val="pt-BR"/>
        </w:rPr>
        <w:drawing>
          <wp:inline distT="0" distB="0" distL="0" distR="0" wp14:anchorId="417E0860" wp14:editId="707DFDA4">
            <wp:extent cx="5939790" cy="715645"/>
            <wp:effectExtent l="0" t="0" r="3810" b="8255"/>
            <wp:docPr id="13673400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40075" name=""/>
                    <pic:cNvPicPr/>
                  </pic:nvPicPr>
                  <pic:blipFill>
                    <a:blip r:embed="rId93"/>
                    <a:stretch>
                      <a:fillRect/>
                    </a:stretch>
                  </pic:blipFill>
                  <pic:spPr>
                    <a:xfrm>
                      <a:off x="0" y="0"/>
                      <a:ext cx="5939790" cy="715645"/>
                    </a:xfrm>
                    <a:prstGeom prst="rect">
                      <a:avLst/>
                    </a:prstGeom>
                  </pic:spPr>
                </pic:pic>
              </a:graphicData>
            </a:graphic>
          </wp:inline>
        </w:drawing>
      </w:r>
      <w:commentRangeEnd w:id="361"/>
      <w:r w:rsidR="009C2294">
        <w:rPr>
          <w:rStyle w:val="Refdecomentrio"/>
          <w:sz w:val="24"/>
          <w:szCs w:val="24"/>
          <w:lang w:val="pt-BR"/>
        </w:rPr>
        <w:commentReference w:id="361"/>
      </w:r>
    </w:p>
    <w:p w14:paraId="2CA2061F" w14:textId="431E50E8" w:rsidR="00010788" w:rsidRDefault="00F25BA8" w:rsidP="00B87FC4">
      <w:pPr>
        <w:pStyle w:val="PargrafodaLista"/>
        <w:numPr>
          <w:ilvl w:val="0"/>
          <w:numId w:val="0"/>
        </w:numPr>
        <w:pBdr>
          <w:top w:val="single" w:sz="4" w:space="1" w:color="auto"/>
          <w:left w:val="single" w:sz="4" w:space="4" w:color="auto"/>
          <w:bottom w:val="single" w:sz="4" w:space="1" w:color="auto"/>
          <w:right w:val="single" w:sz="4" w:space="4" w:color="auto"/>
        </w:pBdr>
        <w:rPr>
          <w:lang w:val="pt-BR"/>
        </w:rPr>
      </w:pPr>
      <w:r w:rsidRPr="00F25BA8">
        <w:rPr>
          <w:noProof/>
          <w:lang w:val="pt-BR"/>
        </w:rPr>
        <w:drawing>
          <wp:inline distT="0" distB="0" distL="0" distR="0" wp14:anchorId="7D12AEA4" wp14:editId="15B01054">
            <wp:extent cx="5939790" cy="622300"/>
            <wp:effectExtent l="0" t="0" r="3810" b="6350"/>
            <wp:docPr id="345781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1269" name=""/>
                    <pic:cNvPicPr/>
                  </pic:nvPicPr>
                  <pic:blipFill>
                    <a:blip r:embed="rId94"/>
                    <a:stretch>
                      <a:fillRect/>
                    </a:stretch>
                  </pic:blipFill>
                  <pic:spPr>
                    <a:xfrm>
                      <a:off x="0" y="0"/>
                      <a:ext cx="5939790" cy="622300"/>
                    </a:xfrm>
                    <a:prstGeom prst="rect">
                      <a:avLst/>
                    </a:prstGeom>
                  </pic:spPr>
                </pic:pic>
              </a:graphicData>
            </a:graphic>
          </wp:inline>
        </w:drawing>
      </w:r>
      <w:r w:rsidR="00541465">
        <w:rPr>
          <w:lang w:val="pt-BR"/>
        </w:rPr>
        <w:t xml:space="preserve"> </w:t>
      </w:r>
    </w:p>
    <w:p w14:paraId="2ACE6E36" w14:textId="0ADF92F4" w:rsidR="00F25BA8" w:rsidRDefault="00F25BA8" w:rsidP="00B87FC4">
      <w:pPr>
        <w:pStyle w:val="PargrafodaLista"/>
        <w:numPr>
          <w:ilvl w:val="0"/>
          <w:numId w:val="0"/>
        </w:numPr>
        <w:pBdr>
          <w:top w:val="single" w:sz="4" w:space="1" w:color="auto"/>
          <w:left w:val="single" w:sz="4" w:space="4" w:color="auto"/>
          <w:bottom w:val="single" w:sz="4" w:space="1" w:color="auto"/>
          <w:right w:val="single" w:sz="4" w:space="4" w:color="auto"/>
        </w:pBdr>
        <w:rPr>
          <w:lang w:val="pt-BR"/>
        </w:rPr>
      </w:pPr>
      <w:r w:rsidRPr="00F25BA8">
        <w:rPr>
          <w:noProof/>
          <w:lang w:val="pt-BR"/>
        </w:rPr>
        <w:drawing>
          <wp:inline distT="0" distB="0" distL="0" distR="0" wp14:anchorId="3E155E00" wp14:editId="2786B6F2">
            <wp:extent cx="5939790" cy="431165"/>
            <wp:effectExtent l="0" t="0" r="3810" b="6985"/>
            <wp:docPr id="378719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9859" name=""/>
                    <pic:cNvPicPr/>
                  </pic:nvPicPr>
                  <pic:blipFill>
                    <a:blip r:embed="rId95"/>
                    <a:stretch>
                      <a:fillRect/>
                    </a:stretch>
                  </pic:blipFill>
                  <pic:spPr>
                    <a:xfrm>
                      <a:off x="0" y="0"/>
                      <a:ext cx="5939790" cy="431165"/>
                    </a:xfrm>
                    <a:prstGeom prst="rect">
                      <a:avLst/>
                    </a:prstGeom>
                  </pic:spPr>
                </pic:pic>
              </a:graphicData>
            </a:graphic>
          </wp:inline>
        </w:drawing>
      </w:r>
    </w:p>
    <w:p w14:paraId="1652D214" w14:textId="68FF5535" w:rsidR="00541465" w:rsidRDefault="008239CA" w:rsidP="00267BD7">
      <w:pPr>
        <w:pStyle w:val="PargrafodaLista"/>
        <w:rPr>
          <w:lang w:val="pt-BR"/>
        </w:rPr>
      </w:pPr>
      <w:r>
        <w:rPr>
          <w:lang w:val="pt-BR"/>
        </w:rPr>
        <w:lastRenderedPageBreak/>
        <w:t xml:space="preserve">A </w:t>
      </w:r>
      <w:proofErr w:type="spellStart"/>
      <w:r>
        <w:rPr>
          <w:lang w:val="pt-BR"/>
        </w:rPr>
        <w:t>Brisanet</w:t>
      </w:r>
      <w:proofErr w:type="spellEnd"/>
      <w:r>
        <w:rPr>
          <w:lang w:val="pt-BR"/>
        </w:rPr>
        <w:t>, porém, quedou-se inerte, e em 1.10.2024, o Sr. Agustin Duran (</w:t>
      </w:r>
      <w:proofErr w:type="spellStart"/>
      <w:r>
        <w:rPr>
          <w:lang w:val="pt-BR"/>
        </w:rPr>
        <w:t>Seidor</w:t>
      </w:r>
      <w:proofErr w:type="spellEnd"/>
      <w:r>
        <w:rPr>
          <w:lang w:val="pt-BR"/>
        </w:rPr>
        <w:t>) precisou cobrar uma resposta</w:t>
      </w:r>
      <w:r w:rsidR="00AD0A79">
        <w:rPr>
          <w:lang w:val="pt-BR"/>
        </w:rPr>
        <w:t>,</w:t>
      </w:r>
      <w:r>
        <w:rPr>
          <w:rStyle w:val="Refdenotaderodap"/>
          <w:lang w:val="pt-BR"/>
        </w:rPr>
        <w:footnoteReference w:id="31"/>
      </w:r>
      <w:r w:rsidR="00AD0A79">
        <w:rPr>
          <w:lang w:val="pt-BR"/>
        </w:rPr>
        <w:t xml:space="preserve"> que foi enviada apenas 2 (duas) semanas depois, em 15.10.2024. </w:t>
      </w:r>
    </w:p>
    <w:p w14:paraId="677909AE" w14:textId="291038D8" w:rsidR="00AD0A79" w:rsidRDefault="00AD0A79" w:rsidP="00267BD7">
      <w:pPr>
        <w:pStyle w:val="PargrafodaLista"/>
        <w:rPr>
          <w:lang w:val="pt-BR"/>
        </w:rPr>
      </w:pPr>
      <w:commentRangeStart w:id="362"/>
      <w:r>
        <w:rPr>
          <w:lang w:val="pt-BR"/>
        </w:rPr>
        <w:t>Nela, o Sr. Roberto Nogueira</w:t>
      </w:r>
      <w:r w:rsidR="00295D9B">
        <w:rPr>
          <w:lang w:val="pt-BR"/>
        </w:rPr>
        <w:t xml:space="preserve"> alega, mais uma vez de forma genérica e sem qualquer suporte documental, que “</w:t>
      </w:r>
      <w:r w:rsidR="00295D9B">
        <w:rPr>
          <w:i/>
          <w:iCs/>
          <w:lang w:val="pt-BR"/>
        </w:rPr>
        <w:t>diversas implementações estão inoperantes</w:t>
      </w:r>
      <w:r w:rsidR="00295D9B">
        <w:rPr>
          <w:lang w:val="pt-BR"/>
        </w:rPr>
        <w:t>”</w:t>
      </w:r>
      <w:r w:rsidR="00CC748C">
        <w:rPr>
          <w:lang w:val="pt-BR"/>
        </w:rPr>
        <w:t>, e qu</w:t>
      </w:r>
      <w:r w:rsidR="00E529BD">
        <w:rPr>
          <w:lang w:val="pt-BR"/>
        </w:rPr>
        <w:t>e “</w:t>
      </w:r>
      <w:r w:rsidR="00E529BD">
        <w:rPr>
          <w:i/>
          <w:iCs/>
          <w:lang w:val="pt-BR"/>
        </w:rPr>
        <w:t>a SEIDOR deve restituir 60% do valor total investido na implementação, até o momento, que totaliza R$ 36 milhões</w:t>
      </w:r>
      <w:r w:rsidR="00E529BD">
        <w:rPr>
          <w:lang w:val="pt-BR"/>
        </w:rPr>
        <w:t>”.</w:t>
      </w:r>
      <w:r w:rsidR="00E529BD">
        <w:rPr>
          <w:rStyle w:val="Refdenotaderodap"/>
          <w:lang w:val="pt-BR"/>
        </w:rPr>
        <w:footnoteReference w:id="32"/>
      </w:r>
      <w:r w:rsidR="00E529BD">
        <w:rPr>
          <w:lang w:val="pt-BR"/>
        </w:rPr>
        <w:t xml:space="preserve"> </w:t>
      </w:r>
      <w:commentRangeEnd w:id="362"/>
      <w:r w:rsidR="00E529BD">
        <w:rPr>
          <w:rStyle w:val="Refdecomentrio"/>
          <w:sz w:val="24"/>
          <w:szCs w:val="24"/>
          <w:lang w:val="pt-BR"/>
        </w:rPr>
        <w:commentReference w:id="362"/>
      </w:r>
    </w:p>
    <w:p w14:paraId="79A42444" w14:textId="0150E7C0" w:rsidR="00E529BD" w:rsidRDefault="00D62FD9" w:rsidP="00267BD7">
      <w:pPr>
        <w:pStyle w:val="PargrafodaLista"/>
        <w:rPr>
          <w:lang w:val="pt-BR"/>
        </w:rPr>
      </w:pPr>
      <w:r>
        <w:rPr>
          <w:lang w:val="pt-BR"/>
        </w:rPr>
        <w:t xml:space="preserve">Como se vê, desde outubro/2024 a </w:t>
      </w:r>
      <w:proofErr w:type="spellStart"/>
      <w:r>
        <w:rPr>
          <w:lang w:val="pt-BR"/>
        </w:rPr>
        <w:t>Brisanet</w:t>
      </w:r>
      <w:proofErr w:type="spellEnd"/>
      <w:r>
        <w:rPr>
          <w:lang w:val="pt-BR"/>
        </w:rPr>
        <w:t xml:space="preserve"> apresenta alegações </w:t>
      </w:r>
      <w:r>
        <w:rPr>
          <w:b/>
          <w:bCs/>
          <w:u w:val="single"/>
          <w:lang w:val="pt-BR"/>
        </w:rPr>
        <w:t>genéricas</w:t>
      </w:r>
      <w:r>
        <w:rPr>
          <w:lang w:val="pt-BR"/>
        </w:rPr>
        <w:t xml:space="preserve">, </w:t>
      </w:r>
      <w:r>
        <w:rPr>
          <w:b/>
          <w:bCs/>
          <w:u w:val="single"/>
          <w:lang w:val="pt-BR"/>
        </w:rPr>
        <w:t xml:space="preserve">não </w:t>
      </w:r>
      <w:r w:rsidR="00EF29FD">
        <w:rPr>
          <w:b/>
          <w:bCs/>
          <w:u w:val="single"/>
          <w:lang w:val="pt-BR"/>
        </w:rPr>
        <w:t>documentadas</w:t>
      </w:r>
      <w:r w:rsidR="00EF29FD">
        <w:rPr>
          <w:lang w:val="pt-BR"/>
        </w:rPr>
        <w:t>, e faz alusões a percentuais completamente aleatórios d</w:t>
      </w:r>
      <w:r w:rsidR="00214345">
        <w:rPr>
          <w:lang w:val="pt-BR"/>
        </w:rPr>
        <w:t xml:space="preserve">a suposta necessidade de “refazimento” do sistema e de “restituição” dos valores pagos. </w:t>
      </w:r>
    </w:p>
    <w:p w14:paraId="3EF5E22E" w14:textId="76C45265" w:rsidR="00214345" w:rsidRDefault="00A31D3A" w:rsidP="00267BD7">
      <w:pPr>
        <w:pStyle w:val="PargrafodaLista"/>
        <w:rPr>
          <w:lang w:val="pt-BR"/>
        </w:rPr>
      </w:pPr>
      <w:r>
        <w:rPr>
          <w:lang w:val="pt-BR"/>
        </w:rPr>
        <w:t xml:space="preserve">A </w:t>
      </w:r>
      <w:proofErr w:type="spellStart"/>
      <w:r>
        <w:rPr>
          <w:lang w:val="pt-BR"/>
        </w:rPr>
        <w:t>Seidor</w:t>
      </w:r>
      <w:proofErr w:type="spellEnd"/>
      <w:r>
        <w:rPr>
          <w:lang w:val="pt-BR"/>
        </w:rPr>
        <w:t xml:space="preserve"> já demostrou acima, porém, </w:t>
      </w:r>
      <w:r>
        <w:rPr>
          <w:b/>
          <w:bCs/>
          <w:u w:val="single"/>
          <w:lang w:val="pt-BR"/>
        </w:rPr>
        <w:t xml:space="preserve">que o Projeto </w:t>
      </w:r>
      <w:proofErr w:type="spellStart"/>
      <w:r>
        <w:rPr>
          <w:b/>
          <w:bCs/>
          <w:u w:val="single"/>
          <w:lang w:val="pt-BR"/>
        </w:rPr>
        <w:t>Brisanet</w:t>
      </w:r>
      <w:proofErr w:type="spellEnd"/>
      <w:r>
        <w:rPr>
          <w:lang w:val="pt-BR"/>
        </w:rPr>
        <w:t xml:space="preserve"> </w:t>
      </w:r>
      <w:r w:rsidR="008415B2">
        <w:rPr>
          <w:lang w:val="pt-BR"/>
        </w:rPr>
        <w:t xml:space="preserve">era complexo, foi desenvolvido em etapas ao longo de quase 2 (dois) anos e teve </w:t>
      </w:r>
      <w:r w:rsidR="008415B2">
        <w:rPr>
          <w:b/>
          <w:bCs/>
          <w:u w:val="single"/>
          <w:lang w:val="pt-BR"/>
        </w:rPr>
        <w:t xml:space="preserve">todas as suas etapas entregues testadas e validadas pela </w:t>
      </w:r>
      <w:proofErr w:type="spellStart"/>
      <w:r w:rsidR="008415B2">
        <w:rPr>
          <w:b/>
          <w:bCs/>
          <w:u w:val="single"/>
          <w:lang w:val="pt-BR"/>
        </w:rPr>
        <w:t>Brisanet</w:t>
      </w:r>
      <w:proofErr w:type="spellEnd"/>
      <w:r w:rsidR="009C1A0C">
        <w:rPr>
          <w:lang w:val="pt-BR"/>
        </w:rPr>
        <w:t xml:space="preserve">. </w:t>
      </w:r>
    </w:p>
    <w:p w14:paraId="7EE2CD37" w14:textId="6260CFFD" w:rsidR="009C1A0C" w:rsidRDefault="009C1A0C" w:rsidP="00267BD7">
      <w:pPr>
        <w:pStyle w:val="PargrafodaLista"/>
        <w:rPr>
          <w:lang w:val="pt-BR"/>
        </w:rPr>
      </w:pPr>
      <w:r>
        <w:rPr>
          <w:lang w:val="pt-BR"/>
        </w:rPr>
        <w:t xml:space="preserve">Os eventuais problemas que possam ter surgido </w:t>
      </w:r>
      <w:r w:rsidR="00A919C1">
        <w:rPr>
          <w:lang w:val="pt-BR"/>
        </w:rPr>
        <w:t xml:space="preserve">no final da relação contratual, como se demonstrará, </w:t>
      </w:r>
      <w:r w:rsidR="00A919C1">
        <w:rPr>
          <w:b/>
          <w:bCs/>
          <w:u w:val="single"/>
          <w:lang w:val="pt-BR"/>
        </w:rPr>
        <w:t xml:space="preserve">não faziam parte do escopo contratual junto à </w:t>
      </w:r>
      <w:proofErr w:type="spellStart"/>
      <w:r w:rsidR="00A919C1">
        <w:rPr>
          <w:b/>
          <w:bCs/>
          <w:u w:val="single"/>
          <w:lang w:val="pt-BR"/>
        </w:rPr>
        <w:t>Seidor</w:t>
      </w:r>
      <w:proofErr w:type="spellEnd"/>
      <w:r w:rsidR="00A919C1">
        <w:rPr>
          <w:lang w:val="pt-BR"/>
        </w:rPr>
        <w:t xml:space="preserve">, e decorrem da necessidade da </w:t>
      </w:r>
      <w:proofErr w:type="spellStart"/>
      <w:r w:rsidR="00A919C1">
        <w:rPr>
          <w:lang w:val="pt-BR"/>
        </w:rPr>
        <w:t>Brisanet</w:t>
      </w:r>
      <w:proofErr w:type="spellEnd"/>
      <w:r w:rsidR="00A919C1">
        <w:rPr>
          <w:lang w:val="pt-BR"/>
        </w:rPr>
        <w:t xml:space="preserve"> de alterar o projeto ou da necessária correção de falhas pontuais, </w:t>
      </w:r>
      <w:r w:rsidR="00A919C1">
        <w:rPr>
          <w:b/>
          <w:bCs/>
          <w:u w:val="single"/>
          <w:lang w:val="pt-BR"/>
        </w:rPr>
        <w:t>normais</w:t>
      </w:r>
      <w:r w:rsidR="00A919C1">
        <w:rPr>
          <w:lang w:val="pt-BR"/>
        </w:rPr>
        <w:t xml:space="preserve"> nesse tipo de projeto, </w:t>
      </w:r>
      <w:r w:rsidR="007452FC">
        <w:rPr>
          <w:lang w:val="pt-BR"/>
        </w:rPr>
        <w:t xml:space="preserve">que jamais poderiam ser invocadas para justificar a pretensa resolução do contrato por inadimplemento da </w:t>
      </w:r>
      <w:proofErr w:type="spellStart"/>
      <w:r w:rsidR="007452FC">
        <w:rPr>
          <w:lang w:val="pt-BR"/>
        </w:rPr>
        <w:t>Seidor</w:t>
      </w:r>
      <w:proofErr w:type="spellEnd"/>
      <w:r w:rsidR="007452FC">
        <w:rPr>
          <w:lang w:val="pt-BR"/>
        </w:rPr>
        <w:t xml:space="preserve">. </w:t>
      </w:r>
    </w:p>
    <w:p w14:paraId="2DA9D231" w14:textId="18C48079" w:rsidR="007452FC" w:rsidRDefault="007452FC" w:rsidP="00267BD7">
      <w:pPr>
        <w:pStyle w:val="PargrafodaLista"/>
        <w:rPr>
          <w:lang w:val="pt-BR"/>
        </w:rPr>
      </w:pPr>
      <w:r>
        <w:rPr>
          <w:lang w:val="pt-BR"/>
        </w:rPr>
        <w:t xml:space="preserve">Ao contrário, </w:t>
      </w:r>
      <w:r w:rsidR="00FC6F86">
        <w:rPr>
          <w:lang w:val="pt-BR"/>
        </w:rPr>
        <w:t xml:space="preserve">como também já se adiantou, a </w:t>
      </w:r>
      <w:proofErr w:type="spellStart"/>
      <w:r w:rsidR="00FC6F86">
        <w:rPr>
          <w:lang w:val="pt-BR"/>
        </w:rPr>
        <w:t>Brisanet</w:t>
      </w:r>
      <w:proofErr w:type="spellEnd"/>
      <w:r w:rsidR="00FC6F86">
        <w:rPr>
          <w:lang w:val="pt-BR"/>
        </w:rPr>
        <w:t xml:space="preserve"> lançou o seu MVP no prazo acordado entre as Partes, conforme ajustes realizados ao longo da implementação em razão das Solicitações de Mudança solicitadas pela Autora, </w:t>
      </w:r>
      <w:r w:rsidR="00F0725D">
        <w:rPr>
          <w:lang w:val="pt-BR"/>
        </w:rPr>
        <w:t xml:space="preserve">e o sistema SAP foi entregue </w:t>
      </w:r>
      <w:r w:rsidR="00F0725D">
        <w:rPr>
          <w:b/>
          <w:bCs/>
          <w:u w:val="single"/>
          <w:lang w:val="pt-BR"/>
        </w:rPr>
        <w:t>funcionando</w:t>
      </w:r>
      <w:r w:rsidR="00A11C1B" w:rsidRPr="00A11C1B">
        <w:rPr>
          <w:b/>
          <w:bCs/>
          <w:lang w:val="pt-BR"/>
        </w:rPr>
        <w:t>,</w:t>
      </w:r>
      <w:r w:rsidR="00F0725D">
        <w:rPr>
          <w:lang w:val="pt-BR"/>
        </w:rPr>
        <w:t xml:space="preserve"> e</w:t>
      </w:r>
      <w:r w:rsidR="00A11C1B">
        <w:rPr>
          <w:lang w:val="pt-BR"/>
        </w:rPr>
        <w:t xml:space="preserve"> foi</w:t>
      </w:r>
      <w:r w:rsidR="00F0725D">
        <w:rPr>
          <w:lang w:val="pt-BR"/>
        </w:rPr>
        <w:t xml:space="preserve"> </w:t>
      </w:r>
      <w:r w:rsidR="00F0725D">
        <w:rPr>
          <w:b/>
          <w:bCs/>
          <w:u w:val="single"/>
          <w:lang w:val="pt-BR"/>
        </w:rPr>
        <w:t>aprovado</w:t>
      </w:r>
      <w:r w:rsidR="00F0725D">
        <w:rPr>
          <w:lang w:val="pt-BR"/>
        </w:rPr>
        <w:t xml:space="preserve"> pela Autora. </w:t>
      </w:r>
    </w:p>
    <w:p w14:paraId="3AC8B6E3" w14:textId="039C3E54" w:rsidR="00F0725D" w:rsidRPr="00267BD7" w:rsidRDefault="00F074D4" w:rsidP="00267BD7">
      <w:pPr>
        <w:pStyle w:val="PargrafodaLista"/>
        <w:rPr>
          <w:lang w:val="pt-BR"/>
        </w:rPr>
      </w:pPr>
      <w:r>
        <w:rPr>
          <w:lang w:val="pt-BR"/>
        </w:rPr>
        <w:lastRenderedPageBreak/>
        <w:t xml:space="preserve">Veremos, assim, que não apenas os pleitos da Autora apresentados nesta ação são </w:t>
      </w:r>
      <w:r>
        <w:rPr>
          <w:b/>
          <w:bCs/>
          <w:u w:val="single"/>
          <w:lang w:val="pt-BR"/>
        </w:rPr>
        <w:t>totalmente improcedentes</w:t>
      </w:r>
      <w:r>
        <w:rPr>
          <w:lang w:val="pt-BR"/>
        </w:rPr>
        <w:t xml:space="preserve">, como deve ela, ainda, ser condenada a pagar os valores devidos à </w:t>
      </w:r>
      <w:proofErr w:type="spellStart"/>
      <w:r>
        <w:rPr>
          <w:lang w:val="pt-BR"/>
        </w:rPr>
        <w:t>Seidor</w:t>
      </w:r>
      <w:proofErr w:type="spellEnd"/>
      <w:r>
        <w:rPr>
          <w:lang w:val="pt-BR"/>
        </w:rPr>
        <w:t xml:space="preserve">, </w:t>
      </w:r>
      <w:r w:rsidR="005E07BF">
        <w:rPr>
          <w:lang w:val="pt-BR"/>
        </w:rPr>
        <w:t>que seguem em aberto, nos termos dos Contratos.</w:t>
      </w:r>
    </w:p>
    <w:p w14:paraId="20EB562A" w14:textId="3D9B57CD" w:rsidR="002013CE" w:rsidRPr="005A01DC" w:rsidRDefault="009B0C1F" w:rsidP="000470EA">
      <w:pPr>
        <w:pStyle w:val="Ttulo1"/>
        <w:rPr>
          <w:lang w:val="pt-BR"/>
        </w:rPr>
      </w:pPr>
      <w:r>
        <w:rPr>
          <w:lang w:val="pt-BR"/>
        </w:rPr>
        <w:t xml:space="preserve">PRELIMINARMENTE | A </w:t>
      </w:r>
      <w:r w:rsidR="009167F6">
        <w:rPr>
          <w:lang w:val="pt-BR"/>
        </w:rPr>
        <w:t>INAPLICABILIDADE DO CDC</w:t>
      </w:r>
      <w:r w:rsidR="00030887">
        <w:rPr>
          <w:lang w:val="pt-BR"/>
        </w:rPr>
        <w:t xml:space="preserve"> </w:t>
      </w:r>
      <w:r w:rsidR="00030887" w:rsidRPr="005A01DC">
        <w:rPr>
          <w:lang w:val="pt-BR"/>
        </w:rPr>
        <w:t>E A LITIGÂNCIA DE MÁ-FÉ DA AUTORA</w:t>
      </w:r>
    </w:p>
    <w:p w14:paraId="35BC3184" w14:textId="6A4C2FD7" w:rsidR="00AE03CB" w:rsidRDefault="009F532C" w:rsidP="00AE03CB">
      <w:pPr>
        <w:pStyle w:val="PargrafodaLista"/>
        <w:rPr>
          <w:lang w:val="pt-BR"/>
        </w:rPr>
      </w:pPr>
      <w:r>
        <w:rPr>
          <w:lang w:val="pt-BR"/>
        </w:rPr>
        <w:t xml:space="preserve">Em sua petição inicial, a </w:t>
      </w:r>
      <w:proofErr w:type="spellStart"/>
      <w:r>
        <w:rPr>
          <w:lang w:val="pt-BR"/>
        </w:rPr>
        <w:t>Brisanet</w:t>
      </w:r>
      <w:proofErr w:type="spellEnd"/>
      <w:r w:rsidR="00AE03CB">
        <w:rPr>
          <w:lang w:val="pt-BR"/>
        </w:rPr>
        <w:t xml:space="preserve"> afirma que a relação mantida entre as Partes por meio dos Contratos seria de consumo e que, consequentemente, aplicar-se-ia ao caso as disposições do Código de Defesa o Consumidor.</w:t>
      </w:r>
    </w:p>
    <w:p w14:paraId="1E50DB34" w14:textId="1CF0F26B" w:rsidR="00D630E2" w:rsidRDefault="00AE03CB" w:rsidP="00525EB8">
      <w:pPr>
        <w:pStyle w:val="PargrafodaLista"/>
        <w:rPr>
          <w:lang w:val="pt-BR"/>
        </w:rPr>
      </w:pPr>
      <w:r>
        <w:rPr>
          <w:lang w:val="pt-BR"/>
        </w:rPr>
        <w:t xml:space="preserve">Com base na tese da autora, </w:t>
      </w:r>
      <w:r w:rsidR="00EB5AE8">
        <w:rPr>
          <w:lang w:val="pt-BR"/>
        </w:rPr>
        <w:t xml:space="preserve">portanto, a </w:t>
      </w:r>
      <w:proofErr w:type="spellStart"/>
      <w:r w:rsidR="008E521B">
        <w:rPr>
          <w:lang w:val="pt-BR"/>
        </w:rPr>
        <w:t>Brisanet</w:t>
      </w:r>
      <w:proofErr w:type="spellEnd"/>
      <w:r w:rsidR="008E521B">
        <w:rPr>
          <w:lang w:val="pt-BR"/>
        </w:rPr>
        <w:t xml:space="preserve">, </w:t>
      </w:r>
      <w:r w:rsidR="00A72BC7">
        <w:rPr>
          <w:lang w:val="pt-BR"/>
        </w:rPr>
        <w:t>uma empresa de “telecomunicações com atuação destacada na Região Nordeste”</w:t>
      </w:r>
      <w:r w:rsidR="00A72BC7">
        <w:rPr>
          <w:rStyle w:val="Refdenotaderodap"/>
          <w:lang w:val="pt-BR"/>
        </w:rPr>
        <w:footnoteReference w:id="33"/>
      </w:r>
      <w:r w:rsidR="00A72BC7">
        <w:rPr>
          <w:lang w:val="pt-BR"/>
        </w:rPr>
        <w:t xml:space="preserve">, seria </w:t>
      </w:r>
      <w:r w:rsidR="00292D26">
        <w:rPr>
          <w:lang w:val="pt-BR"/>
        </w:rPr>
        <w:t>vulnerável</w:t>
      </w:r>
      <w:r w:rsidR="003414C9">
        <w:rPr>
          <w:lang w:val="pt-BR"/>
        </w:rPr>
        <w:t xml:space="preserve"> perante a </w:t>
      </w:r>
      <w:proofErr w:type="spellStart"/>
      <w:r w:rsidR="003414C9">
        <w:rPr>
          <w:lang w:val="pt-BR"/>
        </w:rPr>
        <w:t>Seidor</w:t>
      </w:r>
      <w:proofErr w:type="spellEnd"/>
      <w:r w:rsidR="00B2575D">
        <w:rPr>
          <w:lang w:val="pt-BR"/>
        </w:rPr>
        <w:t xml:space="preserve">, de modo que seria aplicável ao caso a denominada </w:t>
      </w:r>
      <w:r w:rsidR="00B2575D">
        <w:rPr>
          <w:i/>
          <w:iCs/>
          <w:lang w:val="pt-BR"/>
        </w:rPr>
        <w:t>teoria finalista mitigada</w:t>
      </w:r>
      <w:r w:rsidR="004C6C84">
        <w:rPr>
          <w:lang w:val="pt-BR"/>
        </w:rPr>
        <w:t>.</w:t>
      </w:r>
    </w:p>
    <w:p w14:paraId="62C33092" w14:textId="54E7D26E" w:rsidR="00525EB8" w:rsidRPr="00525EB8" w:rsidRDefault="00525EB8" w:rsidP="00525EB8">
      <w:pPr>
        <w:pStyle w:val="PargrafodaLista"/>
        <w:rPr>
          <w:lang w:val="pt-BR"/>
        </w:rPr>
      </w:pPr>
      <w:r>
        <w:rPr>
          <w:lang w:val="pt-BR"/>
        </w:rPr>
        <w:t xml:space="preserve">Com a aplicação do CDC, pretende a </w:t>
      </w:r>
      <w:proofErr w:type="spellStart"/>
      <w:r>
        <w:rPr>
          <w:lang w:val="pt-BR"/>
        </w:rPr>
        <w:t>Brisanet</w:t>
      </w:r>
      <w:proofErr w:type="spellEnd"/>
      <w:r>
        <w:rPr>
          <w:lang w:val="pt-BR"/>
        </w:rPr>
        <w:t xml:space="preserve"> seja</w:t>
      </w:r>
      <w:r w:rsidR="000454CC">
        <w:rPr>
          <w:lang w:val="pt-BR"/>
        </w:rPr>
        <w:t xml:space="preserve"> invertido o ônus da prova (art. 6º. VIII) e anul</w:t>
      </w:r>
      <w:r w:rsidR="00ED359C">
        <w:rPr>
          <w:lang w:val="pt-BR"/>
        </w:rPr>
        <w:t xml:space="preserve">adas as cláusulas </w:t>
      </w:r>
      <w:r w:rsidR="00146A8B">
        <w:rPr>
          <w:lang w:val="pt-BR"/>
        </w:rPr>
        <w:t xml:space="preserve">de não reembolso e de limitação de responsabilidade (art. 51, </w:t>
      </w:r>
      <w:r w:rsidR="00C82225">
        <w:rPr>
          <w:lang w:val="pt-BR"/>
        </w:rPr>
        <w:t>I e II).</w:t>
      </w:r>
    </w:p>
    <w:p w14:paraId="592584D6" w14:textId="4EEC75AD" w:rsidR="004C6C84" w:rsidRDefault="004C6C84" w:rsidP="00AE03CB">
      <w:pPr>
        <w:pStyle w:val="PargrafodaLista"/>
        <w:rPr>
          <w:lang w:val="pt-BR"/>
        </w:rPr>
      </w:pPr>
      <w:r>
        <w:rPr>
          <w:lang w:val="pt-BR"/>
        </w:rPr>
        <w:t>Como se passa a demonstrar, todavia, os contratos firmados entre as Partes disciplinam uma relação de natureza evidentemente comercial, regida pelo Código Civil</w:t>
      </w:r>
      <w:r w:rsidR="009A3123">
        <w:rPr>
          <w:lang w:val="pt-BR"/>
        </w:rPr>
        <w:t xml:space="preserve">, a qual </w:t>
      </w:r>
      <w:r w:rsidR="00954E71">
        <w:rPr>
          <w:lang w:val="pt-BR"/>
        </w:rPr>
        <w:t>é protegida, principalmente, pelo</w:t>
      </w:r>
      <w:r w:rsidR="009E4562">
        <w:rPr>
          <w:lang w:val="pt-BR"/>
        </w:rPr>
        <w:t xml:space="preserve"> </w:t>
      </w:r>
      <w:r w:rsidR="00954E71">
        <w:rPr>
          <w:lang w:val="pt-BR"/>
        </w:rPr>
        <w:t>art. 421</w:t>
      </w:r>
      <w:r w:rsidR="009E4562">
        <w:rPr>
          <w:lang w:val="pt-BR"/>
        </w:rPr>
        <w:t>, parágrafo único,</w:t>
      </w:r>
      <w:r w:rsidR="00FE23EB">
        <w:rPr>
          <w:lang w:val="pt-BR"/>
        </w:rPr>
        <w:t xml:space="preserve"> e </w:t>
      </w:r>
      <w:r w:rsidR="009E4562">
        <w:rPr>
          <w:lang w:val="pt-BR"/>
        </w:rPr>
        <w:t xml:space="preserve">art. </w:t>
      </w:r>
      <w:r w:rsidR="00FE23EB">
        <w:rPr>
          <w:lang w:val="pt-BR"/>
        </w:rPr>
        <w:t>421-A</w:t>
      </w:r>
      <w:r w:rsidR="00954E71">
        <w:rPr>
          <w:lang w:val="pt-BR"/>
        </w:rPr>
        <w:t xml:space="preserve">, que </w:t>
      </w:r>
      <w:r w:rsidR="009E4562">
        <w:rPr>
          <w:lang w:val="pt-BR"/>
        </w:rPr>
        <w:t xml:space="preserve">assim </w:t>
      </w:r>
      <w:r w:rsidR="00954E71">
        <w:rPr>
          <w:lang w:val="pt-BR"/>
        </w:rPr>
        <w:t>dispõe</w:t>
      </w:r>
      <w:r w:rsidR="009E4562">
        <w:rPr>
          <w:lang w:val="pt-BR"/>
        </w:rPr>
        <w:t>:</w:t>
      </w:r>
    </w:p>
    <w:p w14:paraId="3777F842" w14:textId="67692F5B" w:rsidR="009E4562" w:rsidRDefault="009E4562" w:rsidP="001C0F88">
      <w:pPr>
        <w:pStyle w:val="Citao"/>
        <w:rPr>
          <w:lang w:val="pt-BR"/>
        </w:rPr>
      </w:pPr>
      <w:r w:rsidRPr="009E4562">
        <w:rPr>
          <w:lang w:val="pt-BR"/>
        </w:rPr>
        <w:t>Art. 421.</w:t>
      </w:r>
      <w:r>
        <w:rPr>
          <w:lang w:val="pt-BR"/>
        </w:rPr>
        <w:t xml:space="preserve"> (...) </w:t>
      </w:r>
    </w:p>
    <w:p w14:paraId="4DA18F2A" w14:textId="7E7123A5" w:rsidR="009E4562" w:rsidRDefault="009E4562" w:rsidP="001C0F88">
      <w:pPr>
        <w:pStyle w:val="Citao"/>
        <w:rPr>
          <w:lang w:val="pt-BR"/>
        </w:rPr>
      </w:pPr>
      <w:r>
        <w:rPr>
          <w:lang w:val="pt-BR"/>
        </w:rPr>
        <w:t xml:space="preserve">Parágrafo único: </w:t>
      </w:r>
      <w:r w:rsidR="001C0F88" w:rsidRPr="001C0F88">
        <w:rPr>
          <w:lang w:val="pt-BR"/>
        </w:rPr>
        <w:t xml:space="preserve">Nas relações contratuais privadas, </w:t>
      </w:r>
      <w:r w:rsidR="001C0F88" w:rsidRPr="001C0F88">
        <w:rPr>
          <w:b/>
          <w:bCs/>
          <w:u w:val="single"/>
          <w:lang w:val="pt-BR"/>
        </w:rPr>
        <w:t>prevalecerão o princípio da intervenção mínima e a excepcionalidade da revisão</w:t>
      </w:r>
      <w:r w:rsidR="001C0F88" w:rsidRPr="001C0F88">
        <w:rPr>
          <w:lang w:val="pt-BR"/>
        </w:rPr>
        <w:t xml:space="preserve"> contratual.</w:t>
      </w:r>
    </w:p>
    <w:p w14:paraId="7C8A04B3" w14:textId="46E54AA8" w:rsidR="001C0F88" w:rsidRDefault="001C0F88" w:rsidP="001C0F88">
      <w:pPr>
        <w:pStyle w:val="Citao"/>
        <w:rPr>
          <w:lang w:val="pt-BR"/>
        </w:rPr>
      </w:pPr>
      <w:r w:rsidRPr="001C0F88">
        <w:rPr>
          <w:lang w:val="pt-BR"/>
        </w:rPr>
        <w:t xml:space="preserve">Art. 421-A.  </w:t>
      </w:r>
      <w:r w:rsidRPr="001C0F88">
        <w:rPr>
          <w:b/>
          <w:bCs/>
          <w:u w:val="single"/>
          <w:lang w:val="pt-BR"/>
        </w:rPr>
        <w:t>Os contratos civis e empresariais presumem-se paritários e simétricos</w:t>
      </w:r>
      <w:r w:rsidRPr="001C0F88">
        <w:rPr>
          <w:lang w:val="pt-BR"/>
        </w:rPr>
        <w:t xml:space="preserve"> até a presença de elementos concretos </w:t>
      </w:r>
      <w:r w:rsidRPr="001C0F88">
        <w:rPr>
          <w:lang w:val="pt-BR"/>
        </w:rPr>
        <w:lastRenderedPageBreak/>
        <w:t>que justifiquem o afastamento dessa presunção, ressalvados os regimes jurídicos previstos em leis especiais, garantido também que:</w:t>
      </w:r>
    </w:p>
    <w:p w14:paraId="4CF5535A" w14:textId="47469A9F" w:rsidR="00C82225" w:rsidRPr="00AE03CB" w:rsidRDefault="00D852C8" w:rsidP="00AE03CB">
      <w:pPr>
        <w:pStyle w:val="PargrafodaLista"/>
        <w:rPr>
          <w:lang w:val="pt-BR"/>
        </w:rPr>
      </w:pPr>
      <w:r>
        <w:rPr>
          <w:lang w:val="pt-BR"/>
        </w:rPr>
        <w:t xml:space="preserve">Consequentemente, sem a aplicação do CDC, imperioso sejam julgados improcedentes os pedidos da </w:t>
      </w:r>
      <w:proofErr w:type="spellStart"/>
      <w:r>
        <w:rPr>
          <w:lang w:val="pt-BR"/>
        </w:rPr>
        <w:t>Brisanet</w:t>
      </w:r>
      <w:proofErr w:type="spellEnd"/>
      <w:r>
        <w:rPr>
          <w:lang w:val="pt-BR"/>
        </w:rPr>
        <w:t xml:space="preserve">, em especial os relacionados à inversão do ônus da prova e de </w:t>
      </w:r>
      <w:r w:rsidR="009A3123">
        <w:rPr>
          <w:lang w:val="pt-BR"/>
        </w:rPr>
        <w:t>reconhecimento da nulidade de dispositivos contratuais.</w:t>
      </w:r>
    </w:p>
    <w:p w14:paraId="3F202CB2" w14:textId="783E5543" w:rsidR="00E90959" w:rsidRPr="00137A1B" w:rsidRDefault="002013CE" w:rsidP="00A51340">
      <w:pPr>
        <w:pStyle w:val="Ttulo2"/>
        <w:numPr>
          <w:ilvl w:val="0"/>
          <w:numId w:val="8"/>
        </w:numPr>
        <w:rPr>
          <w:lang w:val="pt-BR"/>
        </w:rPr>
      </w:pPr>
      <w:r w:rsidRPr="00137A1B">
        <w:rPr>
          <w:lang w:val="pt-BR"/>
        </w:rPr>
        <w:t xml:space="preserve">Não há relação de consumo: o </w:t>
      </w:r>
      <w:r w:rsidRPr="00137A1B">
        <w:rPr>
          <w:i/>
          <w:iCs/>
          <w:lang w:val="pt-BR"/>
        </w:rPr>
        <w:t>software</w:t>
      </w:r>
      <w:r w:rsidRPr="00137A1B">
        <w:rPr>
          <w:lang w:val="pt-BR"/>
        </w:rPr>
        <w:t xml:space="preserve"> entregue é insumo à atividade da autora</w:t>
      </w:r>
    </w:p>
    <w:p w14:paraId="22CECFD3" w14:textId="77777777" w:rsidR="001B13A4" w:rsidRDefault="00B15049" w:rsidP="00B15049">
      <w:pPr>
        <w:pStyle w:val="PargrafodaLista"/>
        <w:rPr>
          <w:lang w:val="pt-BR"/>
        </w:rPr>
      </w:pPr>
      <w:r>
        <w:rPr>
          <w:lang w:val="pt-BR"/>
        </w:rPr>
        <w:t xml:space="preserve">Em que pese a tentativa da </w:t>
      </w:r>
      <w:proofErr w:type="spellStart"/>
      <w:r>
        <w:rPr>
          <w:lang w:val="pt-BR"/>
        </w:rPr>
        <w:t>Brisanet</w:t>
      </w:r>
      <w:proofErr w:type="spellEnd"/>
      <w:r>
        <w:rPr>
          <w:lang w:val="pt-BR"/>
        </w:rPr>
        <w:t xml:space="preserve"> de fazer crer que seria mera consumidora</w:t>
      </w:r>
      <w:r w:rsidR="00B16012">
        <w:rPr>
          <w:lang w:val="pt-BR"/>
        </w:rPr>
        <w:t xml:space="preserve">, a realidade é que </w:t>
      </w:r>
      <w:r w:rsidR="00922E8F">
        <w:rPr>
          <w:lang w:val="pt-BR"/>
        </w:rPr>
        <w:t xml:space="preserve">o objeto da contratação da </w:t>
      </w:r>
      <w:proofErr w:type="spellStart"/>
      <w:r w:rsidR="00922E8F">
        <w:rPr>
          <w:lang w:val="pt-BR"/>
        </w:rPr>
        <w:t>Seidor</w:t>
      </w:r>
      <w:proofErr w:type="spellEnd"/>
      <w:r w:rsidR="00922E8F">
        <w:rPr>
          <w:lang w:val="pt-BR"/>
        </w:rPr>
        <w:t>, à realidade,</w:t>
      </w:r>
      <w:r w:rsidR="001B13A4">
        <w:rPr>
          <w:lang w:val="pt-BR"/>
        </w:rPr>
        <w:t xml:space="preserve"> foi o desenvolvimento de um </w:t>
      </w:r>
      <w:r w:rsidR="001B13A4">
        <w:rPr>
          <w:b/>
          <w:bCs/>
          <w:lang w:val="pt-BR"/>
        </w:rPr>
        <w:t>insumo</w:t>
      </w:r>
      <w:r w:rsidR="001B13A4">
        <w:rPr>
          <w:lang w:val="pt-BR"/>
        </w:rPr>
        <w:t xml:space="preserve"> para a atividade da autora, o que, de regra, caracteriza como empresarial a relação jurídica entre as partes.</w:t>
      </w:r>
    </w:p>
    <w:p w14:paraId="25AEB0BA" w14:textId="0D76DD2F" w:rsidR="00C12669" w:rsidRDefault="00766AEC" w:rsidP="00B15049">
      <w:pPr>
        <w:pStyle w:val="PargrafodaLista"/>
        <w:rPr>
          <w:lang w:val="pt-BR"/>
        </w:rPr>
      </w:pPr>
      <w:r>
        <w:rPr>
          <w:lang w:val="pt-BR"/>
        </w:rPr>
        <w:t>Caracteriza-se como consumidor aquele que adquire produto ou serviço como seu destinatário final, conforme art. 2º do CDC</w:t>
      </w:r>
      <w:r w:rsidR="00D85EDE">
        <w:rPr>
          <w:lang w:val="pt-BR"/>
        </w:rPr>
        <w:t xml:space="preserve">. Trata-se da conhecida </w:t>
      </w:r>
      <w:r w:rsidR="00C12669">
        <w:rPr>
          <w:lang w:val="pt-BR"/>
        </w:rPr>
        <w:t>teoria finalista, amplamente adotada pelo STJ:</w:t>
      </w:r>
    </w:p>
    <w:p w14:paraId="5EF7FB09" w14:textId="241008E7" w:rsidR="00C12669" w:rsidRPr="00C12669" w:rsidRDefault="00C12669" w:rsidP="00C12669">
      <w:pPr>
        <w:pStyle w:val="Citao"/>
        <w:rPr>
          <w:i w:val="0"/>
          <w:iCs w:val="0"/>
          <w:lang w:val="pt-BR"/>
        </w:rPr>
      </w:pPr>
      <w:r w:rsidRPr="00C12669">
        <w:rPr>
          <w:lang w:val="pt-BR"/>
        </w:rPr>
        <w:t xml:space="preserve">Conforme a jurisprudência consolidada do Superior Tribunal de Justiça, </w:t>
      </w:r>
      <w:r w:rsidRPr="00C12669">
        <w:rPr>
          <w:b/>
          <w:bCs/>
          <w:u w:val="single"/>
          <w:lang w:val="pt-BR"/>
        </w:rPr>
        <w:t>a teoria finalista é a regra geral para a identificação da relação de consumo, exigindo que o adquirente do produto ou serviço seja o seu destinatário fático e econômico final</w:t>
      </w:r>
      <w:r w:rsidRPr="00C12669">
        <w:rPr>
          <w:lang w:val="pt-BR"/>
        </w:rPr>
        <w:t xml:space="preserve">. Desse modo, esta Corte entende que </w:t>
      </w:r>
      <w:r w:rsidRPr="00C12669">
        <w:rPr>
          <w:b/>
          <w:bCs/>
          <w:u w:val="single"/>
          <w:lang w:val="pt-BR"/>
        </w:rPr>
        <w:t>não se aplica o CDC nos casos em que o produto ou serviço é contratado para implementação de atividade econômica, já que não estaria configurado o destinatário final</w:t>
      </w:r>
      <w:r w:rsidRPr="00C12669">
        <w:rPr>
          <w:lang w:val="pt-BR"/>
        </w:rPr>
        <w:t xml:space="preserve"> da relação de consumo.</w:t>
      </w:r>
      <w:r>
        <w:rPr>
          <w:rStyle w:val="Refdenotaderodap"/>
          <w:lang w:val="pt-BR"/>
        </w:rPr>
        <w:footnoteReference w:id="34"/>
      </w:r>
    </w:p>
    <w:p w14:paraId="037A9BD7" w14:textId="6CF467DA" w:rsidR="00ED3940" w:rsidRPr="00724CEF" w:rsidRDefault="00766AEC" w:rsidP="00724CEF">
      <w:pPr>
        <w:pStyle w:val="PargrafodaLista"/>
        <w:rPr>
          <w:lang w:val="pt-BR"/>
        </w:rPr>
      </w:pPr>
      <w:r>
        <w:rPr>
          <w:lang w:val="pt-BR"/>
        </w:rPr>
        <w:t xml:space="preserve">Não é o caso da </w:t>
      </w:r>
      <w:proofErr w:type="spellStart"/>
      <w:r>
        <w:rPr>
          <w:lang w:val="pt-BR"/>
        </w:rPr>
        <w:t>Brisanet</w:t>
      </w:r>
      <w:proofErr w:type="spellEnd"/>
      <w:r>
        <w:rPr>
          <w:lang w:val="pt-BR"/>
        </w:rPr>
        <w:t xml:space="preserve"> perante a </w:t>
      </w:r>
      <w:proofErr w:type="spellStart"/>
      <w:r>
        <w:rPr>
          <w:lang w:val="pt-BR"/>
        </w:rPr>
        <w:t>Seidor</w:t>
      </w:r>
      <w:proofErr w:type="spellEnd"/>
      <w:r>
        <w:rPr>
          <w:lang w:val="pt-BR"/>
        </w:rPr>
        <w:t xml:space="preserve"> neste caso.</w:t>
      </w:r>
      <w:r w:rsidR="00724CEF">
        <w:rPr>
          <w:lang w:val="pt-BR"/>
        </w:rPr>
        <w:t xml:space="preserve"> Afinal, a</w:t>
      </w:r>
      <w:r w:rsidR="00E90959" w:rsidRPr="00724CEF">
        <w:rPr>
          <w:lang w:val="pt-BR"/>
        </w:rPr>
        <w:t xml:space="preserve"> </w:t>
      </w:r>
      <w:proofErr w:type="spellStart"/>
      <w:r w:rsidR="00E90959" w:rsidRPr="00724CEF">
        <w:rPr>
          <w:lang w:val="pt-BR"/>
        </w:rPr>
        <w:t>Brisanet</w:t>
      </w:r>
      <w:proofErr w:type="spellEnd"/>
      <w:r w:rsidR="001077B2" w:rsidRPr="00724CEF">
        <w:rPr>
          <w:lang w:val="pt-BR"/>
        </w:rPr>
        <w:t xml:space="preserve"> é um</w:t>
      </w:r>
      <w:r w:rsidR="00B15049" w:rsidRPr="00724CEF">
        <w:rPr>
          <w:lang w:val="pt-BR"/>
        </w:rPr>
        <w:t>a</w:t>
      </w:r>
      <w:r w:rsidR="001077B2" w:rsidRPr="00724CEF">
        <w:rPr>
          <w:lang w:val="pt-BR"/>
        </w:rPr>
        <w:t xml:space="preserve"> empresa de </w:t>
      </w:r>
      <w:r w:rsidR="00AF2603">
        <w:rPr>
          <w:lang w:val="pt-BR"/>
        </w:rPr>
        <w:t xml:space="preserve">grande porte, de </w:t>
      </w:r>
      <w:r w:rsidR="001077B2" w:rsidRPr="00724CEF">
        <w:rPr>
          <w:lang w:val="pt-BR"/>
        </w:rPr>
        <w:t xml:space="preserve">capital listado na bolsa de valores, </w:t>
      </w:r>
      <w:r w:rsidR="00263513" w:rsidRPr="00724CEF">
        <w:rPr>
          <w:lang w:val="pt-BR"/>
        </w:rPr>
        <w:t>“referência em conectividade no Nordeste”</w:t>
      </w:r>
      <w:r w:rsidR="00263513">
        <w:rPr>
          <w:rStyle w:val="Refdenotaderodap"/>
          <w:lang w:val="pt-BR"/>
        </w:rPr>
        <w:footnoteReference w:id="35"/>
      </w:r>
      <w:r w:rsidR="00E90959" w:rsidRPr="00724CEF">
        <w:rPr>
          <w:lang w:val="pt-BR"/>
        </w:rPr>
        <w:t xml:space="preserve"> </w:t>
      </w:r>
      <w:r w:rsidR="001B13A4" w:rsidRPr="00724CEF">
        <w:rPr>
          <w:lang w:val="pt-BR"/>
        </w:rPr>
        <w:t xml:space="preserve">e que, conforme narrado pela própria autora, </w:t>
      </w:r>
      <w:r w:rsidR="00E90959" w:rsidRPr="00724CEF">
        <w:rPr>
          <w:lang w:val="pt-BR"/>
        </w:rPr>
        <w:t xml:space="preserve">contratou a </w:t>
      </w:r>
      <w:proofErr w:type="spellStart"/>
      <w:r w:rsidR="00E90959" w:rsidRPr="00724CEF">
        <w:rPr>
          <w:lang w:val="pt-BR"/>
        </w:rPr>
        <w:t>Seidor</w:t>
      </w:r>
      <w:proofErr w:type="spellEnd"/>
      <w:r w:rsidR="001B13A4" w:rsidRPr="00724CEF">
        <w:rPr>
          <w:lang w:val="pt-BR"/>
        </w:rPr>
        <w:t xml:space="preserve"> </w:t>
      </w:r>
      <w:r w:rsidR="00243EC0" w:rsidRPr="00724CEF">
        <w:rPr>
          <w:lang w:val="pt-BR"/>
        </w:rPr>
        <w:t xml:space="preserve">para atender a sua </w:t>
      </w:r>
      <w:r w:rsidR="00D43239" w:rsidRPr="00724CEF">
        <w:rPr>
          <w:lang w:val="pt-BR"/>
        </w:rPr>
        <w:lastRenderedPageBreak/>
        <w:t>necessidade de aprimorar a gestão de sua atividade comercial</w:t>
      </w:r>
      <w:r w:rsidR="00243EC0" w:rsidRPr="00724CEF">
        <w:rPr>
          <w:lang w:val="pt-BR"/>
        </w:rPr>
        <w:t>, considerando o seu interesse em ampliar a sua atuação para o ramo de telefonia</w:t>
      </w:r>
      <w:r w:rsidR="009829EC" w:rsidRPr="00724CEF">
        <w:rPr>
          <w:lang w:val="pt-BR"/>
        </w:rPr>
        <w:t xml:space="preserve">, considerando a </w:t>
      </w:r>
      <w:r w:rsidR="00ED3940" w:rsidRPr="00724CEF">
        <w:rPr>
          <w:lang w:val="pt-BR"/>
        </w:rPr>
        <w:t>concessão de operação na rede 5G</w:t>
      </w:r>
      <w:r w:rsidR="00ED3940">
        <w:rPr>
          <w:rStyle w:val="Refdenotaderodap"/>
          <w:lang w:val="pt-BR"/>
        </w:rPr>
        <w:footnoteReference w:id="36"/>
      </w:r>
      <w:r w:rsidR="00ED3940" w:rsidRPr="00724CEF">
        <w:rPr>
          <w:lang w:val="pt-BR"/>
        </w:rPr>
        <w:t>:</w:t>
      </w:r>
    </w:p>
    <w:p w14:paraId="09DB39E0" w14:textId="11179092" w:rsidR="00ED3940" w:rsidRPr="00B15049" w:rsidRDefault="00ED3940" w:rsidP="00A86C1F">
      <w:pPr>
        <w:pStyle w:val="Imagem"/>
      </w:pPr>
      <w:r>
        <w:drawing>
          <wp:inline distT="0" distB="0" distL="0" distR="0" wp14:anchorId="1B79142B" wp14:editId="5750D3B3">
            <wp:extent cx="5088890" cy="1658088"/>
            <wp:effectExtent l="0" t="0" r="0" b="0"/>
            <wp:docPr id="876745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6164" cy="1660458"/>
                    </a:xfrm>
                    <a:prstGeom prst="rect">
                      <a:avLst/>
                    </a:prstGeom>
                    <a:noFill/>
                    <a:ln>
                      <a:noFill/>
                    </a:ln>
                  </pic:spPr>
                </pic:pic>
              </a:graphicData>
            </a:graphic>
          </wp:inline>
        </w:drawing>
      </w:r>
    </w:p>
    <w:p w14:paraId="3471FEE8" w14:textId="3B411EF6" w:rsidR="00E90959" w:rsidRDefault="002E507D" w:rsidP="002E507D">
      <w:pPr>
        <w:pStyle w:val="PargrafodaLista"/>
        <w:rPr>
          <w:lang w:val="pt-BR"/>
        </w:rPr>
      </w:pPr>
      <w:r>
        <w:rPr>
          <w:lang w:val="pt-BR"/>
        </w:rPr>
        <w:t>Ou seja,</w:t>
      </w:r>
      <w:r w:rsidR="00B76EC7">
        <w:rPr>
          <w:lang w:val="pt-BR"/>
        </w:rPr>
        <w:t xml:space="preserve"> é gritante a contradição da linha argumentativa da </w:t>
      </w:r>
      <w:proofErr w:type="spellStart"/>
      <w:r w:rsidR="00B76EC7">
        <w:rPr>
          <w:lang w:val="pt-BR"/>
        </w:rPr>
        <w:t>Brisanet</w:t>
      </w:r>
      <w:proofErr w:type="spellEnd"/>
      <w:r w:rsidR="007C3BC4">
        <w:rPr>
          <w:lang w:val="pt-BR"/>
        </w:rPr>
        <w:t xml:space="preserve">. Ao mesmo tempo em que alega que a relação de consumo, a </w:t>
      </w:r>
      <w:proofErr w:type="spellStart"/>
      <w:r w:rsidR="007C3BC4">
        <w:rPr>
          <w:lang w:val="pt-BR"/>
        </w:rPr>
        <w:t>Brisanet</w:t>
      </w:r>
      <w:proofErr w:type="spellEnd"/>
      <w:r w:rsidR="007C3BC4">
        <w:rPr>
          <w:lang w:val="pt-BR"/>
        </w:rPr>
        <w:t xml:space="preserve"> confirma que a contratação da </w:t>
      </w:r>
      <w:proofErr w:type="spellStart"/>
      <w:r w:rsidR="007C3BC4">
        <w:rPr>
          <w:lang w:val="pt-BR"/>
        </w:rPr>
        <w:t>Seidor</w:t>
      </w:r>
      <w:proofErr w:type="spellEnd"/>
      <w:r w:rsidR="007C3BC4">
        <w:rPr>
          <w:lang w:val="pt-BR"/>
        </w:rPr>
        <w:t xml:space="preserve"> tinha como objetivo a implementação de sistemas destinados </w:t>
      </w:r>
      <w:r w:rsidR="001A6978">
        <w:rPr>
          <w:lang w:val="pt-BR"/>
        </w:rPr>
        <w:t>ao desenvolvimento da sua atividade empresarial</w:t>
      </w:r>
      <w:r w:rsidR="00C80BA9">
        <w:rPr>
          <w:rStyle w:val="Refdenotaderodap"/>
          <w:lang w:val="pt-BR"/>
        </w:rPr>
        <w:footnoteReference w:id="37"/>
      </w:r>
      <w:r w:rsidR="001A6978">
        <w:rPr>
          <w:lang w:val="pt-BR"/>
        </w:rPr>
        <w:t>:</w:t>
      </w:r>
    </w:p>
    <w:p w14:paraId="00654792" w14:textId="76D032C2" w:rsidR="002E507D" w:rsidRPr="00E90959" w:rsidRDefault="002E507D" w:rsidP="00A86C1F">
      <w:pPr>
        <w:pStyle w:val="Imagem"/>
      </w:pPr>
      <w:r>
        <w:drawing>
          <wp:inline distT="0" distB="0" distL="0" distR="0" wp14:anchorId="0355C59D" wp14:editId="274126AE">
            <wp:extent cx="5040446" cy="1003596"/>
            <wp:effectExtent l="0" t="0" r="8255" b="6350"/>
            <wp:docPr id="1490205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59080" cy="1007306"/>
                    </a:xfrm>
                    <a:prstGeom prst="rect">
                      <a:avLst/>
                    </a:prstGeom>
                    <a:noFill/>
                    <a:ln>
                      <a:noFill/>
                    </a:ln>
                  </pic:spPr>
                </pic:pic>
              </a:graphicData>
            </a:graphic>
          </wp:inline>
        </w:drawing>
      </w:r>
    </w:p>
    <w:p w14:paraId="6CE99B77" w14:textId="66AD2FB4" w:rsidR="00C80BA9" w:rsidRDefault="00F55574" w:rsidP="00C80BA9">
      <w:pPr>
        <w:pStyle w:val="PargrafodaLista"/>
        <w:rPr>
          <w:lang w:val="pt-BR"/>
        </w:rPr>
      </w:pPr>
      <w:r>
        <w:rPr>
          <w:lang w:val="pt-BR"/>
        </w:rPr>
        <w:t xml:space="preserve">Na hipótese dos autos, portanto, é evidente que não há relação de consumo, o que afasta a aplicação do CDC de plano. </w:t>
      </w:r>
      <w:r w:rsidR="000A4533">
        <w:rPr>
          <w:lang w:val="pt-BR"/>
        </w:rPr>
        <w:t xml:space="preserve">É abundante e </w:t>
      </w:r>
      <w:r w:rsidR="00BD174C">
        <w:rPr>
          <w:lang w:val="pt-BR"/>
        </w:rPr>
        <w:t xml:space="preserve">consolidada </w:t>
      </w:r>
      <w:r w:rsidR="000A4533">
        <w:rPr>
          <w:lang w:val="pt-BR"/>
        </w:rPr>
        <w:t xml:space="preserve">a jurisprudência acerca da matéria, </w:t>
      </w:r>
      <w:r w:rsidR="00CA0055">
        <w:rPr>
          <w:lang w:val="pt-BR"/>
        </w:rPr>
        <w:t xml:space="preserve">com especial destaque para casos análogos, tratando de </w:t>
      </w:r>
      <w:r w:rsidR="00DF4A9F">
        <w:rPr>
          <w:lang w:val="pt-BR"/>
        </w:rPr>
        <w:t xml:space="preserve">controvérsias relativas </w:t>
      </w:r>
      <w:r w:rsidR="00CC76E2">
        <w:rPr>
          <w:lang w:val="pt-BR"/>
        </w:rPr>
        <w:t xml:space="preserve">à contratação de </w:t>
      </w:r>
      <w:r w:rsidR="00CC76E2">
        <w:rPr>
          <w:i/>
          <w:iCs/>
          <w:lang w:val="pt-BR"/>
        </w:rPr>
        <w:t>softwares</w:t>
      </w:r>
      <w:r w:rsidR="00C80BA9">
        <w:rPr>
          <w:lang w:val="pt-BR"/>
        </w:rPr>
        <w:t>:</w:t>
      </w:r>
    </w:p>
    <w:p w14:paraId="08EA6548" w14:textId="47A7DDA4" w:rsidR="00CA0055" w:rsidRDefault="00CA0055" w:rsidP="00CA0055">
      <w:pPr>
        <w:pStyle w:val="Citao"/>
        <w:rPr>
          <w:lang w:val="pt-BR"/>
        </w:rPr>
      </w:pPr>
      <w:r w:rsidRPr="00CA0055">
        <w:rPr>
          <w:lang w:val="pt-BR"/>
        </w:rPr>
        <w:t xml:space="preserve">AÇÃO DE RESCISÃO DE CONTRATO COM RESTITUIÇÃO DE VALORES – </w:t>
      </w:r>
      <w:r w:rsidRPr="003F664C">
        <w:rPr>
          <w:b/>
          <w:bCs/>
          <w:u w:val="single"/>
          <w:lang w:val="pt-BR"/>
        </w:rPr>
        <w:t>PRESTAÇÃO DE SERVIÇOS DE SOFTWARE</w:t>
      </w:r>
      <w:r w:rsidRPr="003F664C">
        <w:rPr>
          <w:u w:val="single"/>
          <w:lang w:val="pt-BR"/>
        </w:rPr>
        <w:t> </w:t>
      </w:r>
      <w:r w:rsidRPr="00CA0055">
        <w:rPr>
          <w:lang w:val="pt-BR"/>
        </w:rPr>
        <w:t>- SENTENÇA DE PARCIAL PROCEDÊNCIA – AGRAVO RETIDO E RECURSOS DAS RÉS - Agravo retido: -</w:t>
      </w:r>
      <w:r w:rsidRPr="00CA0055">
        <w:rPr>
          <w:b/>
          <w:bCs/>
          <w:lang w:val="pt-BR"/>
        </w:rPr>
        <w:t xml:space="preserve"> </w:t>
      </w:r>
      <w:r w:rsidRPr="003F664C">
        <w:rPr>
          <w:b/>
          <w:bCs/>
          <w:u w:val="single"/>
          <w:lang w:val="pt-BR"/>
        </w:rPr>
        <w:t>Inaplicabilidade do CDC – Relação de insumo, não de consumo – Decisão reformada.</w:t>
      </w:r>
      <w:r w:rsidRPr="00CA0055">
        <w:rPr>
          <w:b/>
          <w:bCs/>
          <w:lang w:val="pt-BR"/>
        </w:rPr>
        <w:t xml:space="preserve"> </w:t>
      </w:r>
      <w:r>
        <w:rPr>
          <w:lang w:val="pt-BR"/>
        </w:rPr>
        <w:t>–</w:t>
      </w:r>
      <w:r w:rsidRPr="00CA0055">
        <w:rPr>
          <w:lang w:val="pt-BR"/>
        </w:rPr>
        <w:t xml:space="preserve"> </w:t>
      </w:r>
      <w:r>
        <w:rPr>
          <w:lang w:val="pt-BR"/>
        </w:rPr>
        <w:t>(...)</w:t>
      </w:r>
      <w:r w:rsidRPr="00CA0055">
        <w:rPr>
          <w:lang w:val="pt-BR"/>
        </w:rPr>
        <w:t xml:space="preserve">– Insurgência das rés – Não cabimento – </w:t>
      </w:r>
      <w:r w:rsidRPr="00CA0055">
        <w:rPr>
          <w:lang w:val="pt-BR"/>
        </w:rPr>
        <w:lastRenderedPageBreak/>
        <w:t xml:space="preserve">Desistência da realização de prova pericial – Rés que deixaram de demonstrar a existência de fatos impeditivos, modificativos ou extintivos do direito da autora – Inteligência do artigo 373, II, do CPC - Sentença mantida. Agravo retido da ré </w:t>
      </w:r>
      <w:proofErr w:type="spellStart"/>
      <w:r w:rsidRPr="00CA0055">
        <w:rPr>
          <w:lang w:val="pt-BR"/>
        </w:rPr>
        <w:t>Sap</w:t>
      </w:r>
      <w:proofErr w:type="spellEnd"/>
      <w:r w:rsidRPr="00CA0055">
        <w:rPr>
          <w:lang w:val="pt-BR"/>
        </w:rPr>
        <w:t xml:space="preserve"> Brasil provido em parte. Recursos das rés não providos.</w:t>
      </w:r>
      <w:r w:rsidRPr="00CA0055">
        <w:rPr>
          <w:rStyle w:val="Refdenotaderodap"/>
          <w:lang w:val="pt-BR"/>
        </w:rPr>
        <w:t xml:space="preserve"> </w:t>
      </w:r>
      <w:r>
        <w:rPr>
          <w:rStyle w:val="Refdenotaderodap"/>
          <w:lang w:val="pt-BR"/>
        </w:rPr>
        <w:footnoteReference w:id="38"/>
      </w:r>
    </w:p>
    <w:p w14:paraId="5DA70EA4" w14:textId="693432B7" w:rsidR="00C80BA9" w:rsidRDefault="0033576A" w:rsidP="00CA0055">
      <w:pPr>
        <w:pStyle w:val="PargrafodaLista"/>
        <w:rPr>
          <w:lang w:val="pt-BR"/>
        </w:rPr>
      </w:pPr>
      <w:r>
        <w:rPr>
          <w:lang w:val="pt-BR"/>
        </w:rPr>
        <w:t>D</w:t>
      </w:r>
      <w:r w:rsidR="00CA0055">
        <w:rPr>
          <w:lang w:val="pt-BR"/>
        </w:rPr>
        <w:t xml:space="preserve">o julgado supramencionado, </w:t>
      </w:r>
      <w:r>
        <w:rPr>
          <w:lang w:val="pt-BR"/>
        </w:rPr>
        <w:t>destaca-se</w:t>
      </w:r>
      <w:r w:rsidR="00CA0055">
        <w:rPr>
          <w:lang w:val="pt-BR"/>
        </w:rPr>
        <w:t xml:space="preserve"> o </w:t>
      </w:r>
      <w:r w:rsidR="003C2305">
        <w:rPr>
          <w:lang w:val="pt-BR"/>
        </w:rPr>
        <w:t xml:space="preserve">excerto do voto do relator, Desembargador Marino Neto, especificamente no que diz respeito à </w:t>
      </w:r>
      <w:r w:rsidR="003C2305" w:rsidRPr="003C2305">
        <w:rPr>
          <w:b/>
          <w:bCs/>
          <w:lang w:val="pt-BR"/>
        </w:rPr>
        <w:t>inaplicabilidade do</w:t>
      </w:r>
      <w:r w:rsidR="003C2305">
        <w:rPr>
          <w:b/>
          <w:bCs/>
          <w:lang w:val="pt-BR"/>
        </w:rPr>
        <w:t xml:space="preserve"> CDC ao caso</w:t>
      </w:r>
      <w:r w:rsidR="002C6AEB">
        <w:rPr>
          <w:b/>
          <w:bCs/>
          <w:lang w:val="pt-BR"/>
        </w:rPr>
        <w:t xml:space="preserve">, por se tratar </w:t>
      </w:r>
      <w:r w:rsidR="004019F9">
        <w:rPr>
          <w:b/>
          <w:bCs/>
          <w:lang w:val="pt-BR"/>
        </w:rPr>
        <w:t xml:space="preserve">– assim como ocorre neste caso – </w:t>
      </w:r>
      <w:r w:rsidR="00A64F24">
        <w:rPr>
          <w:b/>
          <w:bCs/>
          <w:lang w:val="pt-BR"/>
        </w:rPr>
        <w:t>do sistema SAP, ou seja,</w:t>
      </w:r>
      <w:r w:rsidR="002C6AEB">
        <w:rPr>
          <w:b/>
          <w:bCs/>
          <w:i/>
          <w:iCs/>
          <w:lang w:val="pt-BR"/>
        </w:rPr>
        <w:t xml:space="preserve"> </w:t>
      </w:r>
      <w:r w:rsidR="004019F9">
        <w:rPr>
          <w:b/>
          <w:bCs/>
          <w:lang w:val="pt-BR"/>
        </w:rPr>
        <w:t xml:space="preserve">destinado </w:t>
      </w:r>
      <w:r w:rsidR="00C63184">
        <w:rPr>
          <w:b/>
          <w:bCs/>
          <w:lang w:val="pt-BR"/>
        </w:rPr>
        <w:t>a</w:t>
      </w:r>
      <w:r w:rsidR="004019F9">
        <w:rPr>
          <w:b/>
          <w:bCs/>
          <w:lang w:val="pt-BR"/>
        </w:rPr>
        <w:t>o desenvolvimento da atividade da contratante</w:t>
      </w:r>
      <w:r w:rsidR="003C2305">
        <w:rPr>
          <w:lang w:val="pt-BR"/>
        </w:rPr>
        <w:t xml:space="preserve">: </w:t>
      </w:r>
    </w:p>
    <w:p w14:paraId="273AFDDA" w14:textId="4CC9329A" w:rsidR="00B9197D" w:rsidRDefault="00B9197D" w:rsidP="00B9197D">
      <w:pPr>
        <w:pStyle w:val="Citao"/>
        <w:rPr>
          <w:lang w:val="pt-BR"/>
        </w:rPr>
      </w:pPr>
      <w:r w:rsidRPr="00B9197D">
        <w:rPr>
          <w:lang w:val="pt-BR"/>
        </w:rPr>
        <w:t>Respeitado entendimento em sentido contrário, não se aplica ao presente caso o Código de Defesa do Consumidor, pois, consoante o artigo 2° da Lei 8.078/90, consumidor é toda pessoa física ou jurídica que adquire ou utiliza produto ou serviço como destinatário final (</w:t>
      </w:r>
      <w:proofErr w:type="spellStart"/>
      <w:r w:rsidRPr="00B9197D">
        <w:rPr>
          <w:lang w:val="pt-BR"/>
        </w:rPr>
        <w:t>g.n</w:t>
      </w:r>
      <w:proofErr w:type="spellEnd"/>
      <w:r w:rsidRPr="00B9197D">
        <w:rPr>
          <w:lang w:val="pt-BR"/>
        </w:rPr>
        <w:t xml:space="preserve">.), </w:t>
      </w:r>
      <w:r w:rsidRPr="003F664C">
        <w:rPr>
          <w:b/>
          <w:bCs/>
          <w:u w:val="single"/>
          <w:lang w:val="pt-BR"/>
        </w:rPr>
        <w:t>sendo certo que os serviços prestados à autora são utilizados para o incremento de sua atividade. Trata-se de relação de insumo e não de consumo</w:t>
      </w:r>
      <w:r w:rsidRPr="00B9197D">
        <w:rPr>
          <w:lang w:val="pt-BR"/>
        </w:rPr>
        <w:t>.</w:t>
      </w:r>
      <w:r>
        <w:rPr>
          <w:rStyle w:val="Refdenotaderodap"/>
          <w:lang w:val="pt-BR"/>
        </w:rPr>
        <w:footnoteReference w:id="39"/>
      </w:r>
    </w:p>
    <w:p w14:paraId="6FE88272" w14:textId="0C458E93" w:rsidR="004549D2" w:rsidRDefault="00C63184" w:rsidP="00C63184">
      <w:pPr>
        <w:pStyle w:val="PargrafodaLista"/>
        <w:rPr>
          <w:lang w:val="pt-BR"/>
        </w:rPr>
      </w:pPr>
      <w:r>
        <w:rPr>
          <w:lang w:val="pt-BR"/>
        </w:rPr>
        <w:t xml:space="preserve">Ainda acerca desse tema, cabe fazer menção a outros julgados, os quais </w:t>
      </w:r>
      <w:r w:rsidR="00117F4A">
        <w:rPr>
          <w:lang w:val="pt-BR"/>
        </w:rPr>
        <w:t>tornam claro</w:t>
      </w:r>
      <w:r>
        <w:rPr>
          <w:lang w:val="pt-BR"/>
        </w:rPr>
        <w:t xml:space="preserve"> que a natureza d</w:t>
      </w:r>
      <w:r w:rsidR="00117F4A">
        <w:rPr>
          <w:lang w:val="pt-BR"/>
        </w:rPr>
        <w:t>e</w:t>
      </w:r>
      <w:r>
        <w:rPr>
          <w:lang w:val="pt-BR"/>
        </w:rPr>
        <w:t xml:space="preserve"> relação jurídica </w:t>
      </w:r>
      <w:r w:rsidR="00117F4A">
        <w:rPr>
          <w:lang w:val="pt-BR"/>
        </w:rPr>
        <w:t xml:space="preserve">similar à </w:t>
      </w:r>
      <w:r>
        <w:rPr>
          <w:lang w:val="pt-BR"/>
        </w:rPr>
        <w:t>discutida neste feito</w:t>
      </w:r>
      <w:r w:rsidR="003E2631">
        <w:rPr>
          <w:lang w:val="pt-BR"/>
        </w:rPr>
        <w:t xml:space="preserve"> é empresarial e que, consequentemente, </w:t>
      </w:r>
      <w:r>
        <w:rPr>
          <w:lang w:val="pt-BR"/>
        </w:rPr>
        <w:t xml:space="preserve">não </w:t>
      </w:r>
      <w:r w:rsidR="003E2631">
        <w:rPr>
          <w:lang w:val="pt-BR"/>
        </w:rPr>
        <w:t xml:space="preserve">prospera a pretensão da </w:t>
      </w:r>
      <w:proofErr w:type="spellStart"/>
      <w:r w:rsidR="003E2631">
        <w:rPr>
          <w:lang w:val="pt-BR"/>
        </w:rPr>
        <w:t>Brisanet</w:t>
      </w:r>
      <w:proofErr w:type="spellEnd"/>
      <w:r w:rsidR="003E2631">
        <w:rPr>
          <w:lang w:val="pt-BR"/>
        </w:rPr>
        <w:t xml:space="preserve"> de aplicação da legislação consumerista</w:t>
      </w:r>
      <w:r w:rsidR="004549D2">
        <w:rPr>
          <w:lang w:val="pt-BR"/>
        </w:rPr>
        <w:t>:</w:t>
      </w:r>
    </w:p>
    <w:p w14:paraId="3EE92426" w14:textId="1C081712" w:rsidR="00C63184" w:rsidRDefault="003F664C" w:rsidP="00B9421A">
      <w:pPr>
        <w:pStyle w:val="Citao"/>
        <w:rPr>
          <w:lang w:val="pt-BR"/>
        </w:rPr>
      </w:pPr>
      <w:r w:rsidRPr="003F664C">
        <w:rPr>
          <w:lang w:val="pt-BR"/>
        </w:rPr>
        <w:t xml:space="preserve">Embargos de Declaração – Agravo de instrumento – Ação de rescisão de contrato - Contrato de prestação de serviços – </w:t>
      </w:r>
      <w:r w:rsidRPr="003F664C">
        <w:rPr>
          <w:b/>
          <w:bCs/>
          <w:u w:val="single"/>
          <w:lang w:val="pt-BR"/>
        </w:rPr>
        <w:t>Desenvolvimento de software</w:t>
      </w:r>
      <w:r w:rsidRPr="003F664C">
        <w:rPr>
          <w:lang w:val="pt-BR"/>
        </w:rPr>
        <w:t xml:space="preserve"> – Aplicabilidade do CDC - Determinação de prova pericial para solução da controvérsia – </w:t>
      </w:r>
      <w:r w:rsidRPr="003F664C">
        <w:rPr>
          <w:b/>
          <w:bCs/>
          <w:u w:val="single"/>
          <w:lang w:val="pt-BR"/>
        </w:rPr>
        <w:t xml:space="preserve">Relação de insumo e não de consumo – Não sujeição ao Código de Defesa do Consumidor </w:t>
      </w:r>
      <w:r w:rsidRPr="003F664C">
        <w:rPr>
          <w:lang w:val="pt-BR"/>
        </w:rPr>
        <w:t xml:space="preserve">– Necessidade de afastar a aplicabilidade do CDC no caso verte. Inexistência de omissão, obscuridade ou contradição ou erro material para os embargos opostos pela agravada. Além disso, os embargos de declaração </w:t>
      </w:r>
      <w:r w:rsidRPr="003F664C">
        <w:rPr>
          <w:lang w:val="pt-BR"/>
        </w:rPr>
        <w:lastRenderedPageBreak/>
        <w:t>não se prestam ao reexame das matérias postas em discussão. Embargos de declaração rejeitados, com observação.</w:t>
      </w:r>
      <w:r>
        <w:rPr>
          <w:rStyle w:val="Refdenotaderodap"/>
          <w:lang w:val="pt-BR"/>
        </w:rPr>
        <w:footnoteReference w:id="40"/>
      </w:r>
    </w:p>
    <w:p w14:paraId="3BF19B8C" w14:textId="60B4B020" w:rsidR="00C63184" w:rsidRDefault="003E2631" w:rsidP="00B9421A">
      <w:pPr>
        <w:pStyle w:val="PargrafodaLista"/>
        <w:rPr>
          <w:lang w:val="pt-BR"/>
        </w:rPr>
      </w:pPr>
      <w:r>
        <w:rPr>
          <w:lang w:val="pt-BR"/>
        </w:rPr>
        <w:t>Novamente</w:t>
      </w:r>
      <w:r w:rsidR="00B9421A">
        <w:rPr>
          <w:lang w:val="pt-BR"/>
        </w:rPr>
        <w:t xml:space="preserve"> neste julgado </w:t>
      </w:r>
      <w:r>
        <w:rPr>
          <w:lang w:val="pt-BR"/>
        </w:rPr>
        <w:t xml:space="preserve">em comento </w:t>
      </w:r>
      <w:r w:rsidR="00B9421A">
        <w:rPr>
          <w:lang w:val="pt-BR"/>
        </w:rPr>
        <w:t>é esclarecido pelo TJSP que, por se tratar d</w:t>
      </w:r>
      <w:r w:rsidR="00565ED9">
        <w:rPr>
          <w:lang w:val="pt-BR"/>
        </w:rPr>
        <w:t xml:space="preserve">a contratação de um bem para utilização no processo produtivo </w:t>
      </w:r>
      <w:r w:rsidR="00610640">
        <w:rPr>
          <w:lang w:val="pt-BR"/>
        </w:rPr>
        <w:t xml:space="preserve">do contratante, ela não é destinatária final do bem e, consequentemente, não </w:t>
      </w:r>
      <w:r w:rsidR="00BF117D">
        <w:rPr>
          <w:lang w:val="pt-BR"/>
        </w:rPr>
        <w:t>seriam inaplicáveis os preceitos d</w:t>
      </w:r>
      <w:r w:rsidR="00610640">
        <w:rPr>
          <w:lang w:val="pt-BR"/>
        </w:rPr>
        <w:t>o CDC:</w:t>
      </w:r>
    </w:p>
    <w:p w14:paraId="4D493BD7" w14:textId="0967607D" w:rsidR="002137BA" w:rsidRPr="00BF117D" w:rsidRDefault="002137BA" w:rsidP="002137BA">
      <w:pPr>
        <w:pStyle w:val="Citao"/>
        <w:rPr>
          <w:i w:val="0"/>
          <w:iCs w:val="0"/>
          <w:lang w:val="pt-BR"/>
        </w:rPr>
      </w:pPr>
      <w:r w:rsidRPr="002137BA">
        <w:rPr>
          <w:lang w:val="pt-BR"/>
        </w:rPr>
        <w:t xml:space="preserve">No caso ora sob exame, a autora, ora agravada, se </w:t>
      </w:r>
      <w:r w:rsidRPr="002137BA">
        <w:rPr>
          <w:b/>
          <w:bCs/>
          <w:u w:val="single"/>
          <w:lang w:val="pt-BR"/>
        </w:rPr>
        <w:t>utilizou do contrato pactuado adquirido da ré para exercício de sua atividade empresarial.</w:t>
      </w:r>
      <w:r w:rsidRPr="002137BA">
        <w:rPr>
          <w:lang w:val="pt-BR"/>
        </w:rPr>
        <w:t xml:space="preserve"> </w:t>
      </w:r>
      <w:r w:rsidRPr="002137BA">
        <w:rPr>
          <w:b/>
          <w:bCs/>
          <w:u w:val="single"/>
          <w:lang w:val="pt-BR"/>
        </w:rPr>
        <w:t xml:space="preserve">Portanto, não se há de falar em aplicabilidade do CDC. </w:t>
      </w:r>
      <w:r w:rsidRPr="002137BA">
        <w:rPr>
          <w:lang w:val="pt-BR"/>
        </w:rPr>
        <w:t xml:space="preserve">Sendo assim, era de rigor discordar do entendimento da douta juíza de primeiro grau que, tal como constou da ressuma da r. decisão agravada, tendo-se em conta a ausência da demonstração de hipossuficiência da autora, ora embargante. Logo, caso não </w:t>
      </w:r>
      <w:proofErr w:type="gramStart"/>
      <w:r w:rsidRPr="002137BA">
        <w:rPr>
          <w:lang w:val="pt-BR"/>
        </w:rPr>
        <w:t>há</w:t>
      </w:r>
      <w:proofErr w:type="gramEnd"/>
      <w:r w:rsidRPr="002137BA">
        <w:rPr>
          <w:lang w:val="pt-BR"/>
        </w:rPr>
        <w:t xml:space="preserve"> relação de consumo envolvendo as partes, </w:t>
      </w:r>
      <w:r w:rsidRPr="002137BA">
        <w:rPr>
          <w:b/>
          <w:bCs/>
          <w:u w:val="single"/>
          <w:lang w:val="pt-BR"/>
        </w:rPr>
        <w:t>sendo inaplicáveis os preceitos do CDC como a inversão do ônus da prova</w:t>
      </w:r>
      <w:r w:rsidRPr="002137BA">
        <w:rPr>
          <w:lang w:val="pt-BR"/>
        </w:rPr>
        <w:t xml:space="preserve">. </w:t>
      </w:r>
      <w:r w:rsidRPr="002137BA">
        <w:rPr>
          <w:b/>
          <w:bCs/>
          <w:u w:val="single"/>
          <w:lang w:val="pt-BR"/>
        </w:rPr>
        <w:t>A pessoa jurídica autora consome o bem fornecido pela ré para seu processo produtivo, como insumo da atividade que exerce, não como destinatária final do bem</w:t>
      </w:r>
      <w:r w:rsidRPr="002137BA">
        <w:rPr>
          <w:lang w:val="pt-BR"/>
        </w:rPr>
        <w:t>.</w:t>
      </w:r>
      <w:r w:rsidR="00BF117D">
        <w:rPr>
          <w:rStyle w:val="Refdenotaderodap"/>
          <w:lang w:val="pt-BR"/>
        </w:rPr>
        <w:footnoteReference w:id="41"/>
      </w:r>
    </w:p>
    <w:p w14:paraId="099AE9D2" w14:textId="0BDFF8B9" w:rsidR="00610640" w:rsidRDefault="000F78B4" w:rsidP="00B11A66">
      <w:pPr>
        <w:pStyle w:val="PargrafodaLista"/>
        <w:rPr>
          <w:lang w:val="pt-BR"/>
        </w:rPr>
      </w:pPr>
      <w:r>
        <w:rPr>
          <w:lang w:val="pt-BR"/>
        </w:rPr>
        <w:t xml:space="preserve">O mesmo entendimento é espelhado em </w:t>
      </w:r>
      <w:r w:rsidRPr="000F78B4">
        <w:rPr>
          <w:lang w:val="pt-BR"/>
        </w:rPr>
        <w:t>diversos jul</w:t>
      </w:r>
      <w:r>
        <w:rPr>
          <w:lang w:val="pt-BR"/>
        </w:rPr>
        <w:t xml:space="preserve">gados proferidos pelo </w:t>
      </w:r>
      <w:r w:rsidR="00365CE6">
        <w:rPr>
          <w:lang w:val="pt-BR"/>
        </w:rPr>
        <w:t>STJ</w:t>
      </w:r>
      <w:r>
        <w:rPr>
          <w:lang w:val="pt-BR"/>
        </w:rPr>
        <w:t xml:space="preserve"> e pelo </w:t>
      </w:r>
      <w:r w:rsidR="00365CE6">
        <w:rPr>
          <w:lang w:val="pt-BR"/>
        </w:rPr>
        <w:t>TJSP</w:t>
      </w:r>
      <w:r>
        <w:rPr>
          <w:lang w:val="pt-BR"/>
        </w:rPr>
        <w:t xml:space="preserve">, conforme </w:t>
      </w:r>
      <w:r w:rsidR="005E3CC5">
        <w:rPr>
          <w:lang w:val="pt-BR"/>
        </w:rPr>
        <w:t>ementas a seguir</w:t>
      </w:r>
      <w:r>
        <w:rPr>
          <w:lang w:val="pt-BR"/>
        </w:rPr>
        <w:t>:</w:t>
      </w:r>
    </w:p>
    <w:p w14:paraId="231BD7D2" w14:textId="4A56F0A8" w:rsidR="00365CE6" w:rsidRPr="00365CE6" w:rsidRDefault="00365CE6" w:rsidP="00365CE6">
      <w:pPr>
        <w:pStyle w:val="Citao"/>
        <w:contextualSpacing/>
        <w:rPr>
          <w:lang w:val="pt-BR"/>
        </w:rPr>
      </w:pPr>
      <w:r w:rsidRPr="00365CE6">
        <w:rPr>
          <w:lang w:val="pt-BR"/>
        </w:rPr>
        <w:t xml:space="preserve">PROCESSUAL CIVIL. AGRAVO INTERNO NOS EMBARGOS DE DECLARAÇÃO NO AGRAVO EM RECURSO ESPECIAL. AÇÃO DE INDENIZAÇÃO POR DANOS MATERIAIS E MORAL. PRESTAÇÃO DE SERVIÇOS INFORMATIZADOS PELA INSTITUIÇÃO AGRAVADA. </w:t>
      </w:r>
      <w:r>
        <w:rPr>
          <w:lang w:val="pt-BR"/>
        </w:rPr>
        <w:t>(...)</w:t>
      </w:r>
      <w:r w:rsidRPr="00365CE6">
        <w:rPr>
          <w:lang w:val="pt-BR"/>
        </w:rPr>
        <w:t xml:space="preserve"> </w:t>
      </w:r>
      <w:r w:rsidRPr="004E2F84">
        <w:rPr>
          <w:b/>
          <w:bCs/>
          <w:u w:val="single"/>
          <w:lang w:val="pt-BR"/>
        </w:rPr>
        <w:t>RELAÇÃO DE CONSUMO. INEXISTÊNCIA. TEORIA FINALISTA MITIGADA. AUSÊNCIA DE QUALQUER TIPO DE VULNERABILIDADE</w:t>
      </w:r>
      <w:r w:rsidRPr="004E2F84">
        <w:rPr>
          <w:u w:val="single"/>
          <w:lang w:val="pt-BR"/>
        </w:rPr>
        <w:t>.</w:t>
      </w:r>
      <w:r w:rsidRPr="00365CE6">
        <w:rPr>
          <w:lang w:val="pt-BR"/>
        </w:rPr>
        <w:t xml:space="preserve"> </w:t>
      </w:r>
      <w:r>
        <w:rPr>
          <w:lang w:val="pt-BR"/>
        </w:rPr>
        <w:t>(...)</w:t>
      </w:r>
    </w:p>
    <w:p w14:paraId="13D1F4FA" w14:textId="2E193278" w:rsidR="00365CE6" w:rsidRPr="00365CE6" w:rsidRDefault="00365CE6" w:rsidP="00365CE6">
      <w:pPr>
        <w:pStyle w:val="Citao"/>
        <w:contextualSpacing/>
        <w:rPr>
          <w:lang w:val="pt-BR"/>
        </w:rPr>
      </w:pPr>
      <w:r>
        <w:rPr>
          <w:lang w:val="pt-BR"/>
        </w:rPr>
        <w:t>(...)</w:t>
      </w:r>
    </w:p>
    <w:p w14:paraId="78AFD57C" w14:textId="77777777" w:rsidR="00365CE6" w:rsidRPr="00365CE6" w:rsidRDefault="00365CE6" w:rsidP="00365CE6">
      <w:pPr>
        <w:pStyle w:val="Citao"/>
        <w:contextualSpacing/>
        <w:rPr>
          <w:lang w:val="pt-BR"/>
        </w:rPr>
      </w:pPr>
      <w:r w:rsidRPr="00365CE6">
        <w:rPr>
          <w:lang w:val="pt-BR"/>
        </w:rPr>
        <w:t>6</w:t>
      </w:r>
      <w:r w:rsidRPr="004E2F84">
        <w:rPr>
          <w:u w:val="single"/>
          <w:lang w:val="pt-BR"/>
        </w:rPr>
        <w:t xml:space="preserve">. </w:t>
      </w:r>
      <w:r w:rsidRPr="004E2F84">
        <w:rPr>
          <w:b/>
          <w:bCs/>
          <w:u w:val="single"/>
          <w:lang w:val="pt-BR"/>
        </w:rPr>
        <w:t>A determinação da qualidade de consumidor deve, em regra, ser feita mediante aplicação da teoria finalista</w:t>
      </w:r>
      <w:r w:rsidRPr="00365CE6">
        <w:rPr>
          <w:lang w:val="pt-BR"/>
        </w:rPr>
        <w:t xml:space="preserve">. Somente em situações excepcionais essa teoria pode ser mitigada, para autorizar a incidência do CDC nas hipóteses em que a parte, embora não seja a destinatária final do produto ou serviço, </w:t>
      </w:r>
      <w:r w:rsidRPr="00365CE6">
        <w:rPr>
          <w:lang w:val="pt-BR"/>
        </w:rPr>
        <w:lastRenderedPageBreak/>
        <w:t>apresenta-se em situação de vulnerabilidade (técnica, jurídica, fática ou informacional</w:t>
      </w:r>
      <w:proofErr w:type="gramStart"/>
      <w:r w:rsidRPr="00365CE6">
        <w:rPr>
          <w:lang w:val="pt-BR"/>
        </w:rPr>
        <w:t>) ?</w:t>
      </w:r>
      <w:proofErr w:type="gramEnd"/>
    </w:p>
    <w:p w14:paraId="0C9DFEDF" w14:textId="77777777" w:rsidR="00365CE6" w:rsidRPr="00365CE6" w:rsidRDefault="00365CE6" w:rsidP="00365CE6">
      <w:pPr>
        <w:pStyle w:val="Citao"/>
        <w:contextualSpacing/>
        <w:rPr>
          <w:lang w:val="pt-BR"/>
        </w:rPr>
      </w:pPr>
      <w:r w:rsidRPr="00365CE6">
        <w:rPr>
          <w:lang w:val="pt-BR"/>
        </w:rPr>
        <w:t>teoria finalista mitigada. Precedentes.</w:t>
      </w:r>
    </w:p>
    <w:p w14:paraId="24475834" w14:textId="77777777" w:rsidR="00365CE6" w:rsidRPr="00365CE6" w:rsidRDefault="00365CE6" w:rsidP="00365CE6">
      <w:pPr>
        <w:pStyle w:val="Citao"/>
        <w:contextualSpacing/>
        <w:rPr>
          <w:lang w:val="pt-BR"/>
        </w:rPr>
      </w:pPr>
      <w:r w:rsidRPr="00365CE6">
        <w:rPr>
          <w:lang w:val="pt-BR"/>
        </w:rPr>
        <w:t xml:space="preserve">7. </w:t>
      </w:r>
      <w:r w:rsidRPr="004E2F84">
        <w:rPr>
          <w:b/>
          <w:bCs/>
          <w:u w:val="single"/>
          <w:lang w:val="pt-BR"/>
        </w:rPr>
        <w:t>Na hipótese dos autos, as instituições de ensino utilizavam o software com o escopo de implementar suas atividades comerciais, facilitando o pagamento das mensalidades pelos alunos, não existindo qualquer vulnerabilidade técnica, jurídica, fática ou informacional.</w:t>
      </w:r>
    </w:p>
    <w:p w14:paraId="600F764A" w14:textId="77777777" w:rsidR="00365CE6" w:rsidRPr="00365CE6" w:rsidRDefault="00365CE6" w:rsidP="00365CE6">
      <w:pPr>
        <w:pStyle w:val="Citao"/>
        <w:contextualSpacing/>
        <w:rPr>
          <w:lang w:val="pt-BR"/>
        </w:rPr>
      </w:pPr>
      <w:r w:rsidRPr="00365CE6">
        <w:rPr>
          <w:lang w:val="pt-BR"/>
        </w:rPr>
        <w:t>8. O enquadramento jurídico da moldura fática exposta no acórdão estadual prescinde do reexame de fatos e provas dos autos, não esbarrando no óbice da Súmula n. 7 do STJ.</w:t>
      </w:r>
    </w:p>
    <w:p w14:paraId="1F8F81C1" w14:textId="3A90487F" w:rsidR="000F78B4" w:rsidRDefault="00365CE6" w:rsidP="00365CE6">
      <w:pPr>
        <w:pStyle w:val="Citao"/>
        <w:contextualSpacing/>
        <w:rPr>
          <w:lang w:val="pt-BR"/>
        </w:rPr>
      </w:pPr>
      <w:r w:rsidRPr="00365CE6">
        <w:rPr>
          <w:lang w:val="pt-BR"/>
        </w:rPr>
        <w:t>9. Agravo interno de fls. 1.288/1.350 (e-</w:t>
      </w:r>
      <w:proofErr w:type="gramStart"/>
      <w:r w:rsidRPr="00365CE6">
        <w:rPr>
          <w:lang w:val="pt-BR"/>
        </w:rPr>
        <w:t>STJ ?</w:t>
      </w:r>
      <w:proofErr w:type="gramEnd"/>
      <w:r w:rsidRPr="00365CE6">
        <w:rPr>
          <w:lang w:val="pt-BR"/>
        </w:rPr>
        <w:t xml:space="preserve"> Petição n. 00348946/2020) a que se nega provimento e agravo interno de fls. 1.353/1.419 (e-</w:t>
      </w:r>
      <w:proofErr w:type="gramStart"/>
      <w:r w:rsidRPr="00365CE6">
        <w:rPr>
          <w:lang w:val="pt-BR"/>
        </w:rPr>
        <w:t>STJ ?</w:t>
      </w:r>
      <w:proofErr w:type="gramEnd"/>
      <w:r w:rsidRPr="00365CE6">
        <w:rPr>
          <w:lang w:val="pt-BR"/>
        </w:rPr>
        <w:t xml:space="preserve"> Petição n. 00357943/2020) não conhecido.</w:t>
      </w:r>
      <w:r>
        <w:rPr>
          <w:rStyle w:val="Refdenotaderodap"/>
          <w:lang w:val="pt-BR"/>
        </w:rPr>
        <w:footnoteReference w:id="42"/>
      </w:r>
    </w:p>
    <w:p w14:paraId="11CE9AE6" w14:textId="77777777" w:rsidR="004E2F84" w:rsidRDefault="004E2F84" w:rsidP="004E2F84">
      <w:pPr>
        <w:pStyle w:val="Citao"/>
        <w:rPr>
          <w:lang w:val="pt-BR"/>
        </w:rPr>
      </w:pPr>
    </w:p>
    <w:p w14:paraId="1EC7235B" w14:textId="7C8D7AE6" w:rsidR="00365CE6" w:rsidRDefault="004E2F84" w:rsidP="004E2F84">
      <w:pPr>
        <w:pStyle w:val="Citao"/>
        <w:rPr>
          <w:lang w:val="pt-BR"/>
        </w:rPr>
      </w:pPr>
      <w:r w:rsidRPr="004E2F84">
        <w:rPr>
          <w:b/>
          <w:bCs/>
          <w:u w:val="single"/>
          <w:lang w:val="pt-BR"/>
        </w:rPr>
        <w:t>Prestação de serviços de informática – Licença de uso de software</w:t>
      </w:r>
      <w:r w:rsidRPr="004E2F84">
        <w:rPr>
          <w:lang w:val="pt-BR"/>
        </w:rPr>
        <w:t xml:space="preserve"> – Ação declaratória de inexigibilidade de débito </w:t>
      </w:r>
      <w:proofErr w:type="spellStart"/>
      <w:r w:rsidRPr="004E2F84">
        <w:rPr>
          <w:lang w:val="pt-BR"/>
        </w:rPr>
        <w:t>c.c</w:t>
      </w:r>
      <w:proofErr w:type="spellEnd"/>
      <w:r w:rsidRPr="004E2F84">
        <w:rPr>
          <w:lang w:val="pt-BR"/>
        </w:rPr>
        <w:t xml:space="preserve">. indenização por dano moral e reconvenção de cobrança – Improcedência da ação e procedência da reconvenção – Cerceamento probatório – Preliminar afastada – O julgamento antecipado da lide é cabível (art. 355, I, CPC) quando a prova documental é suficiente para a convicção judicial – A prova oral requerida (depoimento pessoal e testemunhas) é considerada inútil e incapaz de alterar o entendimento da controvérsia fática, amplamente demonstrada por e-mails e documentos – </w:t>
      </w:r>
      <w:r w:rsidRPr="004E2F84">
        <w:rPr>
          <w:b/>
          <w:bCs/>
          <w:u w:val="single"/>
          <w:lang w:val="pt-BR"/>
        </w:rPr>
        <w:t xml:space="preserve">Inaplicabilidade do código de defesa do Consumidor (CDC) – O contrato de licença de uso de software firmado entre as pessoas jurídicas possui natureza empresarial/civil </w:t>
      </w:r>
      <w:r w:rsidRPr="004E2F84">
        <w:rPr>
          <w:u w:val="single"/>
          <w:lang w:val="pt-BR"/>
        </w:rPr>
        <w:t xml:space="preserve">– </w:t>
      </w:r>
      <w:r w:rsidRPr="004E2F84">
        <w:rPr>
          <w:b/>
          <w:bCs/>
          <w:u w:val="single"/>
          <w:lang w:val="pt-BR"/>
        </w:rPr>
        <w:t>O sistema (</w:t>
      </w:r>
      <w:proofErr w:type="spellStart"/>
      <w:r w:rsidRPr="004E2F84">
        <w:rPr>
          <w:b/>
          <w:bCs/>
          <w:u w:val="single"/>
          <w:lang w:val="pt-BR"/>
        </w:rPr>
        <w:t>exact</w:t>
      </w:r>
      <w:proofErr w:type="spellEnd"/>
      <w:r w:rsidRPr="004E2F84">
        <w:rPr>
          <w:b/>
          <w:bCs/>
          <w:u w:val="single"/>
          <w:lang w:val="pt-BR"/>
        </w:rPr>
        <w:t xml:space="preserve"> </w:t>
      </w:r>
      <w:proofErr w:type="spellStart"/>
      <w:r w:rsidRPr="004E2F84">
        <w:rPr>
          <w:b/>
          <w:bCs/>
          <w:u w:val="single"/>
          <w:lang w:val="pt-BR"/>
        </w:rPr>
        <w:t>spotter</w:t>
      </w:r>
      <w:proofErr w:type="spellEnd"/>
      <w:r w:rsidRPr="004E2F84">
        <w:rPr>
          <w:b/>
          <w:bCs/>
          <w:u w:val="single"/>
          <w:lang w:val="pt-BR"/>
        </w:rPr>
        <w:t>) destina-se a incrementar a atividade econômica da apelante (corretora de seguros), caracterizando-se como insumo e afastando a figura de destinatário final</w:t>
      </w:r>
      <w:r w:rsidRPr="004E2F84">
        <w:rPr>
          <w:u w:val="single"/>
          <w:lang w:val="pt-BR"/>
        </w:rPr>
        <w:t xml:space="preserve"> </w:t>
      </w:r>
      <w:r w:rsidRPr="004E2F84">
        <w:rPr>
          <w:lang w:val="pt-BR"/>
        </w:rPr>
        <w:t xml:space="preserve">– </w:t>
      </w:r>
      <w:r>
        <w:rPr>
          <w:lang w:val="pt-BR"/>
        </w:rPr>
        <w:t>(...)</w:t>
      </w:r>
      <w:r w:rsidRPr="004E2F84">
        <w:rPr>
          <w:lang w:val="pt-BR"/>
        </w:rPr>
        <w:t xml:space="preserve"> – Sentença mantida – Apelo não provido.</w:t>
      </w:r>
      <w:r>
        <w:rPr>
          <w:rStyle w:val="Refdenotaderodap"/>
          <w:lang w:val="pt-BR"/>
        </w:rPr>
        <w:footnoteReference w:id="43"/>
      </w:r>
    </w:p>
    <w:p w14:paraId="48FFC2D4" w14:textId="709473BB" w:rsidR="004E2F84" w:rsidRDefault="004E2F84" w:rsidP="004E2F84">
      <w:pPr>
        <w:pStyle w:val="PargrafodaLista"/>
        <w:rPr>
          <w:lang w:val="pt-BR"/>
        </w:rPr>
      </w:pPr>
      <w:r>
        <w:rPr>
          <w:lang w:val="pt-BR"/>
        </w:rPr>
        <w:t xml:space="preserve">No presente caso, basta a leitura da petição inicial para que se concluir que o objeto </w:t>
      </w:r>
      <w:r w:rsidR="00C410A5">
        <w:rPr>
          <w:lang w:val="pt-BR"/>
        </w:rPr>
        <w:t>dos cinco contratos celebrados</w:t>
      </w:r>
      <w:r>
        <w:rPr>
          <w:lang w:val="pt-BR"/>
        </w:rPr>
        <w:t xml:space="preserve"> da </w:t>
      </w:r>
      <w:proofErr w:type="spellStart"/>
      <w:r>
        <w:rPr>
          <w:lang w:val="pt-BR"/>
        </w:rPr>
        <w:t>Seidor</w:t>
      </w:r>
      <w:proofErr w:type="spellEnd"/>
      <w:r>
        <w:rPr>
          <w:lang w:val="pt-BR"/>
        </w:rPr>
        <w:t xml:space="preserve">, ou seja, o </w:t>
      </w:r>
      <w:r>
        <w:rPr>
          <w:i/>
          <w:iCs/>
          <w:lang w:val="pt-BR"/>
        </w:rPr>
        <w:t xml:space="preserve">software </w:t>
      </w:r>
      <w:r>
        <w:rPr>
          <w:lang w:val="pt-BR"/>
        </w:rPr>
        <w:t xml:space="preserve">que seria desenvolvido </w:t>
      </w:r>
      <w:r w:rsidR="00787019">
        <w:rPr>
          <w:lang w:val="pt-BR"/>
        </w:rPr>
        <w:t xml:space="preserve">sob medida para a Autora, seria </w:t>
      </w:r>
      <w:r w:rsidR="00787019">
        <w:rPr>
          <w:lang w:val="pt-BR"/>
        </w:rPr>
        <w:lastRenderedPageBreak/>
        <w:t xml:space="preserve">utilizado como </w:t>
      </w:r>
      <w:r w:rsidR="00321A69">
        <w:rPr>
          <w:lang w:val="pt-BR"/>
        </w:rPr>
        <w:t xml:space="preserve">uma </w:t>
      </w:r>
      <w:r w:rsidR="00321A69" w:rsidRPr="00321A69">
        <w:rPr>
          <w:b/>
          <w:bCs/>
          <w:lang w:val="pt-BR"/>
        </w:rPr>
        <w:t>ferramenta para o de</w:t>
      </w:r>
      <w:r w:rsidR="00321A69">
        <w:rPr>
          <w:b/>
          <w:bCs/>
          <w:lang w:val="pt-BR"/>
        </w:rPr>
        <w:t>se</w:t>
      </w:r>
      <w:r w:rsidR="00321A69" w:rsidRPr="00321A69">
        <w:rPr>
          <w:b/>
          <w:bCs/>
          <w:lang w:val="pt-BR"/>
        </w:rPr>
        <w:t>nvolvimento do seu modelo de negócio</w:t>
      </w:r>
      <w:r w:rsidR="00321A69">
        <w:rPr>
          <w:lang w:val="pt-BR"/>
        </w:rPr>
        <w:t xml:space="preserve"> – ou seja, um insumo à sua atividade</w:t>
      </w:r>
      <w:r w:rsidR="00C410A5">
        <w:rPr>
          <w:rStyle w:val="Refdenotaderodap"/>
          <w:lang w:val="pt-BR"/>
        </w:rPr>
        <w:footnoteReference w:id="44"/>
      </w:r>
      <w:r w:rsidR="00321A69">
        <w:rPr>
          <w:lang w:val="pt-BR"/>
        </w:rPr>
        <w:t>:</w:t>
      </w:r>
    </w:p>
    <w:p w14:paraId="2EDB227A" w14:textId="74FEF8FE" w:rsidR="00321A69" w:rsidRDefault="00A86C1F" w:rsidP="00A86C1F">
      <w:pPr>
        <w:pStyle w:val="Imagem"/>
      </w:pPr>
      <w:r>
        <w:drawing>
          <wp:inline distT="0" distB="0" distL="0" distR="0" wp14:anchorId="7249AD9E" wp14:editId="0B753665">
            <wp:extent cx="5018331" cy="750207"/>
            <wp:effectExtent l="0" t="0" r="0" b="0"/>
            <wp:docPr id="19636648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3729" cy="752509"/>
                    </a:xfrm>
                    <a:prstGeom prst="rect">
                      <a:avLst/>
                    </a:prstGeom>
                    <a:noFill/>
                    <a:ln>
                      <a:noFill/>
                    </a:ln>
                  </pic:spPr>
                </pic:pic>
              </a:graphicData>
            </a:graphic>
          </wp:inline>
        </w:drawing>
      </w:r>
    </w:p>
    <w:p w14:paraId="11C07287" w14:textId="1AF9F018" w:rsidR="007E73C4" w:rsidRDefault="00961A1A" w:rsidP="004E2F84">
      <w:pPr>
        <w:pStyle w:val="PargrafodaLista"/>
        <w:rPr>
          <w:lang w:val="pt-BR"/>
        </w:rPr>
      </w:pPr>
      <w:r>
        <w:rPr>
          <w:lang w:val="pt-BR"/>
        </w:rPr>
        <w:t xml:space="preserve">E os próprios contratos celebrados entre as partes denunciam que </w:t>
      </w:r>
      <w:r w:rsidR="00352E7C">
        <w:rPr>
          <w:lang w:val="pt-BR"/>
        </w:rPr>
        <w:t xml:space="preserve">o </w:t>
      </w:r>
      <w:r w:rsidR="00352E7C">
        <w:rPr>
          <w:i/>
          <w:iCs/>
          <w:lang w:val="pt-BR"/>
        </w:rPr>
        <w:t xml:space="preserve">software </w:t>
      </w:r>
      <w:r w:rsidR="00352E7C">
        <w:rPr>
          <w:lang w:val="pt-BR"/>
        </w:rPr>
        <w:t xml:space="preserve">contratado seria uma ferramenta feita sob medida à </w:t>
      </w:r>
      <w:proofErr w:type="spellStart"/>
      <w:r w:rsidR="00352E7C">
        <w:rPr>
          <w:lang w:val="pt-BR"/>
        </w:rPr>
        <w:t>Brisanet</w:t>
      </w:r>
      <w:proofErr w:type="spellEnd"/>
      <w:r w:rsidR="00352E7C">
        <w:rPr>
          <w:lang w:val="pt-BR"/>
        </w:rPr>
        <w:t xml:space="preserve"> que seria utilizada</w:t>
      </w:r>
      <w:r w:rsidR="00F948F4">
        <w:rPr>
          <w:lang w:val="pt-BR"/>
        </w:rPr>
        <w:t xml:space="preserve"> diretamente para </w:t>
      </w:r>
      <w:r w:rsidR="00F52995">
        <w:rPr>
          <w:lang w:val="pt-BR"/>
        </w:rPr>
        <w:t>a gestão e para o</w:t>
      </w:r>
      <w:r w:rsidR="00F948F4">
        <w:rPr>
          <w:lang w:val="pt-BR"/>
        </w:rPr>
        <w:t xml:space="preserve"> desenvolvimento de sua atividade comercial/empresarial</w:t>
      </w:r>
      <w:r w:rsidR="000B125B">
        <w:rPr>
          <w:rStyle w:val="Refdenotaderodap"/>
          <w:lang w:val="pt-BR"/>
        </w:rPr>
        <w:footnoteReference w:id="45"/>
      </w:r>
      <w:r w:rsidR="00F948F4">
        <w:rPr>
          <w:lang w:val="pt-BR"/>
        </w:rPr>
        <w:t>:</w:t>
      </w:r>
    </w:p>
    <w:p w14:paraId="23E17E31" w14:textId="0DF6893D" w:rsidR="00F948F4" w:rsidRDefault="000B125B" w:rsidP="000B125B">
      <w:pPr>
        <w:pStyle w:val="Imagem"/>
      </w:pPr>
      <w:r w:rsidRPr="000B125B">
        <w:drawing>
          <wp:inline distT="0" distB="0" distL="0" distR="0" wp14:anchorId="45FBA2EE" wp14:editId="4A8F1151">
            <wp:extent cx="5274310" cy="2727325"/>
            <wp:effectExtent l="0" t="0" r="2540" b="0"/>
            <wp:docPr id="97424798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7982" name="Imagem 1" descr="Interface gráfica do usuário, Texto, Aplicativo, Email&#10;&#10;O conteúdo gerado por IA pode estar incorreto."/>
                    <pic:cNvPicPr/>
                  </pic:nvPicPr>
                  <pic:blipFill>
                    <a:blip r:embed="rId99"/>
                    <a:stretch>
                      <a:fillRect/>
                    </a:stretch>
                  </pic:blipFill>
                  <pic:spPr>
                    <a:xfrm>
                      <a:off x="0" y="0"/>
                      <a:ext cx="5274310" cy="2727325"/>
                    </a:xfrm>
                    <a:prstGeom prst="rect">
                      <a:avLst/>
                    </a:prstGeom>
                  </pic:spPr>
                </pic:pic>
              </a:graphicData>
            </a:graphic>
          </wp:inline>
        </w:drawing>
      </w:r>
    </w:p>
    <w:p w14:paraId="0A6D5ADA" w14:textId="6BD9D8D5" w:rsidR="00787019" w:rsidRPr="004E2F84" w:rsidRDefault="003E2631" w:rsidP="004E2F84">
      <w:pPr>
        <w:pStyle w:val="PargrafodaLista"/>
        <w:rPr>
          <w:lang w:val="pt-BR"/>
        </w:rPr>
      </w:pPr>
      <w:r>
        <w:rPr>
          <w:lang w:val="pt-BR"/>
        </w:rPr>
        <w:t xml:space="preserve">Deste modo, é imperioso seja reconhecido que o presente feito não pode ser apreciado sob a luz da legislação </w:t>
      </w:r>
      <w:r w:rsidR="00D85EDE">
        <w:rPr>
          <w:lang w:val="pt-BR"/>
        </w:rPr>
        <w:t xml:space="preserve">consumerista, </w:t>
      </w:r>
      <w:r w:rsidR="007E73C4">
        <w:rPr>
          <w:lang w:val="pt-BR"/>
        </w:rPr>
        <w:t xml:space="preserve">pois a </w:t>
      </w:r>
      <w:proofErr w:type="spellStart"/>
      <w:r w:rsidR="007E73C4">
        <w:rPr>
          <w:lang w:val="pt-BR"/>
        </w:rPr>
        <w:t>Brisanet</w:t>
      </w:r>
      <w:proofErr w:type="spellEnd"/>
      <w:r w:rsidR="007E73C4">
        <w:rPr>
          <w:lang w:val="pt-BR"/>
        </w:rPr>
        <w:t xml:space="preserve"> não se qualifica como destinatária final da relação jurídica, haja vista que os serviços contratados da </w:t>
      </w:r>
      <w:proofErr w:type="spellStart"/>
      <w:r w:rsidR="007E73C4">
        <w:rPr>
          <w:lang w:val="pt-BR"/>
        </w:rPr>
        <w:t>Seidor</w:t>
      </w:r>
      <w:proofErr w:type="spellEnd"/>
      <w:r w:rsidR="007E73C4">
        <w:rPr>
          <w:lang w:val="pt-BR"/>
        </w:rPr>
        <w:t xml:space="preserve"> se destinam </w:t>
      </w:r>
      <w:r w:rsidR="00795528">
        <w:rPr>
          <w:lang w:val="pt-BR"/>
        </w:rPr>
        <w:t>à incrementação da</w:t>
      </w:r>
      <w:r w:rsidR="007E73C4">
        <w:rPr>
          <w:lang w:val="pt-BR"/>
        </w:rPr>
        <w:t xml:space="preserve"> sua atividade empresarial.</w:t>
      </w:r>
    </w:p>
    <w:p w14:paraId="2B8E466A" w14:textId="2A79567D" w:rsidR="006509BE" w:rsidRDefault="002013CE" w:rsidP="002013CE">
      <w:pPr>
        <w:pStyle w:val="Ttulo2"/>
        <w:rPr>
          <w:lang w:val="pt-BR"/>
        </w:rPr>
      </w:pPr>
      <w:r>
        <w:rPr>
          <w:lang w:val="pt-BR"/>
        </w:rPr>
        <w:lastRenderedPageBreak/>
        <w:t xml:space="preserve">Ausência de vulnerabilidade </w:t>
      </w:r>
      <w:r w:rsidR="00514D30">
        <w:rPr>
          <w:lang w:val="pt-BR"/>
        </w:rPr>
        <w:t xml:space="preserve">da </w:t>
      </w:r>
      <w:proofErr w:type="spellStart"/>
      <w:r w:rsidR="00514D30">
        <w:rPr>
          <w:lang w:val="pt-BR"/>
        </w:rPr>
        <w:t>Brisanet</w:t>
      </w:r>
      <w:proofErr w:type="spellEnd"/>
      <w:r w:rsidR="00CF57B6">
        <w:rPr>
          <w:lang w:val="pt-BR"/>
        </w:rPr>
        <w:t>: teoria finalista mitigada que não se aplica ao caso em tela</w:t>
      </w:r>
    </w:p>
    <w:p w14:paraId="48DEF2FF" w14:textId="77777777" w:rsidR="00032753" w:rsidRDefault="00795528" w:rsidP="00032753">
      <w:pPr>
        <w:pStyle w:val="PargrafodaLista"/>
        <w:rPr>
          <w:lang w:val="pt-BR"/>
        </w:rPr>
      </w:pPr>
      <w:r>
        <w:rPr>
          <w:lang w:val="pt-BR"/>
        </w:rPr>
        <w:t xml:space="preserve">A </w:t>
      </w:r>
      <w:proofErr w:type="spellStart"/>
      <w:r>
        <w:rPr>
          <w:lang w:val="pt-BR"/>
        </w:rPr>
        <w:t>Brisanet</w:t>
      </w:r>
      <w:proofErr w:type="spellEnd"/>
      <w:r>
        <w:rPr>
          <w:lang w:val="pt-BR"/>
        </w:rPr>
        <w:t xml:space="preserve"> possui plena ciência de que não é destinatária final dos serviços contratados junto à </w:t>
      </w:r>
      <w:proofErr w:type="spellStart"/>
      <w:r>
        <w:rPr>
          <w:lang w:val="pt-BR"/>
        </w:rPr>
        <w:t>Seidor</w:t>
      </w:r>
      <w:proofErr w:type="spellEnd"/>
      <w:r>
        <w:rPr>
          <w:lang w:val="pt-BR"/>
        </w:rPr>
        <w:t xml:space="preserve">, razão pela qual tenta se socorrer, em sua inicial, pela aplicação da chamada </w:t>
      </w:r>
      <w:r>
        <w:rPr>
          <w:i/>
          <w:iCs/>
          <w:lang w:val="pt-BR"/>
        </w:rPr>
        <w:t>teoria finalista mitigada</w:t>
      </w:r>
      <w:r>
        <w:rPr>
          <w:lang w:val="pt-BR"/>
        </w:rPr>
        <w:t xml:space="preserve"> para ver aplicada</w:t>
      </w:r>
      <w:r w:rsidR="00032753">
        <w:rPr>
          <w:lang w:val="pt-BR"/>
        </w:rPr>
        <w:t>s</w:t>
      </w:r>
      <w:r>
        <w:rPr>
          <w:lang w:val="pt-BR"/>
        </w:rPr>
        <w:t xml:space="preserve"> ao caso </w:t>
      </w:r>
      <w:r w:rsidR="00032753">
        <w:rPr>
          <w:lang w:val="pt-BR"/>
        </w:rPr>
        <w:t xml:space="preserve">as previsões do CDC. </w:t>
      </w:r>
      <w:r w:rsidR="00032753" w:rsidRPr="00032753">
        <w:rPr>
          <w:lang w:val="pt-BR"/>
        </w:rPr>
        <w:t>Todavia, nem mesmo sob esse prisma merece prosperar a pretensão da parte autora.</w:t>
      </w:r>
    </w:p>
    <w:p w14:paraId="339CC871" w14:textId="77777777" w:rsidR="000E24C3" w:rsidRDefault="00032753" w:rsidP="00032753">
      <w:pPr>
        <w:pStyle w:val="PargrafodaLista"/>
        <w:rPr>
          <w:lang w:val="pt-BR"/>
        </w:rPr>
      </w:pPr>
      <w:r w:rsidRPr="00032753">
        <w:rPr>
          <w:lang w:val="pt-BR"/>
        </w:rPr>
        <w:t>A teoria</w:t>
      </w:r>
      <w:r>
        <w:rPr>
          <w:lang w:val="pt-BR"/>
        </w:rPr>
        <w:t xml:space="preserve"> finalista mitigada é</w:t>
      </w:r>
      <w:r w:rsidR="0022160D">
        <w:rPr>
          <w:lang w:val="pt-BR"/>
        </w:rPr>
        <w:t xml:space="preserve"> recepcionada há tempos pela jurisprudência pátria como</w:t>
      </w:r>
      <w:r>
        <w:rPr>
          <w:lang w:val="pt-BR"/>
        </w:rPr>
        <w:t xml:space="preserve"> uma </w:t>
      </w:r>
      <w:r>
        <w:rPr>
          <w:b/>
          <w:bCs/>
          <w:lang w:val="pt-BR"/>
        </w:rPr>
        <w:t>exceção</w:t>
      </w:r>
      <w:r>
        <w:rPr>
          <w:lang w:val="pt-BR"/>
        </w:rPr>
        <w:t xml:space="preserve"> </w:t>
      </w:r>
      <w:r w:rsidR="0022160D">
        <w:rPr>
          <w:lang w:val="pt-BR"/>
        </w:rPr>
        <w:t>à teoria finalista</w:t>
      </w:r>
      <w:r w:rsidR="00A71662">
        <w:rPr>
          <w:lang w:val="pt-BR"/>
        </w:rPr>
        <w:t xml:space="preserve">, destinada aos casos </w:t>
      </w:r>
      <w:r w:rsidR="00AE4010">
        <w:rPr>
          <w:lang w:val="pt-BR"/>
        </w:rPr>
        <w:t>nos quais</w:t>
      </w:r>
      <w:r w:rsidR="00A71662">
        <w:rPr>
          <w:lang w:val="pt-BR"/>
        </w:rPr>
        <w:t xml:space="preserve"> a parte </w:t>
      </w:r>
      <w:r w:rsidR="00AE4010">
        <w:rPr>
          <w:lang w:val="pt-BR"/>
        </w:rPr>
        <w:t xml:space="preserve">contratante, ainda que não seja </w:t>
      </w:r>
      <w:r w:rsidR="00A71662">
        <w:rPr>
          <w:lang w:val="pt-BR"/>
        </w:rPr>
        <w:t xml:space="preserve">destinatária final </w:t>
      </w:r>
      <w:r w:rsidR="006E1848">
        <w:rPr>
          <w:lang w:val="pt-BR"/>
        </w:rPr>
        <w:t>do produto ou serviço contratado</w:t>
      </w:r>
      <w:r w:rsidR="00AE4010">
        <w:rPr>
          <w:lang w:val="pt-BR"/>
        </w:rPr>
        <w:t xml:space="preserve">, </w:t>
      </w:r>
      <w:r w:rsidR="000E24C3">
        <w:rPr>
          <w:lang w:val="pt-BR"/>
        </w:rPr>
        <w:t>se encontra em posição de vulnerabilidade perante o prestador:</w:t>
      </w:r>
    </w:p>
    <w:p w14:paraId="7D037FAF" w14:textId="1FC700E9" w:rsidR="00032753" w:rsidRPr="00032753" w:rsidRDefault="000E24C3" w:rsidP="000E24C3">
      <w:pPr>
        <w:pStyle w:val="Citao"/>
        <w:rPr>
          <w:lang w:val="pt-BR"/>
        </w:rPr>
      </w:pPr>
      <w:r w:rsidRPr="000E24C3">
        <w:rPr>
          <w:lang w:val="pt-BR"/>
        </w:rPr>
        <w:t>No entanto, de acordo com a jurisprudência do STJ</w:t>
      </w:r>
      <w:r w:rsidRPr="000E24C3">
        <w:rPr>
          <w:b/>
          <w:bCs/>
          <w:u w:val="single"/>
          <w:lang w:val="pt-BR"/>
        </w:rPr>
        <w:t>, a determinação da qualidade de consumidor deve, em regra, ser feita mediante aplicação da teoria finalista</w:t>
      </w:r>
      <w:r w:rsidRPr="000E24C3">
        <w:rPr>
          <w:lang w:val="pt-BR"/>
        </w:rPr>
        <w:t xml:space="preserve">. Somente em </w:t>
      </w:r>
      <w:r w:rsidRPr="000E24C3">
        <w:rPr>
          <w:b/>
          <w:bCs/>
          <w:u w:val="single"/>
          <w:lang w:val="pt-BR"/>
        </w:rPr>
        <w:t>situações excepcionais essa teoria pode ser mitigada, para autorizar a incidência do CDC nas hipóteses em que a parte</w:t>
      </w:r>
      <w:r w:rsidRPr="000E24C3">
        <w:rPr>
          <w:lang w:val="pt-BR"/>
        </w:rPr>
        <w:t xml:space="preserve">, embora não seja a destinatária final do produto ou serviço, </w:t>
      </w:r>
      <w:r w:rsidRPr="000E24C3">
        <w:rPr>
          <w:b/>
          <w:bCs/>
          <w:u w:val="single"/>
          <w:lang w:val="pt-BR"/>
        </w:rPr>
        <w:t>se apresenta em situação de vulnerabilidade (técnica, jurídica, fática ou informacional)</w:t>
      </w:r>
      <w:r w:rsidRPr="000E24C3">
        <w:rPr>
          <w:lang w:val="pt-BR"/>
        </w:rPr>
        <w:t xml:space="preserve"> – teoria finalista mitigada</w:t>
      </w:r>
      <w:r>
        <w:rPr>
          <w:lang w:val="pt-BR"/>
        </w:rPr>
        <w:t>.</w:t>
      </w:r>
      <w:r>
        <w:rPr>
          <w:rStyle w:val="Refdenotaderodap"/>
          <w:lang w:val="pt-BR"/>
        </w:rPr>
        <w:footnoteReference w:id="46"/>
      </w:r>
    </w:p>
    <w:p w14:paraId="5ED30339" w14:textId="116040EE" w:rsidR="000F0B69" w:rsidRDefault="000F0B69" w:rsidP="000F0B69">
      <w:pPr>
        <w:pStyle w:val="PargrafodaLista"/>
        <w:rPr>
          <w:lang w:val="pt-BR"/>
        </w:rPr>
      </w:pPr>
      <w:r>
        <w:rPr>
          <w:lang w:val="pt-BR"/>
        </w:rPr>
        <w:t xml:space="preserve">Como detalhado no excerto acima, portanto, a aplicação da teoria finalista mitigada depende de uma análise casuística, </w:t>
      </w:r>
      <w:r w:rsidR="00724597">
        <w:rPr>
          <w:lang w:val="pt-BR"/>
        </w:rPr>
        <w:t xml:space="preserve">por meio da qual a parte deve comprovar cabalmente </w:t>
      </w:r>
      <w:r w:rsidR="00582371">
        <w:rPr>
          <w:lang w:val="pt-BR"/>
        </w:rPr>
        <w:t>a condição de vulnerabilidade perante a contrapart</w:t>
      </w:r>
      <w:r w:rsidR="00280EBF">
        <w:rPr>
          <w:lang w:val="pt-BR"/>
        </w:rPr>
        <w:t xml:space="preserve">e. Ou seja, a teoria finalista mitigada não é aplicada automaticamente, como pretende a </w:t>
      </w:r>
      <w:proofErr w:type="spellStart"/>
      <w:r w:rsidR="00280EBF">
        <w:rPr>
          <w:lang w:val="pt-BR"/>
        </w:rPr>
        <w:t>Brisanet</w:t>
      </w:r>
      <w:proofErr w:type="spellEnd"/>
      <w:r w:rsidR="00280EBF">
        <w:rPr>
          <w:lang w:val="pt-BR"/>
        </w:rPr>
        <w:t>. O STJ, em diversas oportunidades</w:t>
      </w:r>
      <w:r w:rsidR="00D8167E">
        <w:rPr>
          <w:lang w:val="pt-BR"/>
        </w:rPr>
        <w:t xml:space="preserve"> – inclusive no julgado acima destacado – </w:t>
      </w:r>
      <w:r w:rsidR="008A2B73">
        <w:rPr>
          <w:lang w:val="pt-BR"/>
        </w:rPr>
        <w:t xml:space="preserve">esclareceu que, em casos </w:t>
      </w:r>
      <w:r w:rsidR="007F2060">
        <w:rPr>
          <w:lang w:val="pt-BR"/>
        </w:rPr>
        <w:t>análogos a</w:t>
      </w:r>
      <w:r w:rsidR="008A2B73">
        <w:rPr>
          <w:lang w:val="pt-BR"/>
        </w:rPr>
        <w:t>o tratado nestes autos, não há como se estender essa exceção à regra geral</w:t>
      </w:r>
      <w:r w:rsidR="00ED53CF">
        <w:rPr>
          <w:lang w:val="pt-BR"/>
        </w:rPr>
        <w:t>.</w:t>
      </w:r>
    </w:p>
    <w:p w14:paraId="60E6FF10" w14:textId="0BCE1029" w:rsidR="00ED53CF" w:rsidRDefault="001F7FDE" w:rsidP="000F0B69">
      <w:pPr>
        <w:pStyle w:val="PargrafodaLista"/>
        <w:rPr>
          <w:lang w:val="pt-BR"/>
        </w:rPr>
      </w:pPr>
      <w:r>
        <w:rPr>
          <w:lang w:val="pt-BR"/>
        </w:rPr>
        <w:lastRenderedPageBreak/>
        <w:t xml:space="preserve">Em julgamento de </w:t>
      </w:r>
      <w:r w:rsidR="00274792">
        <w:rPr>
          <w:lang w:val="pt-BR"/>
        </w:rPr>
        <w:t>controvérsia proposta por instituições de ensino</w:t>
      </w:r>
      <w:r w:rsidR="00F57FBF">
        <w:rPr>
          <w:lang w:val="pt-BR"/>
        </w:rPr>
        <w:t xml:space="preserve"> que utilizavam um </w:t>
      </w:r>
      <w:r w:rsidR="00F57FBF">
        <w:rPr>
          <w:i/>
          <w:iCs/>
          <w:lang w:val="pt-BR"/>
        </w:rPr>
        <w:t>soft</w:t>
      </w:r>
      <w:r w:rsidR="007F2060">
        <w:rPr>
          <w:i/>
          <w:iCs/>
          <w:lang w:val="pt-BR"/>
        </w:rPr>
        <w:t>ware</w:t>
      </w:r>
      <w:r w:rsidR="007F2060">
        <w:rPr>
          <w:lang w:val="pt-BR"/>
        </w:rPr>
        <w:t xml:space="preserve"> para a gestão de pagamento de mensalidades por alunos</w:t>
      </w:r>
      <w:r w:rsidR="00FD26D4">
        <w:rPr>
          <w:lang w:val="pt-BR"/>
        </w:rPr>
        <w:t xml:space="preserve"> – ou seja, assim como no presente caso, o sistema era destinado à implementação das atividades comerciais das instituições –</w:t>
      </w:r>
      <w:r w:rsidR="007F2060">
        <w:rPr>
          <w:lang w:val="pt-BR"/>
        </w:rPr>
        <w:t>, reconheceu-se a ausência de vulnerabilidad</w:t>
      </w:r>
      <w:r w:rsidR="00FD26D4">
        <w:rPr>
          <w:lang w:val="pt-BR"/>
        </w:rPr>
        <w:t xml:space="preserve">e perante </w:t>
      </w:r>
      <w:r w:rsidR="00B518A9">
        <w:rPr>
          <w:lang w:val="pt-BR"/>
        </w:rPr>
        <w:t xml:space="preserve">o prestador e, portanto, afastou a aplicação </w:t>
      </w:r>
      <w:r w:rsidR="00E730E5">
        <w:rPr>
          <w:lang w:val="pt-BR"/>
        </w:rPr>
        <w:t>do CDC</w:t>
      </w:r>
      <w:r w:rsidR="00B518A9">
        <w:rPr>
          <w:lang w:val="pt-BR"/>
        </w:rPr>
        <w:t>:</w:t>
      </w:r>
    </w:p>
    <w:p w14:paraId="1F537603" w14:textId="77777777" w:rsidR="00E730E5" w:rsidRDefault="00E730E5" w:rsidP="00E730E5">
      <w:pPr>
        <w:pStyle w:val="Citao"/>
        <w:rPr>
          <w:lang w:val="pt-BR"/>
        </w:rPr>
      </w:pPr>
      <w:r w:rsidRPr="00E730E5">
        <w:rPr>
          <w:lang w:val="pt-BR"/>
        </w:rPr>
        <w:t xml:space="preserve">Na hipótese dos autos, verifica-se que as instituições de ensino </w:t>
      </w:r>
      <w:r w:rsidRPr="00E730E5">
        <w:rPr>
          <w:b/>
          <w:bCs/>
          <w:u w:val="single"/>
          <w:lang w:val="pt-BR"/>
        </w:rPr>
        <w:t>utilizavam o software</w:t>
      </w:r>
      <w:r w:rsidRPr="00E730E5">
        <w:rPr>
          <w:lang w:val="pt-BR"/>
        </w:rPr>
        <w:t xml:space="preserve"> BOLBANESPA.PRW </w:t>
      </w:r>
      <w:r w:rsidRPr="00E730E5">
        <w:rPr>
          <w:b/>
          <w:bCs/>
          <w:u w:val="single"/>
          <w:lang w:val="pt-BR"/>
        </w:rPr>
        <w:t>com o escopo de implementar suas atividades comerciais</w:t>
      </w:r>
      <w:r w:rsidRPr="00E730E5">
        <w:rPr>
          <w:lang w:val="pt-BR"/>
        </w:rPr>
        <w:t>, facilitando o pagamento das mensalidades pelos alunos.</w:t>
      </w:r>
    </w:p>
    <w:p w14:paraId="05A45489" w14:textId="50FD452B" w:rsidR="00E730E5" w:rsidRDefault="00E730E5" w:rsidP="00E730E5">
      <w:pPr>
        <w:pStyle w:val="Citao"/>
        <w:rPr>
          <w:lang w:val="pt-BR"/>
        </w:rPr>
      </w:pPr>
      <w:r w:rsidRPr="00E730E5">
        <w:rPr>
          <w:lang w:val="pt-BR"/>
        </w:rPr>
        <w:t xml:space="preserve">Ademais, observa-se também a </w:t>
      </w:r>
      <w:r w:rsidRPr="00E730E5">
        <w:rPr>
          <w:b/>
          <w:bCs/>
          <w:u w:val="single"/>
          <w:lang w:val="pt-BR"/>
        </w:rPr>
        <w:t>inexistência de qualquer vulnerabilidade técnica, jurídica, fática ou informacional, uma vez que</w:t>
      </w:r>
      <w:r w:rsidRPr="00E730E5">
        <w:rPr>
          <w:lang w:val="pt-BR"/>
        </w:rPr>
        <w:t xml:space="preserve"> as instituições de ensino: </w:t>
      </w:r>
      <w:r w:rsidRPr="00E730E5">
        <w:rPr>
          <w:b/>
          <w:bCs/>
          <w:u w:val="single"/>
          <w:lang w:val="pt-BR"/>
        </w:rPr>
        <w:t>(i) contavam com o auxílio de uma empresa especializada em softwares (MICROSIGA) para lhes fornecer conhecimento específico acerca do produto objeto de consumo, (</w:t>
      </w:r>
      <w:proofErr w:type="spellStart"/>
      <w:r w:rsidRPr="00E730E5">
        <w:rPr>
          <w:b/>
          <w:bCs/>
          <w:u w:val="single"/>
          <w:lang w:val="pt-BR"/>
        </w:rPr>
        <w:t>ii</w:t>
      </w:r>
      <w:proofErr w:type="spellEnd"/>
      <w:r w:rsidRPr="00E730E5">
        <w:rPr>
          <w:b/>
          <w:bCs/>
          <w:u w:val="single"/>
          <w:lang w:val="pt-BR"/>
        </w:rPr>
        <w:t>) tinham conhecimento jurídico, contábil e econômico, assim como ciência de seus reflexos na relação de consumo, (</w:t>
      </w:r>
      <w:proofErr w:type="spellStart"/>
      <w:r w:rsidRPr="00E730E5">
        <w:rPr>
          <w:b/>
          <w:bCs/>
          <w:u w:val="single"/>
          <w:lang w:val="pt-BR"/>
        </w:rPr>
        <w:t>iii</w:t>
      </w:r>
      <w:proofErr w:type="spellEnd"/>
      <w:r w:rsidRPr="00E730E5">
        <w:rPr>
          <w:b/>
          <w:bCs/>
          <w:u w:val="single"/>
          <w:lang w:val="pt-BR"/>
        </w:rPr>
        <w:t>) não foram prejudicadas por situações em que uma insuficiência econômica, física ou psicológica as colocaria em desigualdade perante a instituição financeira e (</w:t>
      </w:r>
      <w:proofErr w:type="spellStart"/>
      <w:r w:rsidRPr="00E730E5">
        <w:rPr>
          <w:b/>
          <w:bCs/>
          <w:u w:val="single"/>
          <w:lang w:val="pt-BR"/>
        </w:rPr>
        <w:t>iv</w:t>
      </w:r>
      <w:proofErr w:type="spellEnd"/>
      <w:r w:rsidRPr="00E730E5">
        <w:rPr>
          <w:b/>
          <w:bCs/>
          <w:u w:val="single"/>
          <w:lang w:val="pt-BR"/>
        </w:rPr>
        <w:t>) possuíam dados suficientes sobre o produto, capazes de influenciar no processo decisório de compra</w:t>
      </w:r>
      <w:r w:rsidRPr="00E730E5">
        <w:rPr>
          <w:lang w:val="pt-BR"/>
        </w:rPr>
        <w:t>.</w:t>
      </w:r>
    </w:p>
    <w:p w14:paraId="15923FAF" w14:textId="5FE32070" w:rsidR="00E730E5" w:rsidRPr="00E730E5" w:rsidRDefault="00E730E5" w:rsidP="00E730E5">
      <w:pPr>
        <w:pStyle w:val="Citao"/>
        <w:rPr>
          <w:i w:val="0"/>
          <w:iCs w:val="0"/>
          <w:lang w:val="pt-BR"/>
        </w:rPr>
      </w:pPr>
      <w:r w:rsidRPr="00E730E5">
        <w:rPr>
          <w:lang w:val="pt-BR"/>
        </w:rPr>
        <w:t>Portanto, não existe relação de consumo entre as partes.</w:t>
      </w:r>
      <w:r>
        <w:rPr>
          <w:rStyle w:val="Refdenotaderodap"/>
          <w:lang w:val="pt-BR"/>
        </w:rPr>
        <w:footnoteReference w:id="47"/>
      </w:r>
    </w:p>
    <w:p w14:paraId="22F72403" w14:textId="2ED316CB" w:rsidR="008A2B73" w:rsidRDefault="004725F7" w:rsidP="004725F7">
      <w:pPr>
        <w:pStyle w:val="PargrafodaLista"/>
        <w:rPr>
          <w:lang w:val="pt-BR"/>
        </w:rPr>
      </w:pPr>
      <w:r>
        <w:rPr>
          <w:lang w:val="pt-BR"/>
        </w:rPr>
        <w:tab/>
        <w:t xml:space="preserve">Também o TJSP </w:t>
      </w:r>
      <w:r w:rsidR="000D27FE">
        <w:rPr>
          <w:lang w:val="pt-BR"/>
        </w:rPr>
        <w:t xml:space="preserve">já se debruçou sobre o tema ao analisar controvérsias similares à tratada nestes autos, reconhecendo </w:t>
      </w:r>
      <w:r w:rsidR="0006573C">
        <w:rPr>
          <w:lang w:val="pt-BR"/>
        </w:rPr>
        <w:t xml:space="preserve">que empresas de grande porte – como a </w:t>
      </w:r>
      <w:proofErr w:type="spellStart"/>
      <w:r w:rsidR="0006573C">
        <w:rPr>
          <w:lang w:val="pt-BR"/>
        </w:rPr>
        <w:t>Brisanet</w:t>
      </w:r>
      <w:proofErr w:type="spellEnd"/>
      <w:r w:rsidR="0006573C">
        <w:rPr>
          <w:lang w:val="pt-BR"/>
        </w:rPr>
        <w:t xml:space="preserve"> – não são vulneráveis perante os fornecedores de </w:t>
      </w:r>
      <w:r w:rsidR="0006573C">
        <w:rPr>
          <w:i/>
          <w:iCs/>
          <w:lang w:val="pt-BR"/>
        </w:rPr>
        <w:t>softwares</w:t>
      </w:r>
      <w:r w:rsidR="0006573C">
        <w:rPr>
          <w:lang w:val="pt-BR"/>
        </w:rPr>
        <w:t xml:space="preserve"> destinados à gestão de sua atividade comercial:</w:t>
      </w:r>
    </w:p>
    <w:p w14:paraId="77E38B70" w14:textId="5F411517" w:rsidR="00632169" w:rsidRDefault="00CE2DE6" w:rsidP="004E2F84">
      <w:pPr>
        <w:pStyle w:val="Citao"/>
        <w:rPr>
          <w:lang w:val="pt-BR"/>
        </w:rPr>
      </w:pPr>
      <w:r w:rsidRPr="00CE2DE6">
        <w:rPr>
          <w:lang w:val="pt-BR"/>
        </w:rPr>
        <w:t xml:space="preserve">Apelação. Ação de rescisão contratual </w:t>
      </w:r>
      <w:proofErr w:type="spellStart"/>
      <w:r w:rsidRPr="00CE2DE6">
        <w:rPr>
          <w:lang w:val="pt-BR"/>
        </w:rPr>
        <w:t>c.c</w:t>
      </w:r>
      <w:proofErr w:type="spellEnd"/>
      <w:r w:rsidRPr="00CE2DE6">
        <w:rPr>
          <w:lang w:val="pt-BR"/>
        </w:rPr>
        <w:t xml:space="preserve">. devolução de valores pagos. Prestação de serviço de desenvolvimento de software. Sentença que acolheu o pedido de rescisão e rejeitou o de devolução de valores pagos. Inconformismo da autora. Insistência na tese de inadimplemento absoluto do réu. Descabimento. </w:t>
      </w:r>
      <w:r w:rsidRPr="004E2F84">
        <w:rPr>
          <w:b/>
          <w:bCs/>
          <w:u w:val="single"/>
          <w:lang w:val="pt-BR"/>
        </w:rPr>
        <w:t xml:space="preserve">Incidência do CDC. Não reconhecimento. Relação contratual </w:t>
      </w:r>
      <w:r w:rsidRPr="004E2F84">
        <w:rPr>
          <w:b/>
          <w:bCs/>
          <w:u w:val="single"/>
          <w:lang w:val="pt-BR"/>
        </w:rPr>
        <w:lastRenderedPageBreak/>
        <w:t>que não é de consumo porque o software, resultante dos serviços prestados pelo réu, é de gestão da atividade empresarial explorada pela autora, ou seja, verdadeiro insumo da atividade principal da demandante, sociedade anônima que, à época dos fatos, tinha pretensão de expandir sua rede de academias para 100 unidades espalhadas pelo país e que, por isso mesmo, não era vulnerável, sob qualquer prisma, na relação empresarial mantida com o demandado, então empresário individual.</w:t>
      </w:r>
      <w:r w:rsidRPr="00CE2DE6">
        <w:rPr>
          <w:lang w:val="pt-BR"/>
        </w:rPr>
        <w:t xml:space="preserve"> Conjunto probatório que revela adimplemento substancial do contrato por parte do réu. Autora que optou por romper o contrato, excluindo a possibilidade de o software vir a se tornar operante, seja mediante preenchimento das lacunas, seja por correção dos erros, considerando. Perito judicial que foi categórico sobre a impossibilidade de se afirmar, em perícia indireta, que o software entregue era irrecuperável. Corolário disso é que a demandante deve suportar as consequências dessa sua escolha, dentre elas o risco de não conseguir provar suas alegações quanto ao software ser irrecuperável. Sentença mantida. Recurso improvido.</w:t>
      </w:r>
      <w:r>
        <w:rPr>
          <w:rStyle w:val="Refdenotaderodap"/>
          <w:lang w:val="pt-BR"/>
        </w:rPr>
        <w:footnoteReference w:id="48"/>
      </w:r>
      <w:r w:rsidRPr="00CE2DE6">
        <w:rPr>
          <w:lang w:val="pt-BR"/>
        </w:rPr>
        <w:t> </w:t>
      </w:r>
    </w:p>
    <w:p w14:paraId="332BDC45" w14:textId="74CEA52B" w:rsidR="00632169" w:rsidRDefault="00632169" w:rsidP="00632169">
      <w:pPr>
        <w:pStyle w:val="Citao"/>
        <w:rPr>
          <w:lang w:val="pt-BR"/>
        </w:rPr>
      </w:pPr>
      <w:r w:rsidRPr="00632169">
        <w:rPr>
          <w:lang w:val="pt-BR"/>
        </w:rPr>
        <w:t xml:space="preserve">AGRAVO DE INSTRUMENTO E AGRAVO INTERNO - PRESTAÇÃO DE SERVIÇOS - CONTRATO DE IMPLANTAÇÃO DE SOFTWARE ERP. Decisão agravada que rejeitou preliminares de incompetência e inaplicabilidade do CDC, e manteve liminar concedida para suspender a exigibilidade das parcelas contratuais. Insurgência da agravante </w:t>
      </w:r>
      <w:proofErr w:type="spellStart"/>
      <w:r w:rsidRPr="00632169">
        <w:rPr>
          <w:lang w:val="pt-BR"/>
        </w:rPr>
        <w:t>Informaction</w:t>
      </w:r>
      <w:proofErr w:type="spellEnd"/>
      <w:r w:rsidRPr="00632169">
        <w:rPr>
          <w:lang w:val="pt-BR"/>
        </w:rPr>
        <w:t xml:space="preserve"> – Alegação de inaplicabilidade do Código de Defesa do Consumidor, de reconhecimento da natureza empresarial do contrato, da efetiva entrega e do uso do sistema ERP pela agravada, além da ocorrência de enriquecimento sem causa. Razões de decidir: </w:t>
      </w:r>
      <w:r w:rsidRPr="004E2F84">
        <w:rPr>
          <w:lang w:val="pt-BR"/>
        </w:rPr>
        <w:t>I)</w:t>
      </w:r>
      <w:r w:rsidRPr="004E2F84">
        <w:rPr>
          <w:b/>
          <w:bCs/>
          <w:lang w:val="pt-BR"/>
        </w:rPr>
        <w:t xml:space="preserve"> </w:t>
      </w:r>
      <w:r w:rsidRPr="004E2F84">
        <w:rPr>
          <w:b/>
          <w:bCs/>
          <w:u w:val="single"/>
          <w:lang w:val="pt-BR"/>
        </w:rPr>
        <w:t xml:space="preserve">inaplicabilidade do CDC por se tratar de relação empresarial, regida pelo Código Civil - As negociações e a elaboração do contrato foram conduzidas em paridade entre as partes, com participação de diretores técnicos da agravada </w:t>
      </w:r>
      <w:proofErr w:type="spellStart"/>
      <w:r w:rsidRPr="004E2F84">
        <w:rPr>
          <w:b/>
          <w:bCs/>
          <w:u w:val="single"/>
          <w:lang w:val="pt-BR"/>
        </w:rPr>
        <w:t>Senir</w:t>
      </w:r>
      <w:proofErr w:type="spellEnd"/>
      <w:r w:rsidRPr="004E2F84">
        <w:rPr>
          <w:b/>
          <w:bCs/>
          <w:u w:val="single"/>
          <w:lang w:val="pt-BR"/>
        </w:rPr>
        <w:t xml:space="preserve"> e sua própria advogada</w:t>
      </w:r>
      <w:r w:rsidRPr="004E2F84">
        <w:rPr>
          <w:u w:val="single"/>
          <w:lang w:val="pt-BR"/>
        </w:rPr>
        <w:t xml:space="preserve"> </w:t>
      </w:r>
      <w:r w:rsidRPr="004E2F84">
        <w:rPr>
          <w:b/>
          <w:bCs/>
          <w:u w:val="single"/>
          <w:lang w:val="pt-BR"/>
        </w:rPr>
        <w:t>- A alegada "vulnerabilidade técnica" da agravada que não se sustenta, pois possuía profissionais capacitados e conhecimento de sistemas</w:t>
      </w:r>
      <w:r w:rsidRPr="004E2F84">
        <w:rPr>
          <w:u w:val="single"/>
          <w:lang w:val="pt-BR"/>
        </w:rPr>
        <w:t xml:space="preserve"> </w:t>
      </w:r>
      <w:r w:rsidRPr="004E2F84">
        <w:rPr>
          <w:b/>
          <w:bCs/>
          <w:u w:val="single"/>
          <w:lang w:val="pt-BR"/>
        </w:rPr>
        <w:t xml:space="preserve">- Software que foi adquirido como insumo para o desenvolvimento da atividade empresarial da </w:t>
      </w:r>
      <w:proofErr w:type="spellStart"/>
      <w:r w:rsidRPr="004E2F84">
        <w:rPr>
          <w:b/>
          <w:bCs/>
          <w:u w:val="single"/>
          <w:lang w:val="pt-BR"/>
        </w:rPr>
        <w:t>Senir</w:t>
      </w:r>
      <w:proofErr w:type="spellEnd"/>
      <w:r w:rsidRPr="004E2F84">
        <w:rPr>
          <w:b/>
          <w:bCs/>
          <w:u w:val="single"/>
          <w:lang w:val="pt-BR"/>
        </w:rPr>
        <w:t>, afastando a caracterização de "destinatário final</w:t>
      </w:r>
      <w:r w:rsidRPr="004E2F84">
        <w:rPr>
          <w:u w:val="single"/>
          <w:lang w:val="pt-BR"/>
        </w:rPr>
        <w:t>"</w:t>
      </w:r>
      <w:r w:rsidRPr="004E2F84">
        <w:rPr>
          <w:lang w:val="pt-BR"/>
        </w:rPr>
        <w:t xml:space="preserve"> </w:t>
      </w:r>
      <w:r w:rsidRPr="00632169">
        <w:rPr>
          <w:lang w:val="pt-BR"/>
        </w:rPr>
        <w:t xml:space="preserve">- II) Ausência de onerosidade excessiva, pois os custos adicionais decorreram de alterações de escopo pactuadas entre as partes, e não de eventos imprevisíveis - III) A manutenção da liminar causa prejuízo à agravante, que se vê privada da contraprestação por um serviço já prestado, aceito e </w:t>
      </w:r>
      <w:r w:rsidRPr="00632169">
        <w:rPr>
          <w:lang w:val="pt-BR"/>
        </w:rPr>
        <w:lastRenderedPageBreak/>
        <w:t xml:space="preserve">em uso pela agravada, configurando enriquecimento sem causa - IV) O restabelecimento da exigibilidade dos pagamentos é a medida mais prudente para restabelecer o equilíbrio contratual até a análise definitiva do mérito. AGRAVO INTERNO interposto pela </w:t>
      </w:r>
      <w:proofErr w:type="spellStart"/>
      <w:r w:rsidRPr="00632169">
        <w:rPr>
          <w:lang w:val="pt-BR"/>
        </w:rPr>
        <w:t>Senir</w:t>
      </w:r>
      <w:proofErr w:type="spellEnd"/>
      <w:r w:rsidRPr="00632169">
        <w:rPr>
          <w:lang w:val="pt-BR"/>
        </w:rPr>
        <w:t xml:space="preserve"> contra a decisão monocrática que concedeu efeito suspensivo ao agravo de instrumento da </w:t>
      </w:r>
      <w:proofErr w:type="spellStart"/>
      <w:r w:rsidRPr="00632169">
        <w:rPr>
          <w:lang w:val="pt-BR"/>
        </w:rPr>
        <w:t>Informaction</w:t>
      </w:r>
      <w:proofErr w:type="spellEnd"/>
      <w:r w:rsidRPr="00632169">
        <w:rPr>
          <w:lang w:val="pt-BR"/>
        </w:rPr>
        <w:t xml:space="preserve"> - Recurso prejudicado em razão do julgamento do agravo principal. AGRAVO DE INSTRUMENTO PROVIDO. AGRAVO INTERNO PREJUDICADO.</w:t>
      </w:r>
      <w:r w:rsidR="004E2F84">
        <w:rPr>
          <w:rStyle w:val="Refdenotaderodap"/>
          <w:lang w:val="pt-BR"/>
        </w:rPr>
        <w:footnoteReference w:id="49"/>
      </w:r>
    </w:p>
    <w:p w14:paraId="25012BF8" w14:textId="0174402F" w:rsidR="00A07E2A" w:rsidRDefault="00BC4750" w:rsidP="00726430">
      <w:pPr>
        <w:pStyle w:val="PargrafodaLista"/>
        <w:rPr>
          <w:lang w:val="pt-BR"/>
        </w:rPr>
      </w:pPr>
      <w:r>
        <w:rPr>
          <w:lang w:val="pt-BR"/>
        </w:rPr>
        <w:t xml:space="preserve">No presente caso, a </w:t>
      </w:r>
      <w:proofErr w:type="spellStart"/>
      <w:r w:rsidR="00726430">
        <w:rPr>
          <w:lang w:val="pt-BR"/>
        </w:rPr>
        <w:t>Brisanet</w:t>
      </w:r>
      <w:proofErr w:type="spellEnd"/>
      <w:r w:rsidR="00726430">
        <w:rPr>
          <w:lang w:val="pt-BR"/>
        </w:rPr>
        <w:t xml:space="preserve"> </w:t>
      </w:r>
      <w:r w:rsidR="003835E7">
        <w:rPr>
          <w:lang w:val="pt-BR"/>
        </w:rPr>
        <w:t xml:space="preserve">alega ser vulnerável em razão de uma </w:t>
      </w:r>
      <w:r w:rsidR="009A3400">
        <w:rPr>
          <w:i/>
          <w:iCs/>
          <w:lang w:val="pt-BR"/>
        </w:rPr>
        <w:t>hipossuficiência</w:t>
      </w:r>
      <w:r w:rsidR="00A07E2A">
        <w:rPr>
          <w:i/>
          <w:iCs/>
          <w:lang w:val="pt-BR"/>
        </w:rPr>
        <w:t xml:space="preserve"> técnica</w:t>
      </w:r>
      <w:r w:rsidR="009A3400">
        <w:rPr>
          <w:i/>
          <w:iCs/>
          <w:lang w:val="pt-BR"/>
        </w:rPr>
        <w:t xml:space="preserve">, </w:t>
      </w:r>
      <w:r w:rsidR="009A3400" w:rsidRPr="009A3400">
        <w:rPr>
          <w:i/>
          <w:iCs/>
          <w:lang w:val="pt-BR"/>
        </w:rPr>
        <w:t>informacional</w:t>
      </w:r>
      <w:r w:rsidR="009A3400">
        <w:rPr>
          <w:lang w:val="pt-BR"/>
        </w:rPr>
        <w:t xml:space="preserve"> </w:t>
      </w:r>
      <w:r w:rsidR="003835E7">
        <w:rPr>
          <w:lang w:val="pt-BR"/>
        </w:rPr>
        <w:t xml:space="preserve">e </w:t>
      </w:r>
      <w:r w:rsidR="003835E7">
        <w:rPr>
          <w:i/>
          <w:iCs/>
          <w:lang w:val="pt-BR"/>
        </w:rPr>
        <w:t>fática</w:t>
      </w:r>
      <w:r w:rsidR="003835E7">
        <w:rPr>
          <w:lang w:val="pt-BR"/>
        </w:rPr>
        <w:t xml:space="preserve"> </w:t>
      </w:r>
      <w:r w:rsidR="00726430" w:rsidRPr="009A3400">
        <w:rPr>
          <w:lang w:val="pt-BR"/>
        </w:rPr>
        <w:t>na</w:t>
      </w:r>
      <w:r w:rsidR="00726430">
        <w:rPr>
          <w:lang w:val="pt-BR"/>
        </w:rPr>
        <w:t xml:space="preserve"> relação jurídica mantida perante a </w:t>
      </w:r>
      <w:proofErr w:type="spellStart"/>
      <w:r w:rsidR="00726430">
        <w:rPr>
          <w:lang w:val="pt-BR"/>
        </w:rPr>
        <w:t>Seidor</w:t>
      </w:r>
      <w:proofErr w:type="spellEnd"/>
      <w:r w:rsidR="00726430">
        <w:rPr>
          <w:lang w:val="pt-BR"/>
        </w:rPr>
        <w:t xml:space="preserve">. </w:t>
      </w:r>
      <w:r w:rsidR="003835E7">
        <w:rPr>
          <w:lang w:val="pt-BR"/>
        </w:rPr>
        <w:t>Todavia, nenhuma das colocações da autora merece prosperar.</w:t>
      </w:r>
    </w:p>
    <w:p w14:paraId="155ECC0A" w14:textId="781EC11F" w:rsidR="003835E7" w:rsidRDefault="00710AAA" w:rsidP="00726430">
      <w:pPr>
        <w:pStyle w:val="PargrafodaLista"/>
        <w:rPr>
          <w:lang w:val="pt-BR"/>
        </w:rPr>
      </w:pPr>
      <w:r>
        <w:rPr>
          <w:lang w:val="pt-BR"/>
        </w:rPr>
        <w:t xml:space="preserve">O STJ </w:t>
      </w:r>
      <w:r w:rsidR="00E149C4">
        <w:rPr>
          <w:lang w:val="pt-BR"/>
        </w:rPr>
        <w:t>já apreciou</w:t>
      </w:r>
      <w:r>
        <w:rPr>
          <w:lang w:val="pt-BR"/>
        </w:rPr>
        <w:t xml:space="preserve"> as hipóteses de vulnerabilidade </w:t>
      </w:r>
      <w:r w:rsidR="003F1179">
        <w:rPr>
          <w:lang w:val="pt-BR"/>
        </w:rPr>
        <w:t xml:space="preserve">ventiladas pela </w:t>
      </w:r>
      <w:proofErr w:type="spellStart"/>
      <w:r w:rsidR="003F1179">
        <w:rPr>
          <w:lang w:val="pt-BR"/>
        </w:rPr>
        <w:t>Brisanet</w:t>
      </w:r>
      <w:proofErr w:type="spellEnd"/>
      <w:r w:rsidR="003F1179">
        <w:rPr>
          <w:lang w:val="pt-BR"/>
        </w:rPr>
        <w:t xml:space="preserve">, e assim as define, conforme acórdão do </w:t>
      </w:r>
      <w:r w:rsidR="003F1179" w:rsidRPr="003F1179">
        <w:rPr>
          <w:lang w:val="pt-BR"/>
        </w:rPr>
        <w:t>Recurso Especial nº 1195642/RJ</w:t>
      </w:r>
      <w:r w:rsidR="003F1179">
        <w:rPr>
          <w:rStyle w:val="Refdenotaderodap"/>
          <w:lang w:val="pt-BR"/>
        </w:rPr>
        <w:footnoteReference w:id="50"/>
      </w:r>
      <w:r w:rsidR="003F1179">
        <w:rPr>
          <w:lang w:val="pt-BR"/>
        </w:rPr>
        <w:t>:</w:t>
      </w:r>
    </w:p>
    <w:p w14:paraId="1088E4A5" w14:textId="6C5B8A2A" w:rsidR="00711229" w:rsidRPr="00FA202B" w:rsidRDefault="00FA202B" w:rsidP="00442701">
      <w:pPr>
        <w:pStyle w:val="Citao"/>
        <w:rPr>
          <w:lang w:val="pt-BR"/>
        </w:rPr>
      </w:pPr>
      <w:r w:rsidRPr="00FA202B">
        <w:rPr>
          <w:lang w:val="pt-BR"/>
        </w:rPr>
        <w:t xml:space="preserve">A </w:t>
      </w:r>
      <w:r w:rsidRPr="00442701">
        <w:rPr>
          <w:b/>
          <w:bCs/>
          <w:u w:val="single"/>
          <w:lang w:val="pt-BR"/>
        </w:rPr>
        <w:t>vulnerabilidade técnica</w:t>
      </w:r>
      <w:r w:rsidRPr="00FA202B">
        <w:rPr>
          <w:lang w:val="pt-BR"/>
        </w:rPr>
        <w:t xml:space="preserve"> implica </w:t>
      </w:r>
      <w:r w:rsidRPr="00442701">
        <w:rPr>
          <w:b/>
          <w:bCs/>
          <w:u w:val="single"/>
          <w:lang w:val="pt-BR"/>
        </w:rPr>
        <w:t>ausência de conhecimento específico acerca do produto ou serviço objeto de consumo</w:t>
      </w:r>
      <w:r w:rsidRPr="00FA202B">
        <w:rPr>
          <w:lang w:val="pt-BR"/>
        </w:rPr>
        <w:t xml:space="preserve">. No sistema do CDC, ela é presumida no caso do consumidor </w:t>
      </w:r>
      <w:proofErr w:type="spellStart"/>
      <w:r w:rsidRPr="00FA202B">
        <w:rPr>
          <w:lang w:val="pt-BR"/>
        </w:rPr>
        <w:t>não-profissional</w:t>
      </w:r>
      <w:proofErr w:type="spellEnd"/>
      <w:r w:rsidRPr="00FA202B">
        <w:rPr>
          <w:lang w:val="pt-BR"/>
        </w:rPr>
        <w:t xml:space="preserve">, </w:t>
      </w:r>
      <w:r w:rsidRPr="00442701">
        <w:rPr>
          <w:b/>
          <w:bCs/>
          <w:u w:val="single"/>
          <w:lang w:val="pt-BR"/>
        </w:rPr>
        <w:t>mas pode, excepcionalmente, alcançar o consumidor profissional</w:t>
      </w:r>
      <w:r w:rsidRPr="00442701">
        <w:rPr>
          <w:u w:val="single"/>
          <w:lang w:val="pt-BR"/>
        </w:rPr>
        <w:t xml:space="preserve">, </w:t>
      </w:r>
      <w:r w:rsidRPr="00442701">
        <w:rPr>
          <w:b/>
          <w:bCs/>
          <w:u w:val="single"/>
          <w:lang w:val="pt-BR"/>
        </w:rPr>
        <w:t>nas hipóteses em que o produto ou serviço adquirido não tiver relação com a sua formação, competência ou área de atuação</w:t>
      </w:r>
      <w:r w:rsidRPr="00FA202B">
        <w:rPr>
          <w:lang w:val="pt-BR"/>
        </w:rPr>
        <w:t>.</w:t>
      </w:r>
    </w:p>
    <w:p w14:paraId="06186223" w14:textId="784B13EB" w:rsidR="00FA202B" w:rsidRDefault="00287E9B" w:rsidP="00442701">
      <w:pPr>
        <w:pStyle w:val="Citao"/>
        <w:rPr>
          <w:lang w:val="pt-BR"/>
        </w:rPr>
      </w:pPr>
      <w:r w:rsidRPr="00287E9B">
        <w:rPr>
          <w:lang w:val="pt-BR"/>
        </w:rPr>
        <w:t xml:space="preserve">Além das três espécies acima, nosso atual estágio de evolução social e tecnológica trouxe relevo também para a </w:t>
      </w:r>
      <w:r w:rsidRPr="00442701">
        <w:rPr>
          <w:b/>
          <w:bCs/>
          <w:u w:val="single"/>
          <w:lang w:val="pt-BR"/>
        </w:rPr>
        <w:t>vulnerabilidade informacional</w:t>
      </w:r>
      <w:r w:rsidRPr="00287E9B">
        <w:rPr>
          <w:lang w:val="pt-BR"/>
        </w:rPr>
        <w:t xml:space="preserve">. O que antes podia ser considerado </w:t>
      </w:r>
      <w:r w:rsidRPr="00442701">
        <w:rPr>
          <w:b/>
          <w:bCs/>
          <w:u w:val="single"/>
          <w:lang w:val="pt-BR"/>
        </w:rPr>
        <w:t>uma espécie de</w:t>
      </w:r>
      <w:r w:rsidRPr="00442701">
        <w:rPr>
          <w:u w:val="single"/>
          <w:lang w:val="pt-BR"/>
        </w:rPr>
        <w:t xml:space="preserve"> </w:t>
      </w:r>
      <w:r w:rsidRPr="00442701">
        <w:rPr>
          <w:b/>
          <w:bCs/>
          <w:u w:val="single"/>
          <w:lang w:val="pt-BR"/>
        </w:rPr>
        <w:t>vulnerabilidade técnica</w:t>
      </w:r>
      <w:r w:rsidRPr="00287E9B">
        <w:rPr>
          <w:lang w:val="pt-BR"/>
        </w:rPr>
        <w:t>, ganhou importância e individualidade com a denominada era da informação ou era digital, período que sucede a era industrial e que se caracteriza pela troca de informações de maneira globalizada e em tempo real. Isso, de um lado, implicou amplo acesso à informação, mas, por outro, conferiu enorme poder àqueles que detêm informações privilegiadas.</w:t>
      </w:r>
    </w:p>
    <w:p w14:paraId="51316F49" w14:textId="1D138089" w:rsidR="00442701" w:rsidRPr="00442701" w:rsidRDefault="00442701" w:rsidP="00442701">
      <w:pPr>
        <w:pStyle w:val="Citao"/>
        <w:rPr>
          <w:lang w:val="pt-BR"/>
        </w:rPr>
      </w:pPr>
      <w:r w:rsidRPr="00442701">
        <w:rPr>
          <w:lang w:val="pt-BR"/>
        </w:rPr>
        <w:t xml:space="preserve">A </w:t>
      </w:r>
      <w:r w:rsidRPr="00442701">
        <w:rPr>
          <w:b/>
          <w:bCs/>
          <w:u w:val="single"/>
          <w:lang w:val="pt-BR"/>
        </w:rPr>
        <w:t>vulnerabilidade fática</w:t>
      </w:r>
      <w:r w:rsidRPr="00442701">
        <w:rPr>
          <w:lang w:val="pt-BR"/>
        </w:rPr>
        <w:t xml:space="preserve"> ou socioeconômica abrange situações em que a </w:t>
      </w:r>
      <w:r w:rsidRPr="00442701">
        <w:rPr>
          <w:b/>
          <w:bCs/>
          <w:u w:val="single"/>
          <w:lang w:val="pt-BR"/>
        </w:rPr>
        <w:t xml:space="preserve">insuficiência econômica, física ou até mesmo </w:t>
      </w:r>
      <w:r w:rsidRPr="00442701">
        <w:rPr>
          <w:b/>
          <w:bCs/>
          <w:u w:val="single"/>
          <w:lang w:val="pt-BR"/>
        </w:rPr>
        <w:lastRenderedPageBreak/>
        <w:t>psicológica do consumidor</w:t>
      </w:r>
      <w:r w:rsidRPr="00442701">
        <w:rPr>
          <w:lang w:val="pt-BR"/>
        </w:rPr>
        <w:t xml:space="preserve"> o coloca em pé de desigualdade frente ao fornecedor</w:t>
      </w:r>
    </w:p>
    <w:p w14:paraId="771856DE" w14:textId="6F1A7627" w:rsidR="00442701" w:rsidRDefault="00442701" w:rsidP="00726430">
      <w:pPr>
        <w:pStyle w:val="PargrafodaLista"/>
        <w:rPr>
          <w:lang w:val="pt-BR"/>
        </w:rPr>
      </w:pPr>
      <w:r>
        <w:rPr>
          <w:lang w:val="pt-BR"/>
        </w:rPr>
        <w:t xml:space="preserve">O que se percebe da exordial, todavia, é uma tentativa desavergonhada da </w:t>
      </w:r>
      <w:proofErr w:type="spellStart"/>
      <w:r>
        <w:rPr>
          <w:lang w:val="pt-BR"/>
        </w:rPr>
        <w:t>Brisanet</w:t>
      </w:r>
      <w:proofErr w:type="spellEnd"/>
      <w:r>
        <w:rPr>
          <w:lang w:val="pt-BR"/>
        </w:rPr>
        <w:t xml:space="preserve"> de </w:t>
      </w:r>
      <w:r w:rsidR="00F975E6">
        <w:rPr>
          <w:lang w:val="pt-BR"/>
        </w:rPr>
        <w:t xml:space="preserve">se colocar como um consumidor comum ou uma microempresa individual perante a </w:t>
      </w:r>
      <w:proofErr w:type="spellStart"/>
      <w:r w:rsidR="00F975E6">
        <w:rPr>
          <w:lang w:val="pt-BR"/>
        </w:rPr>
        <w:t>Seidor</w:t>
      </w:r>
      <w:proofErr w:type="spellEnd"/>
      <w:r w:rsidR="00F975E6">
        <w:rPr>
          <w:lang w:val="pt-BR"/>
        </w:rPr>
        <w:t>, que possuiria todas as informações</w:t>
      </w:r>
      <w:r w:rsidR="002808A8">
        <w:rPr>
          <w:lang w:val="pt-BR"/>
        </w:rPr>
        <w:t xml:space="preserve"> e</w:t>
      </w:r>
      <w:r w:rsidR="00F975E6">
        <w:rPr>
          <w:lang w:val="pt-BR"/>
        </w:rPr>
        <w:t xml:space="preserve"> </w:t>
      </w:r>
      <w:r w:rsidR="002808A8" w:rsidRPr="002808A8">
        <w:rPr>
          <w:lang w:val="pt-BR"/>
        </w:rPr>
        <w:t>alavan</w:t>
      </w:r>
      <w:r w:rsidR="002808A8">
        <w:rPr>
          <w:lang w:val="pt-BR"/>
        </w:rPr>
        <w:t>cagens</w:t>
      </w:r>
      <w:r w:rsidR="00F975E6">
        <w:rPr>
          <w:lang w:val="pt-BR"/>
        </w:rPr>
        <w:t xml:space="preserve"> negociais</w:t>
      </w:r>
      <w:r w:rsidR="002808A8">
        <w:rPr>
          <w:lang w:val="pt-BR"/>
        </w:rPr>
        <w:t xml:space="preserve"> para impor à autora sua vontade.</w:t>
      </w:r>
      <w:r w:rsidR="00AD52EB">
        <w:rPr>
          <w:lang w:val="pt-BR"/>
        </w:rPr>
        <w:t xml:space="preserve"> No entanto, a </w:t>
      </w:r>
      <w:proofErr w:type="spellStart"/>
      <w:r w:rsidR="00AD52EB">
        <w:rPr>
          <w:lang w:val="pt-BR"/>
        </w:rPr>
        <w:t>Brisanet</w:t>
      </w:r>
      <w:proofErr w:type="spellEnd"/>
      <w:r w:rsidR="00AD52EB">
        <w:rPr>
          <w:lang w:val="pt-BR"/>
        </w:rPr>
        <w:t xml:space="preserve"> é empresa de grande porte, que conta com toda a assessoria técnico-jurídica necessária para </w:t>
      </w:r>
      <w:r w:rsidR="00360B24">
        <w:rPr>
          <w:lang w:val="pt-BR"/>
        </w:rPr>
        <w:t xml:space="preserve">defender seus interesses durante as negociações e após a assinatura dos contratos com fornecedores, o que não foi diferente com a </w:t>
      </w:r>
      <w:proofErr w:type="spellStart"/>
      <w:r w:rsidR="00360B24">
        <w:rPr>
          <w:lang w:val="pt-BR"/>
        </w:rPr>
        <w:t>Seidor</w:t>
      </w:r>
      <w:proofErr w:type="spellEnd"/>
      <w:r w:rsidR="00360B24">
        <w:rPr>
          <w:lang w:val="pt-BR"/>
        </w:rPr>
        <w:t>.</w:t>
      </w:r>
    </w:p>
    <w:p w14:paraId="6A509A22" w14:textId="63867A90" w:rsidR="00CE6133" w:rsidRDefault="00CD6C70" w:rsidP="00726430">
      <w:pPr>
        <w:pStyle w:val="PargrafodaLista"/>
        <w:rPr>
          <w:lang w:val="pt-BR"/>
        </w:rPr>
      </w:pPr>
      <w:r>
        <w:rPr>
          <w:lang w:val="pt-BR"/>
        </w:rPr>
        <w:t xml:space="preserve">No que diz respeito à alegada vulnerabilidade de ordem informacional e técnica, </w:t>
      </w:r>
      <w:r w:rsidR="00CE6133">
        <w:rPr>
          <w:lang w:val="pt-BR"/>
        </w:rPr>
        <w:t xml:space="preserve">não se sustenta minimamente a pretensão </w:t>
      </w:r>
      <w:r w:rsidR="00697B26">
        <w:rPr>
          <w:lang w:val="pt-BR"/>
        </w:rPr>
        <w:t>autoral</w:t>
      </w:r>
      <w:r w:rsidR="00CE6133">
        <w:rPr>
          <w:lang w:val="pt-BR"/>
        </w:rPr>
        <w:t>.</w:t>
      </w:r>
    </w:p>
    <w:p w14:paraId="5E0CDEA5" w14:textId="4EBC87F9" w:rsidR="005E1FFB" w:rsidRDefault="00CE6133" w:rsidP="00726430">
      <w:pPr>
        <w:pStyle w:val="PargrafodaLista"/>
        <w:rPr>
          <w:lang w:val="pt-BR"/>
        </w:rPr>
      </w:pPr>
      <w:r>
        <w:rPr>
          <w:lang w:val="pt-BR"/>
        </w:rPr>
        <w:t>Afinal, c</w:t>
      </w:r>
      <w:r w:rsidR="00726430">
        <w:rPr>
          <w:lang w:val="pt-BR"/>
        </w:rPr>
        <w:t xml:space="preserve">omo mencionado na exordial, a </w:t>
      </w:r>
      <w:proofErr w:type="spellStart"/>
      <w:r w:rsidR="00726430">
        <w:rPr>
          <w:lang w:val="pt-BR"/>
        </w:rPr>
        <w:t>Brisanet</w:t>
      </w:r>
      <w:proofErr w:type="spellEnd"/>
      <w:r w:rsidR="00726430">
        <w:rPr>
          <w:lang w:val="pt-BR"/>
        </w:rPr>
        <w:t xml:space="preserve"> é empresa de capital ab</w:t>
      </w:r>
      <w:r w:rsidR="00C20483">
        <w:rPr>
          <w:lang w:val="pt-BR"/>
        </w:rPr>
        <w:t xml:space="preserve">erto, </w:t>
      </w:r>
      <w:r w:rsidR="00672F6B">
        <w:rPr>
          <w:lang w:val="pt-BR"/>
        </w:rPr>
        <w:t>com</w:t>
      </w:r>
      <w:r w:rsidR="007C33C5">
        <w:rPr>
          <w:lang w:val="pt-BR"/>
        </w:rPr>
        <w:t xml:space="preserve"> um valor de mercado</w:t>
      </w:r>
      <w:r w:rsidR="003D5D03">
        <w:rPr>
          <w:lang w:val="pt-BR"/>
        </w:rPr>
        <w:t xml:space="preserve"> </w:t>
      </w:r>
      <w:r w:rsidR="007C33C5">
        <w:rPr>
          <w:lang w:val="pt-BR"/>
        </w:rPr>
        <w:t xml:space="preserve">de </w:t>
      </w:r>
      <w:r w:rsidR="00E21ACD">
        <w:rPr>
          <w:lang w:val="pt-BR"/>
        </w:rPr>
        <w:t>quase R$ 1,5 bilhão</w:t>
      </w:r>
      <w:r w:rsidR="00E21ACD">
        <w:rPr>
          <w:rStyle w:val="Refdenotaderodap"/>
          <w:lang w:val="pt-BR"/>
        </w:rPr>
        <w:footnoteReference w:id="51"/>
      </w:r>
      <w:r w:rsidR="00E21ACD">
        <w:rPr>
          <w:lang w:val="pt-BR"/>
        </w:rPr>
        <w:t xml:space="preserve">, </w:t>
      </w:r>
      <w:r w:rsidR="00672F6B">
        <w:rPr>
          <w:lang w:val="pt-BR"/>
        </w:rPr>
        <w:t>presente há quase trinta anos no mercado nordestino de internet e telecomunicações</w:t>
      </w:r>
      <w:r w:rsidR="00BA0398">
        <w:rPr>
          <w:lang w:val="pt-BR"/>
        </w:rPr>
        <w:t xml:space="preserve"> e que figura no ranking das </w:t>
      </w:r>
      <w:r w:rsidR="00FF17AF">
        <w:rPr>
          <w:lang w:val="pt-BR"/>
        </w:rPr>
        <w:t xml:space="preserve">maiores empresas no mercado de </w:t>
      </w:r>
      <w:r w:rsidR="005E1FFB">
        <w:rPr>
          <w:lang w:val="pt-BR"/>
        </w:rPr>
        <w:t>internet e telefonia do Brasil, conforme reconhecido pela ANATEL</w:t>
      </w:r>
      <w:r w:rsidR="004B2585">
        <w:rPr>
          <w:rStyle w:val="Refdenotaderodap"/>
          <w:lang w:val="pt-BR"/>
        </w:rPr>
        <w:footnoteReference w:id="52"/>
      </w:r>
      <w:r w:rsidR="005E1FFB">
        <w:rPr>
          <w:lang w:val="pt-BR"/>
        </w:rPr>
        <w:t>:</w:t>
      </w:r>
    </w:p>
    <w:p w14:paraId="0A85E713" w14:textId="5DE312F2" w:rsidR="005E1FFB" w:rsidRDefault="004B2585" w:rsidP="004B2585">
      <w:pPr>
        <w:pStyle w:val="Imagem"/>
      </w:pPr>
      <w:r>
        <w:drawing>
          <wp:inline distT="0" distB="0" distL="0" distR="0" wp14:anchorId="3FE52142" wp14:editId="506500DD">
            <wp:extent cx="4238625" cy="2276441"/>
            <wp:effectExtent l="0" t="0" r="0" b="0"/>
            <wp:docPr id="161984147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7209" cy="2281051"/>
                    </a:xfrm>
                    <a:prstGeom prst="rect">
                      <a:avLst/>
                    </a:prstGeom>
                    <a:noFill/>
                    <a:ln>
                      <a:noFill/>
                    </a:ln>
                  </pic:spPr>
                </pic:pic>
              </a:graphicData>
            </a:graphic>
          </wp:inline>
        </w:drawing>
      </w:r>
    </w:p>
    <w:p w14:paraId="4E22E96F" w14:textId="77777777" w:rsidR="006130B7" w:rsidRDefault="00567139" w:rsidP="00726430">
      <w:pPr>
        <w:pStyle w:val="PargrafodaLista"/>
        <w:rPr>
          <w:lang w:val="pt-BR"/>
        </w:rPr>
      </w:pPr>
      <w:r>
        <w:rPr>
          <w:lang w:val="pt-BR"/>
        </w:rPr>
        <w:lastRenderedPageBreak/>
        <w:t xml:space="preserve"> </w:t>
      </w:r>
      <w:r w:rsidR="0033776F">
        <w:rPr>
          <w:lang w:val="pt-BR"/>
        </w:rPr>
        <w:t>A empresa</w:t>
      </w:r>
      <w:r w:rsidR="003C4705">
        <w:rPr>
          <w:lang w:val="pt-BR"/>
        </w:rPr>
        <w:t xml:space="preserve"> atua no setor de telecomunicações </w:t>
      </w:r>
      <w:r w:rsidR="00970BAE">
        <w:rPr>
          <w:lang w:val="pt-BR"/>
        </w:rPr>
        <w:t>e</w:t>
      </w:r>
      <w:r w:rsidR="008D06B5">
        <w:rPr>
          <w:lang w:val="pt-BR"/>
        </w:rPr>
        <w:t xml:space="preserve"> divulga em seu </w:t>
      </w:r>
      <w:r w:rsidR="008D06B5">
        <w:rPr>
          <w:i/>
          <w:iCs/>
          <w:lang w:val="pt-BR"/>
        </w:rPr>
        <w:t>website</w:t>
      </w:r>
      <w:r w:rsidR="008D06B5">
        <w:rPr>
          <w:lang w:val="pt-BR"/>
        </w:rPr>
        <w:t xml:space="preserve"> contar </w:t>
      </w:r>
      <w:r w:rsidR="0033776F">
        <w:rPr>
          <w:lang w:val="pt-BR"/>
        </w:rPr>
        <w:t>com corpo</w:t>
      </w:r>
      <w:r w:rsidR="008D06B5">
        <w:rPr>
          <w:lang w:val="pt-BR"/>
        </w:rPr>
        <w:t xml:space="preserve"> diretivo dedicado à área de tecnologia de informação</w:t>
      </w:r>
      <w:r w:rsidR="00706F95">
        <w:rPr>
          <w:rStyle w:val="Refdenotaderodap"/>
          <w:lang w:val="pt-BR"/>
        </w:rPr>
        <w:footnoteReference w:id="53"/>
      </w:r>
      <w:r w:rsidR="006130B7">
        <w:rPr>
          <w:lang w:val="pt-BR"/>
        </w:rPr>
        <w:t>:</w:t>
      </w:r>
    </w:p>
    <w:p w14:paraId="4E7EF8D2" w14:textId="690D078A" w:rsidR="006130B7" w:rsidRDefault="006130B7" w:rsidP="006130B7">
      <w:pPr>
        <w:pStyle w:val="Imagem"/>
      </w:pPr>
      <w:r w:rsidRPr="006130B7">
        <w:drawing>
          <wp:inline distT="0" distB="0" distL="0" distR="0" wp14:anchorId="33E72DCC" wp14:editId="29254F47">
            <wp:extent cx="3305175" cy="1818125"/>
            <wp:effectExtent l="0" t="0" r="0" b="0"/>
            <wp:docPr id="96421914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9145" name="Imagem 1" descr="Texto&#10;&#10;O conteúdo gerado por IA pode estar incorreto."/>
                    <pic:cNvPicPr/>
                  </pic:nvPicPr>
                  <pic:blipFill>
                    <a:blip r:embed="rId101"/>
                    <a:stretch>
                      <a:fillRect/>
                    </a:stretch>
                  </pic:blipFill>
                  <pic:spPr>
                    <a:xfrm>
                      <a:off x="0" y="0"/>
                      <a:ext cx="3315498" cy="1823803"/>
                    </a:xfrm>
                    <a:prstGeom prst="rect">
                      <a:avLst/>
                    </a:prstGeom>
                  </pic:spPr>
                </pic:pic>
              </a:graphicData>
            </a:graphic>
          </wp:inline>
        </w:drawing>
      </w:r>
    </w:p>
    <w:p w14:paraId="20D75967" w14:textId="5F01059E" w:rsidR="004B60DE" w:rsidRDefault="006130B7" w:rsidP="00726430">
      <w:pPr>
        <w:pStyle w:val="PargrafodaLista"/>
        <w:rPr>
          <w:lang w:val="pt-BR"/>
        </w:rPr>
      </w:pPr>
      <w:r>
        <w:rPr>
          <w:lang w:val="pt-BR"/>
        </w:rPr>
        <w:t xml:space="preserve">O </w:t>
      </w:r>
      <w:r w:rsidR="00700AA0">
        <w:rPr>
          <w:lang w:val="pt-BR"/>
        </w:rPr>
        <w:t xml:space="preserve">Sr. </w:t>
      </w:r>
      <w:proofErr w:type="spellStart"/>
      <w:r w:rsidR="00700AA0">
        <w:rPr>
          <w:lang w:val="pt-BR"/>
        </w:rPr>
        <w:t>Julierme</w:t>
      </w:r>
      <w:proofErr w:type="spellEnd"/>
      <w:r w:rsidR="00700AA0">
        <w:rPr>
          <w:lang w:val="pt-BR"/>
        </w:rPr>
        <w:t xml:space="preserve">, cabe salientar, </w:t>
      </w:r>
      <w:r w:rsidR="00970BAE">
        <w:rPr>
          <w:lang w:val="pt-BR"/>
        </w:rPr>
        <w:t xml:space="preserve">acompanhou a </w:t>
      </w:r>
      <w:proofErr w:type="spellStart"/>
      <w:r w:rsidR="00970BAE">
        <w:rPr>
          <w:lang w:val="pt-BR"/>
        </w:rPr>
        <w:t>Seidor</w:t>
      </w:r>
      <w:proofErr w:type="spellEnd"/>
      <w:r w:rsidR="00970BAE">
        <w:rPr>
          <w:lang w:val="pt-BR"/>
        </w:rPr>
        <w:t xml:space="preserve"> no desenvolvimento e na implementação das soluções contratadas</w:t>
      </w:r>
      <w:r w:rsidR="00700AA0">
        <w:rPr>
          <w:lang w:val="pt-BR"/>
        </w:rPr>
        <w:t xml:space="preserve">, conforme se extrai dos e-mails juntados pela própria </w:t>
      </w:r>
      <w:proofErr w:type="spellStart"/>
      <w:r w:rsidR="00700AA0">
        <w:rPr>
          <w:lang w:val="pt-BR"/>
        </w:rPr>
        <w:t>Brisanet</w:t>
      </w:r>
      <w:proofErr w:type="spellEnd"/>
      <w:r w:rsidR="00700AA0">
        <w:rPr>
          <w:rStyle w:val="Refdenotaderodap"/>
          <w:lang w:val="pt-BR"/>
        </w:rPr>
        <w:footnoteReference w:id="54"/>
      </w:r>
      <w:r w:rsidR="00700AA0">
        <w:rPr>
          <w:lang w:val="pt-BR"/>
        </w:rPr>
        <w:t>:</w:t>
      </w:r>
    </w:p>
    <w:p w14:paraId="6DB9B5BD" w14:textId="4CCA96A8" w:rsidR="002E465D" w:rsidRDefault="002E465D" w:rsidP="002E465D">
      <w:pPr>
        <w:pStyle w:val="Imagem"/>
      </w:pPr>
      <w:r>
        <w:drawing>
          <wp:inline distT="0" distB="0" distL="0" distR="0" wp14:anchorId="3C27359D" wp14:editId="0E35B871">
            <wp:extent cx="3904615" cy="2685188"/>
            <wp:effectExtent l="0" t="0" r="635" b="1270"/>
            <wp:docPr id="1015037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1544" cy="2689953"/>
                    </a:xfrm>
                    <a:prstGeom prst="rect">
                      <a:avLst/>
                    </a:prstGeom>
                    <a:noFill/>
                    <a:ln>
                      <a:noFill/>
                    </a:ln>
                  </pic:spPr>
                </pic:pic>
              </a:graphicData>
            </a:graphic>
          </wp:inline>
        </w:drawing>
      </w:r>
    </w:p>
    <w:p w14:paraId="0B7E6F40" w14:textId="0854E34C" w:rsidR="00726430" w:rsidRDefault="009061D5" w:rsidP="00726430">
      <w:pPr>
        <w:pStyle w:val="PargrafodaLista"/>
        <w:rPr>
          <w:lang w:val="pt-BR"/>
        </w:rPr>
      </w:pPr>
      <w:r>
        <w:rPr>
          <w:lang w:val="pt-BR"/>
        </w:rPr>
        <w:t xml:space="preserve">Ou seja, a </w:t>
      </w:r>
      <w:proofErr w:type="spellStart"/>
      <w:r>
        <w:rPr>
          <w:lang w:val="pt-BR"/>
        </w:rPr>
        <w:t>Brisanet</w:t>
      </w:r>
      <w:proofErr w:type="spellEnd"/>
      <w:r>
        <w:rPr>
          <w:lang w:val="pt-BR"/>
        </w:rPr>
        <w:t xml:space="preserve"> dispõe de corpo técnico </w:t>
      </w:r>
      <w:r w:rsidR="005E296D">
        <w:rPr>
          <w:lang w:val="pt-BR"/>
        </w:rPr>
        <w:t>familiarizado com o setor de tecnologia de informação</w:t>
      </w:r>
      <w:r w:rsidR="00BD5661">
        <w:rPr>
          <w:lang w:val="pt-BR"/>
        </w:rPr>
        <w:t xml:space="preserve"> </w:t>
      </w:r>
      <w:r w:rsidR="005E296D">
        <w:rPr>
          <w:lang w:val="pt-BR"/>
        </w:rPr>
        <w:t xml:space="preserve">e, </w:t>
      </w:r>
      <w:r w:rsidR="005C022E">
        <w:rPr>
          <w:lang w:val="pt-BR"/>
        </w:rPr>
        <w:t>ainda que não possuísse qualquer profissional dedicado a esse setor</w:t>
      </w:r>
      <w:r w:rsidR="005E296D">
        <w:rPr>
          <w:lang w:val="pt-BR"/>
        </w:rPr>
        <w:t xml:space="preserve">, </w:t>
      </w:r>
      <w:r w:rsidR="00BD5661">
        <w:rPr>
          <w:lang w:val="pt-BR"/>
        </w:rPr>
        <w:t xml:space="preserve">possui </w:t>
      </w:r>
      <w:r w:rsidR="00D81378">
        <w:rPr>
          <w:lang w:val="pt-BR"/>
        </w:rPr>
        <w:t>recursos financeiros para contratar consultores e terceiros</w:t>
      </w:r>
      <w:r w:rsidR="00BD5661">
        <w:rPr>
          <w:lang w:val="pt-BR"/>
        </w:rPr>
        <w:t xml:space="preserve"> para auxiliá-la</w:t>
      </w:r>
      <w:r w:rsidR="0039422D">
        <w:rPr>
          <w:lang w:val="pt-BR"/>
        </w:rPr>
        <w:t xml:space="preserve"> em qualquer momento – </w:t>
      </w:r>
      <w:r w:rsidR="0039422D">
        <w:rPr>
          <w:lang w:val="pt-BR"/>
        </w:rPr>
        <w:lastRenderedPageBreak/>
        <w:t>como ocorreu com a contratação de seus assistentes técnicos –</w:t>
      </w:r>
      <w:r w:rsidR="007018EB">
        <w:rPr>
          <w:lang w:val="pt-BR"/>
        </w:rPr>
        <w:t xml:space="preserve">, </w:t>
      </w:r>
      <w:r w:rsidR="0039422D">
        <w:rPr>
          <w:lang w:val="pt-BR"/>
        </w:rPr>
        <w:t xml:space="preserve">de modo que não procede qualquer </w:t>
      </w:r>
      <w:r w:rsidR="0011511A">
        <w:rPr>
          <w:lang w:val="pt-BR"/>
        </w:rPr>
        <w:t>alegação relativa à sua vulnerabilidade</w:t>
      </w:r>
      <w:r w:rsidR="009A22B6">
        <w:rPr>
          <w:lang w:val="pt-BR"/>
        </w:rPr>
        <w:t xml:space="preserve"> técnica ou informacional</w:t>
      </w:r>
      <w:r w:rsidR="0011511A">
        <w:rPr>
          <w:lang w:val="pt-BR"/>
        </w:rPr>
        <w:t>.</w:t>
      </w:r>
    </w:p>
    <w:p w14:paraId="346012A6" w14:textId="59DE9AE1" w:rsidR="005D315C" w:rsidRDefault="005D315C" w:rsidP="00726430">
      <w:pPr>
        <w:pStyle w:val="PargrafodaLista"/>
        <w:rPr>
          <w:lang w:val="pt-BR"/>
        </w:rPr>
      </w:pPr>
      <w:r>
        <w:rPr>
          <w:lang w:val="pt-BR"/>
        </w:rPr>
        <w:t xml:space="preserve">Acolher a tese da Autora, à realidade, </w:t>
      </w:r>
      <w:r w:rsidR="003B70A2">
        <w:rPr>
          <w:lang w:val="pt-BR"/>
        </w:rPr>
        <w:t xml:space="preserve">esvaziaria a legislação e tornaria </w:t>
      </w:r>
      <w:r w:rsidR="008242B5">
        <w:rPr>
          <w:lang w:val="pt-BR"/>
        </w:rPr>
        <w:t xml:space="preserve">de consumo basicamente toda e qualquer relação jurídica empresarial. Afinal, </w:t>
      </w:r>
      <w:r w:rsidR="008242B5">
        <w:rPr>
          <w:i/>
          <w:iCs/>
          <w:lang w:val="pt-BR"/>
        </w:rPr>
        <w:t>sempre</w:t>
      </w:r>
      <w:r w:rsidR="008242B5">
        <w:rPr>
          <w:lang w:val="pt-BR"/>
        </w:rPr>
        <w:t xml:space="preserve"> há uma </w:t>
      </w:r>
      <w:r w:rsidR="00FB4B5D">
        <w:rPr>
          <w:lang w:val="pt-BR"/>
        </w:rPr>
        <w:t xml:space="preserve">diferença de </w:t>
      </w:r>
      <w:r w:rsidR="00FB4B5D">
        <w:rPr>
          <w:i/>
          <w:iCs/>
          <w:lang w:val="pt-BR"/>
        </w:rPr>
        <w:t>expertises</w:t>
      </w:r>
      <w:r w:rsidR="00FB4B5D">
        <w:rPr>
          <w:lang w:val="pt-BR"/>
        </w:rPr>
        <w:t xml:space="preserve"> entre as partes contratantes – sem a qual sequer seria necessário firmar qualquer contrato –, o que de modo algum torna hipossuficiente uma parte perante a outra.</w:t>
      </w:r>
    </w:p>
    <w:p w14:paraId="1027EAED" w14:textId="4721B9F8" w:rsidR="00F66EB4" w:rsidRDefault="009A3400" w:rsidP="00726430">
      <w:pPr>
        <w:pStyle w:val="PargrafodaLista"/>
        <w:rPr>
          <w:lang w:val="pt-BR"/>
        </w:rPr>
      </w:pPr>
      <w:r>
        <w:rPr>
          <w:lang w:val="pt-BR"/>
        </w:rPr>
        <w:t xml:space="preserve">Em relação </w:t>
      </w:r>
      <w:r w:rsidR="00DC1C3C">
        <w:rPr>
          <w:lang w:val="pt-BR"/>
        </w:rPr>
        <w:t>à vulnerabilidade</w:t>
      </w:r>
      <w:r w:rsidR="0011511A">
        <w:rPr>
          <w:lang w:val="pt-BR"/>
        </w:rPr>
        <w:t xml:space="preserve"> </w:t>
      </w:r>
      <w:r w:rsidR="00DF0B5E">
        <w:rPr>
          <w:lang w:val="pt-BR"/>
        </w:rPr>
        <w:t xml:space="preserve">fática </w:t>
      </w:r>
      <w:r w:rsidR="009A22B6">
        <w:rPr>
          <w:lang w:val="pt-BR"/>
        </w:rPr>
        <w:t xml:space="preserve">da </w:t>
      </w:r>
      <w:proofErr w:type="spellStart"/>
      <w:r>
        <w:rPr>
          <w:lang w:val="pt-BR"/>
        </w:rPr>
        <w:t>Brisanet</w:t>
      </w:r>
      <w:proofErr w:type="spellEnd"/>
      <w:r>
        <w:rPr>
          <w:lang w:val="pt-BR"/>
        </w:rPr>
        <w:t>, a autora afirma que</w:t>
      </w:r>
      <w:r w:rsidR="00932113">
        <w:rPr>
          <w:lang w:val="pt-BR"/>
        </w:rPr>
        <w:t xml:space="preserve"> seria dependente dos serviços da </w:t>
      </w:r>
      <w:proofErr w:type="spellStart"/>
      <w:r w:rsidR="00932113">
        <w:rPr>
          <w:lang w:val="pt-BR"/>
        </w:rPr>
        <w:t>Seidor</w:t>
      </w:r>
      <w:proofErr w:type="spellEnd"/>
      <w:r w:rsidR="00BE25C6">
        <w:rPr>
          <w:lang w:val="pt-BR"/>
        </w:rPr>
        <w:t xml:space="preserve"> para exercer sua atividade</w:t>
      </w:r>
      <w:r w:rsidR="00F66EB4">
        <w:rPr>
          <w:lang w:val="pt-BR"/>
        </w:rPr>
        <w:t>:</w:t>
      </w:r>
    </w:p>
    <w:p w14:paraId="67908D25" w14:textId="6B300978" w:rsidR="00F66EB4" w:rsidRPr="00534230" w:rsidRDefault="00534230" w:rsidP="00534230">
      <w:pPr>
        <w:pStyle w:val="Citao"/>
        <w:rPr>
          <w:lang w:val="pt-BR"/>
        </w:rPr>
      </w:pPr>
      <w:r w:rsidRPr="00534230">
        <w:rPr>
          <w:lang w:val="pt-BR"/>
        </w:rPr>
        <w:t>Em razão do regime Turn Key, o contrato permitiu a Ré não só controlar a produção e desenvolvimento dos trabalhos, como também ter mais força na relação, ocupando posição de gerenciamento do projeto</w:t>
      </w:r>
    </w:p>
    <w:p w14:paraId="614B47D8" w14:textId="15BCD289" w:rsidR="0011511A" w:rsidRDefault="00534230" w:rsidP="00726430">
      <w:pPr>
        <w:pStyle w:val="PargrafodaLista"/>
        <w:rPr>
          <w:lang w:val="pt-BR"/>
        </w:rPr>
      </w:pPr>
      <w:r>
        <w:rPr>
          <w:lang w:val="pt-BR"/>
        </w:rPr>
        <w:t xml:space="preserve">Importante salientar que tal colocação sequer é verdade. </w:t>
      </w:r>
      <w:r w:rsidR="006626B3">
        <w:rPr>
          <w:lang w:val="pt-BR"/>
        </w:rPr>
        <w:t xml:space="preserve">Basta um simples exercício: se uma empresa do ramo de geração de energia decide </w:t>
      </w:r>
      <w:r w:rsidR="00195C16">
        <w:rPr>
          <w:lang w:val="pt-BR"/>
        </w:rPr>
        <w:t xml:space="preserve">contratar uma construtora para projetar e construir uma usina, sob o regime </w:t>
      </w:r>
      <w:proofErr w:type="spellStart"/>
      <w:r w:rsidR="00195C16">
        <w:rPr>
          <w:i/>
          <w:iCs/>
          <w:lang w:val="pt-BR"/>
        </w:rPr>
        <w:t>turn</w:t>
      </w:r>
      <w:proofErr w:type="spellEnd"/>
      <w:r w:rsidR="00195C16">
        <w:rPr>
          <w:i/>
          <w:iCs/>
          <w:lang w:val="pt-BR"/>
        </w:rPr>
        <w:t xml:space="preserve"> </w:t>
      </w:r>
      <w:proofErr w:type="spellStart"/>
      <w:r w:rsidR="00195C16">
        <w:rPr>
          <w:i/>
          <w:iCs/>
          <w:lang w:val="pt-BR"/>
        </w:rPr>
        <w:t>key</w:t>
      </w:r>
      <w:proofErr w:type="spellEnd"/>
      <w:r w:rsidR="00195C16">
        <w:rPr>
          <w:lang w:val="pt-BR"/>
        </w:rPr>
        <w:t>, isso não sujeita a relação jurídica</w:t>
      </w:r>
      <w:r w:rsidR="0040672B">
        <w:rPr>
          <w:lang w:val="pt-BR"/>
        </w:rPr>
        <w:t xml:space="preserve"> à legislação consumerista. O mesmo ocorre no presente caso. </w:t>
      </w:r>
    </w:p>
    <w:p w14:paraId="20970228" w14:textId="77777777" w:rsidR="004417C5" w:rsidRDefault="0040672B" w:rsidP="00726430">
      <w:pPr>
        <w:pStyle w:val="PargrafodaLista"/>
        <w:rPr>
          <w:lang w:val="pt-BR"/>
        </w:rPr>
      </w:pPr>
      <w:r>
        <w:rPr>
          <w:lang w:val="pt-BR"/>
        </w:rPr>
        <w:t>Vulnerabilidade fática</w:t>
      </w:r>
      <w:r w:rsidR="005F5241">
        <w:rPr>
          <w:lang w:val="pt-BR"/>
        </w:rPr>
        <w:t xml:space="preserve">, para fins de aplicabilidade da teoria finalista mitigada, diz respeito </w:t>
      </w:r>
      <w:r w:rsidR="00D6181E">
        <w:rPr>
          <w:lang w:val="pt-BR"/>
        </w:rPr>
        <w:t xml:space="preserve">à </w:t>
      </w:r>
      <w:r w:rsidR="00D849ED">
        <w:rPr>
          <w:lang w:val="pt-BR"/>
        </w:rPr>
        <w:t xml:space="preserve">desproporção de meios de defesa de uma das partes em relação à outra – o que não é o caso, haja vista a plena capacidade da </w:t>
      </w:r>
      <w:proofErr w:type="spellStart"/>
      <w:r w:rsidR="00D849ED">
        <w:rPr>
          <w:lang w:val="pt-BR"/>
        </w:rPr>
        <w:t>Brisanet</w:t>
      </w:r>
      <w:proofErr w:type="spellEnd"/>
      <w:r w:rsidR="00D849ED">
        <w:rPr>
          <w:lang w:val="pt-BR"/>
        </w:rPr>
        <w:t xml:space="preserve"> de produzir laudos e estudos </w:t>
      </w:r>
      <w:r w:rsidR="00133CDC">
        <w:rPr>
          <w:lang w:val="pt-BR"/>
        </w:rPr>
        <w:t>– ou a</w:t>
      </w:r>
      <w:r w:rsidR="00896DC2">
        <w:rPr>
          <w:lang w:val="pt-BR"/>
        </w:rPr>
        <w:t xml:space="preserve"> circunstâncias fáticas relacionadas </w:t>
      </w:r>
      <w:r w:rsidR="0053424B">
        <w:rPr>
          <w:lang w:val="pt-BR"/>
        </w:rPr>
        <w:t xml:space="preserve">à própria contratação, como, por exemplo, uma pessoa enferma que precisa contratar serviços de saúde, </w:t>
      </w:r>
      <w:r w:rsidR="00D3369B">
        <w:rPr>
          <w:lang w:val="pt-BR"/>
        </w:rPr>
        <w:t xml:space="preserve">ou a um consumidor </w:t>
      </w:r>
      <w:r w:rsidR="00696C00">
        <w:rPr>
          <w:lang w:val="pt-BR"/>
        </w:rPr>
        <w:t>que não conhece o idioma do contrato que precisa firmar</w:t>
      </w:r>
      <w:r w:rsidR="00B24EC5">
        <w:rPr>
          <w:rStyle w:val="Refdenotaderodap"/>
          <w:lang w:val="pt-BR"/>
        </w:rPr>
        <w:footnoteReference w:id="55"/>
      </w:r>
      <w:r w:rsidR="00696C00">
        <w:rPr>
          <w:lang w:val="pt-BR"/>
        </w:rPr>
        <w:t xml:space="preserve">. </w:t>
      </w:r>
      <w:r w:rsidR="00BB7D20">
        <w:rPr>
          <w:lang w:val="pt-BR"/>
        </w:rPr>
        <w:t xml:space="preserve">Ou seja, </w:t>
      </w:r>
      <w:r w:rsidR="00C525C8">
        <w:rPr>
          <w:lang w:val="pt-BR"/>
        </w:rPr>
        <w:t xml:space="preserve">ela se caracteriza quando, de fato, o consumidor precisa </w:t>
      </w:r>
      <w:r w:rsidR="00C525C8">
        <w:rPr>
          <w:lang w:val="pt-BR"/>
        </w:rPr>
        <w:lastRenderedPageBreak/>
        <w:t>ser protegido de imposições feitas pela parte que se encontra em posição favorável.</w:t>
      </w:r>
    </w:p>
    <w:p w14:paraId="1073F5D6" w14:textId="77777777" w:rsidR="00687571" w:rsidRDefault="00C525C8" w:rsidP="00726430">
      <w:pPr>
        <w:pStyle w:val="PargrafodaLista"/>
        <w:rPr>
          <w:lang w:val="pt-BR"/>
        </w:rPr>
      </w:pPr>
      <w:r>
        <w:rPr>
          <w:lang w:val="pt-BR"/>
        </w:rPr>
        <w:t xml:space="preserve">Não é, </w:t>
      </w:r>
      <w:r w:rsidR="004417C5">
        <w:rPr>
          <w:lang w:val="pt-BR"/>
        </w:rPr>
        <w:t xml:space="preserve">todavia, o que ocorre no presente caso, a </w:t>
      </w:r>
      <w:proofErr w:type="spellStart"/>
      <w:r w:rsidR="00823CC3">
        <w:rPr>
          <w:lang w:val="pt-BR"/>
        </w:rPr>
        <w:t>Brisanet</w:t>
      </w:r>
      <w:proofErr w:type="spellEnd"/>
      <w:r w:rsidR="00823CC3">
        <w:rPr>
          <w:lang w:val="pt-BR"/>
        </w:rPr>
        <w:t xml:space="preserve"> possui todos os recursos técnicos, jurídicos e financeiros para avaliar a contratação de seus fornecedores</w:t>
      </w:r>
      <w:r w:rsidR="00071F8D">
        <w:rPr>
          <w:lang w:val="pt-BR"/>
        </w:rPr>
        <w:t xml:space="preserve">. A </w:t>
      </w:r>
      <w:proofErr w:type="spellStart"/>
      <w:r w:rsidR="00071F8D">
        <w:rPr>
          <w:lang w:val="pt-BR"/>
        </w:rPr>
        <w:t>Brisanet</w:t>
      </w:r>
      <w:proofErr w:type="spellEnd"/>
      <w:r w:rsidR="00071F8D">
        <w:rPr>
          <w:lang w:val="pt-BR"/>
        </w:rPr>
        <w:t xml:space="preserve"> </w:t>
      </w:r>
      <w:r w:rsidR="00071F8D">
        <w:rPr>
          <w:b/>
          <w:bCs/>
          <w:lang w:val="pt-BR"/>
        </w:rPr>
        <w:t>escolheu</w:t>
      </w:r>
      <w:r w:rsidR="00071F8D">
        <w:rPr>
          <w:lang w:val="pt-BR"/>
        </w:rPr>
        <w:t xml:space="preserve"> a </w:t>
      </w:r>
      <w:proofErr w:type="spellStart"/>
      <w:r w:rsidR="00071F8D">
        <w:rPr>
          <w:lang w:val="pt-BR"/>
        </w:rPr>
        <w:t>Seidor</w:t>
      </w:r>
      <w:proofErr w:type="spellEnd"/>
      <w:r w:rsidR="007A0CC8">
        <w:rPr>
          <w:lang w:val="pt-BR"/>
        </w:rPr>
        <w:t xml:space="preserve">, negociou termos, cláusulas e valores. Não há qualquer semelhança entre a contratação discutida nestes autos com a relação </w:t>
      </w:r>
      <w:r w:rsidR="00687571">
        <w:rPr>
          <w:lang w:val="pt-BR"/>
        </w:rPr>
        <w:t>entre uma pessoa física e a concessionária de energia elétrica, que, de regra, detém monopólio e impõe todas as condições para a prestação de um serviço essencial.</w:t>
      </w:r>
    </w:p>
    <w:p w14:paraId="735F43E2" w14:textId="547355E8" w:rsidR="00AE261B" w:rsidRDefault="00687571" w:rsidP="00AE261B">
      <w:pPr>
        <w:pStyle w:val="PargrafodaLista"/>
        <w:rPr>
          <w:lang w:val="pt-BR"/>
        </w:rPr>
      </w:pPr>
      <w:r>
        <w:rPr>
          <w:lang w:val="pt-BR"/>
        </w:rPr>
        <w:t xml:space="preserve">A </w:t>
      </w:r>
      <w:proofErr w:type="spellStart"/>
      <w:r>
        <w:rPr>
          <w:lang w:val="pt-BR"/>
        </w:rPr>
        <w:t>Brisanet</w:t>
      </w:r>
      <w:proofErr w:type="spellEnd"/>
      <w:r>
        <w:rPr>
          <w:lang w:val="pt-BR"/>
        </w:rPr>
        <w:t xml:space="preserve">, por sua vez, admite ter </w:t>
      </w:r>
      <w:r>
        <w:rPr>
          <w:b/>
          <w:bCs/>
          <w:lang w:val="pt-BR"/>
        </w:rPr>
        <w:t>op</w:t>
      </w:r>
      <w:r w:rsidR="00A441C3">
        <w:rPr>
          <w:b/>
          <w:bCs/>
          <w:lang w:val="pt-BR"/>
        </w:rPr>
        <w:t xml:space="preserve">tado </w:t>
      </w:r>
      <w:r w:rsidR="00A441C3">
        <w:rPr>
          <w:lang w:val="pt-BR"/>
        </w:rPr>
        <w:t xml:space="preserve">pela </w:t>
      </w:r>
      <w:proofErr w:type="spellStart"/>
      <w:r w:rsidR="00A441C3">
        <w:rPr>
          <w:lang w:val="pt-BR"/>
        </w:rPr>
        <w:t>Seidor</w:t>
      </w:r>
      <w:proofErr w:type="spellEnd"/>
      <w:r w:rsidR="00A441C3">
        <w:rPr>
          <w:lang w:val="pt-BR"/>
        </w:rPr>
        <w:t xml:space="preserve">. </w:t>
      </w:r>
      <w:r w:rsidR="001E270F">
        <w:rPr>
          <w:lang w:val="pt-BR"/>
        </w:rPr>
        <w:t>Ou seja, a</w:t>
      </w:r>
      <w:r w:rsidR="00A441C3">
        <w:rPr>
          <w:lang w:val="pt-BR"/>
        </w:rPr>
        <w:t xml:space="preserve"> contratação não se deu por força de um estado de necessidade, mas de um interesse da autora de </w:t>
      </w:r>
      <w:r w:rsidR="00F14104">
        <w:rPr>
          <w:lang w:val="pt-BR"/>
        </w:rPr>
        <w:t>incrementar sua atividade empresarial, o que descaracteriza, sob qualquer ótica, em especial considerando seu poderio econômico, a relação de hipossuficiência a justificar a análise da controvérsia à luz do CDC:</w:t>
      </w:r>
      <w:r w:rsidR="00AE261B" w:rsidRPr="00AE261B">
        <w:rPr>
          <w:lang w:val="pt-BR"/>
        </w:rPr>
        <w:t xml:space="preserve"> </w:t>
      </w:r>
    </w:p>
    <w:p w14:paraId="1EA0534D" w14:textId="77777777" w:rsidR="00ED6B63" w:rsidRDefault="00ED6B63" w:rsidP="00ED6B63">
      <w:pPr>
        <w:pStyle w:val="Citao"/>
        <w:rPr>
          <w:lang w:val="pt-BR"/>
        </w:rPr>
      </w:pPr>
      <w:r w:rsidRPr="00ED6B63">
        <w:rPr>
          <w:lang w:val="pt-BR"/>
        </w:rPr>
        <w:t xml:space="preserve">Considerando a </w:t>
      </w:r>
      <w:r w:rsidRPr="00921294">
        <w:rPr>
          <w:b/>
          <w:bCs/>
          <w:lang w:val="pt-BR"/>
        </w:rPr>
        <w:t>estratégia</w:t>
      </w:r>
      <w:r w:rsidRPr="00ED6B63">
        <w:rPr>
          <w:lang w:val="pt-BR"/>
        </w:rPr>
        <w:t xml:space="preserve"> </w:t>
      </w:r>
      <w:r w:rsidRPr="00921294">
        <w:rPr>
          <w:b/>
          <w:bCs/>
          <w:lang w:val="pt-BR"/>
        </w:rPr>
        <w:t>de expansão</w:t>
      </w:r>
      <w:r w:rsidRPr="00ED6B63">
        <w:rPr>
          <w:lang w:val="pt-BR"/>
        </w:rPr>
        <w:t xml:space="preserve"> da BRISANET e a necessidade de </w:t>
      </w:r>
      <w:r w:rsidRPr="00921294">
        <w:rPr>
          <w:b/>
          <w:bCs/>
          <w:lang w:val="pt-BR"/>
        </w:rPr>
        <w:t>modernização</w:t>
      </w:r>
      <w:r w:rsidRPr="00ED6B63">
        <w:rPr>
          <w:lang w:val="pt-BR"/>
        </w:rPr>
        <w:t xml:space="preserve"> após a concessão para operar a rede 5G, tornou-se imprescindível a adoção de mudanças estruturais e tecnológicas para </w:t>
      </w:r>
      <w:r w:rsidRPr="00921294">
        <w:rPr>
          <w:b/>
          <w:bCs/>
          <w:lang w:val="pt-BR"/>
        </w:rPr>
        <w:t>viabilizar a</w:t>
      </w:r>
      <w:r w:rsidRPr="00ED6B63">
        <w:rPr>
          <w:lang w:val="pt-BR"/>
        </w:rPr>
        <w:t xml:space="preserve"> </w:t>
      </w:r>
      <w:r w:rsidRPr="00921294">
        <w:rPr>
          <w:b/>
          <w:bCs/>
          <w:lang w:val="pt-BR"/>
        </w:rPr>
        <w:t>gestão eficiente dessa nova tecnologia</w:t>
      </w:r>
      <w:r w:rsidRPr="00ED6B63">
        <w:rPr>
          <w:lang w:val="pt-BR"/>
        </w:rPr>
        <w:t xml:space="preserve">. </w:t>
      </w:r>
      <w:r>
        <w:rPr>
          <w:lang w:val="pt-BR"/>
        </w:rPr>
        <w:t>(...)</w:t>
      </w:r>
    </w:p>
    <w:p w14:paraId="55794C25" w14:textId="7746B757" w:rsidR="00ED6B63" w:rsidRDefault="00AE261B" w:rsidP="00ED6B63">
      <w:pPr>
        <w:pStyle w:val="Citao"/>
        <w:rPr>
          <w:lang w:val="pt-BR"/>
        </w:rPr>
      </w:pPr>
      <w:r w:rsidRPr="00AE261B">
        <w:rPr>
          <w:lang w:val="pt-BR"/>
        </w:rPr>
        <w:t xml:space="preserve">Devido à importância do projeto e relevância das obrigações assumidas, a Autora </w:t>
      </w:r>
      <w:r w:rsidRPr="00921294">
        <w:rPr>
          <w:b/>
          <w:bCs/>
          <w:lang w:val="pt-BR"/>
        </w:rPr>
        <w:t xml:space="preserve">buscou no mercado empresas renomadas </w:t>
      </w:r>
      <w:r w:rsidRPr="00AE261B">
        <w:rPr>
          <w:lang w:val="pt-BR"/>
        </w:rPr>
        <w:t xml:space="preserve">para implementação de sistema capaz de integrar seus processos </w:t>
      </w:r>
      <w:r w:rsidRPr="00AE261B">
        <w:rPr>
          <w:lang w:val="pt-BR"/>
        </w:rPr>
        <w:lastRenderedPageBreak/>
        <w:t xml:space="preserve">e atender as atividades operacionais. Na ocasião, a BRISANET </w:t>
      </w:r>
      <w:r w:rsidRPr="00921294">
        <w:rPr>
          <w:b/>
          <w:bCs/>
          <w:lang w:val="pt-BR"/>
        </w:rPr>
        <w:t>optou</w:t>
      </w:r>
      <w:r w:rsidRPr="00AE261B">
        <w:rPr>
          <w:lang w:val="pt-BR"/>
        </w:rPr>
        <w:t xml:space="preserve"> pelas soluções fornecidas pela SAP, empresa alemã de software de reconhecida pela excelência em sistemas de Planejamento de Recursos Empresariais (ERP).</w:t>
      </w:r>
    </w:p>
    <w:p w14:paraId="5C05220F" w14:textId="3EAFEFD6" w:rsidR="008143DE" w:rsidRDefault="00D346BE" w:rsidP="00793B21">
      <w:pPr>
        <w:pStyle w:val="PargrafodaLista"/>
        <w:rPr>
          <w:lang w:val="pt-BR"/>
        </w:rPr>
      </w:pPr>
      <w:r>
        <w:rPr>
          <w:lang w:val="pt-BR"/>
        </w:rPr>
        <w:t xml:space="preserve">A autora, </w:t>
      </w:r>
      <w:r w:rsidR="007B0B5A">
        <w:rPr>
          <w:lang w:val="pt-BR"/>
        </w:rPr>
        <w:t>como se percebe</w:t>
      </w:r>
      <w:r>
        <w:rPr>
          <w:lang w:val="pt-BR"/>
        </w:rPr>
        <w:t xml:space="preserve">, encontrou na contatação da </w:t>
      </w:r>
      <w:proofErr w:type="spellStart"/>
      <w:r>
        <w:rPr>
          <w:lang w:val="pt-BR"/>
        </w:rPr>
        <w:t>Seidor</w:t>
      </w:r>
      <w:proofErr w:type="spellEnd"/>
      <w:r>
        <w:rPr>
          <w:lang w:val="pt-BR"/>
        </w:rPr>
        <w:t xml:space="preserve"> a melhor oportunidade para o seu negócio, </w:t>
      </w:r>
      <w:r w:rsidR="007B0B5A">
        <w:rPr>
          <w:lang w:val="pt-BR"/>
        </w:rPr>
        <w:t>o que de modo algum altera a natureza empresarial da relação jurídica entabulada, em especial considerando tratar-se de uma contratação firmada por duas partes sofisticadas, com meios financeiros e técnicos de compreender, negociar, tratar e endereçar suas posições, o que inviabiliza o reconhecimento de qualquer vulnerabilidade da demandante neste ponto.</w:t>
      </w:r>
    </w:p>
    <w:p w14:paraId="53A8D3E6" w14:textId="54B9191C" w:rsidR="00793B21" w:rsidRPr="00793B21" w:rsidRDefault="00793B21" w:rsidP="00793B21">
      <w:pPr>
        <w:pStyle w:val="PargrafodaLista"/>
        <w:rPr>
          <w:lang w:val="pt-BR"/>
        </w:rPr>
      </w:pPr>
      <w:r w:rsidRPr="00793B21">
        <w:rPr>
          <w:lang w:val="pt-BR"/>
        </w:rPr>
        <w:t>Reconhecer a incidência do CDC no presente caso</w:t>
      </w:r>
      <w:r>
        <w:rPr>
          <w:lang w:val="pt-BR"/>
        </w:rPr>
        <w:t>, portanto,</w:t>
      </w:r>
      <w:r w:rsidRPr="00793B21">
        <w:rPr>
          <w:lang w:val="pt-BR"/>
        </w:rPr>
        <w:t xml:space="preserve"> implicaria </w:t>
      </w:r>
      <w:r w:rsidRPr="00793B21">
        <w:rPr>
          <w:b/>
          <w:bCs/>
          <w:lang w:val="pt-BR"/>
        </w:rPr>
        <w:t xml:space="preserve">banalizar a exceção da teoria finalista </w:t>
      </w:r>
      <w:r>
        <w:rPr>
          <w:b/>
          <w:bCs/>
          <w:lang w:val="pt-BR"/>
        </w:rPr>
        <w:t xml:space="preserve">tradicional e da </w:t>
      </w:r>
      <w:r w:rsidRPr="00793B21">
        <w:rPr>
          <w:b/>
          <w:bCs/>
          <w:lang w:val="pt-BR"/>
        </w:rPr>
        <w:t>mitigada</w:t>
      </w:r>
      <w:r w:rsidRPr="00793B21">
        <w:rPr>
          <w:lang w:val="pt-BR"/>
        </w:rPr>
        <w:t xml:space="preserve">, esvaziando seus limites e </w:t>
      </w:r>
      <w:r w:rsidR="008143DE">
        <w:rPr>
          <w:lang w:val="pt-BR"/>
        </w:rPr>
        <w:t xml:space="preserve">deformando </w:t>
      </w:r>
      <w:r w:rsidRPr="00793B21">
        <w:rPr>
          <w:lang w:val="pt-BR"/>
        </w:rPr>
        <w:t>relações empresariais paritárias em relações de consumo, em afronta à segurança jurídica</w:t>
      </w:r>
      <w:r w:rsidR="008143DE">
        <w:rPr>
          <w:lang w:val="pt-BR"/>
        </w:rPr>
        <w:t xml:space="preserve"> e à legislação aplicável</w:t>
      </w:r>
      <w:r w:rsidRPr="00793B21">
        <w:rPr>
          <w:lang w:val="pt-BR"/>
        </w:rPr>
        <w:t>.</w:t>
      </w:r>
    </w:p>
    <w:p w14:paraId="0ED5F1F4" w14:textId="77777777" w:rsidR="00793B21" w:rsidRDefault="00793B21" w:rsidP="00793B21">
      <w:pPr>
        <w:pStyle w:val="PargrafodaLista"/>
        <w:rPr>
          <w:lang w:val="pt-BR"/>
        </w:rPr>
      </w:pPr>
      <w:r w:rsidRPr="00793B21">
        <w:rPr>
          <w:lang w:val="pt-BR"/>
        </w:rPr>
        <w:t xml:space="preserve">Dessa forma, impõe-se o reconhecimento da </w:t>
      </w:r>
      <w:r w:rsidRPr="00793B21">
        <w:rPr>
          <w:b/>
          <w:bCs/>
          <w:lang w:val="pt-BR"/>
        </w:rPr>
        <w:t>inaplicabilidade do Código de Defesa do Consumidor</w:t>
      </w:r>
      <w:r w:rsidRPr="00793B21">
        <w:rPr>
          <w:lang w:val="pt-BR"/>
        </w:rPr>
        <w:t xml:space="preserve">, devendo a controvérsia ser apreciada exclusivamente à luz do </w:t>
      </w:r>
      <w:r w:rsidRPr="00793B21">
        <w:rPr>
          <w:b/>
          <w:bCs/>
          <w:lang w:val="pt-BR"/>
        </w:rPr>
        <w:t>Direito Civil e Empresarial</w:t>
      </w:r>
      <w:r w:rsidRPr="00793B21">
        <w:rPr>
          <w:lang w:val="pt-BR"/>
        </w:rPr>
        <w:t>, com a consequente rejeição das pretensões da autora fundadas na legislação consumerista.</w:t>
      </w:r>
    </w:p>
    <w:p w14:paraId="24AF1143" w14:textId="0A4258C6" w:rsidR="005A01DC" w:rsidRDefault="005A01DC" w:rsidP="005A01DC">
      <w:pPr>
        <w:pStyle w:val="Ttulo2"/>
        <w:rPr>
          <w:lang w:val="pt-BR"/>
        </w:rPr>
      </w:pPr>
      <w:r>
        <w:rPr>
          <w:lang w:val="pt-BR"/>
        </w:rPr>
        <w:t>A má-fé processual da Autora</w:t>
      </w:r>
    </w:p>
    <w:p w14:paraId="6B360BC8" w14:textId="77777777" w:rsidR="005A01DC" w:rsidRPr="000679BA" w:rsidRDefault="005A01DC" w:rsidP="005A01DC">
      <w:pPr>
        <w:pStyle w:val="PargrafodaLista"/>
        <w:rPr>
          <w:lang w:val="pt-BR"/>
        </w:rPr>
      </w:pPr>
      <w:r w:rsidRPr="000679BA">
        <w:rPr>
          <w:lang w:val="pt-BR"/>
        </w:rPr>
        <w:t xml:space="preserve">Conforme será demonstrado nesta contestação/reconvenção, é manifesta a tentativa da </w:t>
      </w:r>
      <w:proofErr w:type="spellStart"/>
      <w:r w:rsidRPr="000679BA">
        <w:rPr>
          <w:lang w:val="pt-BR"/>
        </w:rPr>
        <w:t>Brisanet</w:t>
      </w:r>
      <w:proofErr w:type="spellEnd"/>
      <w:r w:rsidRPr="000679BA">
        <w:rPr>
          <w:lang w:val="pt-BR"/>
        </w:rPr>
        <w:t xml:space="preserve"> de tentar se locupletar às custas da </w:t>
      </w:r>
      <w:proofErr w:type="spellStart"/>
      <w:r w:rsidRPr="000679BA">
        <w:rPr>
          <w:lang w:val="pt-BR"/>
        </w:rPr>
        <w:t>Seidor</w:t>
      </w:r>
      <w:proofErr w:type="spellEnd"/>
      <w:r w:rsidRPr="000679BA">
        <w:rPr>
          <w:lang w:val="pt-BR"/>
        </w:rPr>
        <w:t xml:space="preserve"> por meio desta ação. A desfaçatez da </w:t>
      </w:r>
      <w:proofErr w:type="spellStart"/>
      <w:r w:rsidRPr="000679BA">
        <w:rPr>
          <w:lang w:val="pt-BR"/>
        </w:rPr>
        <w:t>Brisanet</w:t>
      </w:r>
      <w:proofErr w:type="spellEnd"/>
      <w:r w:rsidRPr="000679BA">
        <w:rPr>
          <w:lang w:val="pt-BR"/>
        </w:rPr>
        <w:t xml:space="preserve"> causa espécie: ser integralmente reembolsada pelos valores pagos à </w:t>
      </w:r>
      <w:proofErr w:type="spellStart"/>
      <w:r w:rsidRPr="000679BA">
        <w:rPr>
          <w:lang w:val="pt-BR"/>
        </w:rPr>
        <w:t>Seidor</w:t>
      </w:r>
      <w:proofErr w:type="spellEnd"/>
      <w:r w:rsidRPr="000679BA">
        <w:rPr>
          <w:lang w:val="pt-BR"/>
        </w:rPr>
        <w:t>, como se todo o serviço prestado pela ré/reconvinte não tivesse entregado resultado algum, o que obviamente não corresponde à verdade.</w:t>
      </w:r>
    </w:p>
    <w:p w14:paraId="136EECB3" w14:textId="77777777" w:rsidR="005A01DC" w:rsidRPr="000679BA" w:rsidRDefault="005A01DC" w:rsidP="005A01DC">
      <w:pPr>
        <w:pStyle w:val="PargrafodaLista"/>
        <w:rPr>
          <w:lang w:val="pt-BR"/>
        </w:rPr>
      </w:pPr>
      <w:r w:rsidRPr="000679BA">
        <w:rPr>
          <w:lang w:val="pt-BR"/>
        </w:rPr>
        <w:t xml:space="preserve">Ainda assim, o ponto fulcral levantado neste capítulo, e que denuncia o descumprimento de deveres basilares da </w:t>
      </w:r>
      <w:proofErr w:type="spellStart"/>
      <w:r w:rsidRPr="000679BA">
        <w:rPr>
          <w:lang w:val="pt-BR"/>
        </w:rPr>
        <w:t>Brisanet</w:t>
      </w:r>
      <w:proofErr w:type="spellEnd"/>
      <w:r w:rsidRPr="000679BA">
        <w:rPr>
          <w:lang w:val="pt-BR"/>
        </w:rPr>
        <w:t xml:space="preserve"> perante </w:t>
      </w:r>
      <w:r w:rsidRPr="000679BA">
        <w:rPr>
          <w:lang w:val="pt-BR"/>
        </w:rPr>
        <w:lastRenderedPageBreak/>
        <w:t>este juízo, é ausência de constrangimento em ocultar deste juízo dezenas de documentos cruciais para compreender a realidade que permeou a relação contratual entabulada entre as partes e da qual se beneficiou – e se beneficia até hoje.</w:t>
      </w:r>
    </w:p>
    <w:p w14:paraId="217B3804" w14:textId="77777777" w:rsidR="005A01DC" w:rsidRPr="000679BA" w:rsidRDefault="005A01DC" w:rsidP="005A01DC">
      <w:pPr>
        <w:pStyle w:val="PargrafodaLista"/>
        <w:rPr>
          <w:lang w:val="pt-BR"/>
        </w:rPr>
      </w:pPr>
      <w:r w:rsidRPr="000679BA">
        <w:rPr>
          <w:lang w:val="pt-BR"/>
        </w:rPr>
        <w:t>A autora tenta, assim, expor os fatos relevantes a esta discussão, não para o fim de deixar de mencionar algum ponto pouco relevante à compreensão dos fatos, mas em uma evidente tentativa de ludibriar este juízo.</w:t>
      </w:r>
    </w:p>
    <w:p w14:paraId="0F20B2A5" w14:textId="77777777" w:rsidR="005A01DC" w:rsidRPr="000679BA" w:rsidRDefault="005A01DC" w:rsidP="005A01DC">
      <w:pPr>
        <w:pStyle w:val="PargrafodaLista"/>
        <w:rPr>
          <w:lang w:val="pt-BR"/>
        </w:rPr>
      </w:pPr>
      <w:r w:rsidRPr="000679BA">
        <w:rPr>
          <w:b/>
          <w:bCs/>
          <w:lang w:val="pt-BR"/>
        </w:rPr>
        <w:t xml:space="preserve">A autora jamais mencionou na inicial ter realizado mais de 70 Solicitações de Mudança (“SMD”) do escopo que originalmente contratou junto à </w:t>
      </w:r>
      <w:proofErr w:type="spellStart"/>
      <w:r w:rsidRPr="000679BA">
        <w:rPr>
          <w:b/>
          <w:bCs/>
          <w:lang w:val="pt-BR"/>
        </w:rPr>
        <w:t>Seidor</w:t>
      </w:r>
      <w:proofErr w:type="spellEnd"/>
      <w:r w:rsidRPr="000679BA">
        <w:rPr>
          <w:lang w:val="pt-BR"/>
        </w:rPr>
        <w:t xml:space="preserve">, o que exigiu a reorganização do planejamento acordado em contrato. Trata-se de extensa documentação discutida entre as partes, </w:t>
      </w:r>
      <w:r w:rsidRPr="000679BA">
        <w:rPr>
          <w:b/>
          <w:bCs/>
          <w:lang w:val="pt-BR"/>
        </w:rPr>
        <w:t xml:space="preserve">firmada pela </w:t>
      </w:r>
      <w:proofErr w:type="spellStart"/>
      <w:r w:rsidRPr="000679BA">
        <w:rPr>
          <w:b/>
          <w:bCs/>
          <w:lang w:val="pt-BR"/>
        </w:rPr>
        <w:t>Brisanet</w:t>
      </w:r>
      <w:proofErr w:type="spellEnd"/>
      <w:r w:rsidRPr="000679BA">
        <w:rPr>
          <w:lang w:val="pt-BR"/>
        </w:rPr>
        <w:t xml:space="preserve"> e que foi deliberadamente ocultada deste juízo, em uma evidente tentativa de obter sucesso, em um primeiro momento, no pedido de concessão de tutela de urgência acertadamente indeferido por este douto juízo.</w:t>
      </w:r>
    </w:p>
    <w:p w14:paraId="74721877" w14:textId="77777777" w:rsidR="005A01DC" w:rsidRPr="000679BA" w:rsidRDefault="005A01DC" w:rsidP="005A01DC">
      <w:pPr>
        <w:pStyle w:val="PargrafodaLista"/>
        <w:rPr>
          <w:lang w:val="pt-BR"/>
        </w:rPr>
      </w:pPr>
      <w:r w:rsidRPr="000679BA">
        <w:rPr>
          <w:lang w:val="pt-BR"/>
        </w:rPr>
        <w:t xml:space="preserve">Ademais, também buscou a autora ludibriar este juízo ao deixar de mencionar que, durante a execução do contrato, cada etapa entregue pela </w:t>
      </w:r>
      <w:proofErr w:type="spellStart"/>
      <w:r w:rsidRPr="000679BA">
        <w:rPr>
          <w:lang w:val="pt-BR"/>
        </w:rPr>
        <w:t>Seidor</w:t>
      </w:r>
      <w:proofErr w:type="spellEnd"/>
      <w:r w:rsidRPr="000679BA">
        <w:rPr>
          <w:lang w:val="pt-BR"/>
        </w:rPr>
        <w:t xml:space="preserve"> era entregue para testes à autora, </w:t>
      </w:r>
      <w:r w:rsidRPr="000679BA">
        <w:rPr>
          <w:b/>
          <w:bCs/>
          <w:lang w:val="pt-BR"/>
        </w:rPr>
        <w:t xml:space="preserve">e que a equipe da </w:t>
      </w:r>
      <w:proofErr w:type="spellStart"/>
      <w:r w:rsidRPr="000679BA">
        <w:rPr>
          <w:b/>
          <w:bCs/>
          <w:lang w:val="pt-BR"/>
        </w:rPr>
        <w:t>Brisanet</w:t>
      </w:r>
      <w:proofErr w:type="spellEnd"/>
      <w:r w:rsidRPr="000679BA">
        <w:rPr>
          <w:b/>
          <w:bCs/>
          <w:lang w:val="pt-BR"/>
        </w:rPr>
        <w:t xml:space="preserve"> realizava todos os testes antes de assinar um Termo de Aceite de Entrega (TAE)</w:t>
      </w:r>
      <w:r w:rsidRPr="000679BA">
        <w:rPr>
          <w:lang w:val="pt-BR"/>
        </w:rPr>
        <w:t xml:space="preserve">. Ao todo, foram firmados dezenas de TAE, nos quais a autora reconheceu a ausência de pendências críticas que impedissem a aceitação das soluções desenvolvidas pela </w:t>
      </w:r>
      <w:proofErr w:type="spellStart"/>
      <w:r w:rsidRPr="000679BA">
        <w:rPr>
          <w:lang w:val="pt-BR"/>
        </w:rPr>
        <w:t>Seidor</w:t>
      </w:r>
      <w:proofErr w:type="spellEnd"/>
      <w:r w:rsidRPr="000679BA">
        <w:rPr>
          <w:lang w:val="pt-BR"/>
        </w:rPr>
        <w:t>.</w:t>
      </w:r>
    </w:p>
    <w:p w14:paraId="582173BB" w14:textId="77777777" w:rsidR="005A01DC" w:rsidRPr="000679BA" w:rsidRDefault="005A01DC" w:rsidP="005A01DC">
      <w:pPr>
        <w:pStyle w:val="PargrafodaLista"/>
        <w:rPr>
          <w:lang w:val="pt-BR"/>
        </w:rPr>
      </w:pPr>
      <w:r w:rsidRPr="000679BA">
        <w:rPr>
          <w:lang w:val="pt-BR"/>
        </w:rPr>
        <w:t xml:space="preserve">Não se questiona o direito da autora em defender os direitos que equivocadamente acredita possuir perante a </w:t>
      </w:r>
      <w:proofErr w:type="spellStart"/>
      <w:r w:rsidRPr="000679BA">
        <w:rPr>
          <w:lang w:val="pt-BR"/>
        </w:rPr>
        <w:t>Seidor</w:t>
      </w:r>
      <w:proofErr w:type="spellEnd"/>
      <w:r w:rsidRPr="000679BA">
        <w:rPr>
          <w:lang w:val="pt-BR"/>
        </w:rPr>
        <w:t xml:space="preserve">. Todavia, uma breve leitura da sua manifestação e da defesa acostada pela </w:t>
      </w:r>
      <w:proofErr w:type="spellStart"/>
      <w:r w:rsidRPr="000679BA">
        <w:rPr>
          <w:lang w:val="pt-BR"/>
        </w:rPr>
        <w:t>Seidor</w:t>
      </w:r>
      <w:proofErr w:type="spellEnd"/>
      <w:r w:rsidRPr="000679BA">
        <w:rPr>
          <w:lang w:val="pt-BR"/>
        </w:rPr>
        <w:t xml:space="preserve"> denunciam que, à realidade, a </w:t>
      </w:r>
      <w:proofErr w:type="spellStart"/>
      <w:r w:rsidRPr="000679BA">
        <w:rPr>
          <w:lang w:val="pt-BR"/>
        </w:rPr>
        <w:t>Brisanet</w:t>
      </w:r>
      <w:proofErr w:type="spellEnd"/>
      <w:r w:rsidRPr="000679BA">
        <w:rPr>
          <w:lang w:val="pt-BR"/>
        </w:rPr>
        <w:t xml:space="preserve"> tentou se beneficiar às custas da </w:t>
      </w:r>
      <w:proofErr w:type="spellStart"/>
      <w:r w:rsidRPr="000679BA">
        <w:rPr>
          <w:lang w:val="pt-BR"/>
        </w:rPr>
        <w:t>Seidor</w:t>
      </w:r>
      <w:proofErr w:type="spellEnd"/>
      <w:r>
        <w:rPr>
          <w:lang w:val="pt-BR"/>
        </w:rPr>
        <w:t>, deixando de expor os fatos conforme a verdade e deduzindo pretensões contra fatos incontroversos</w:t>
      </w:r>
      <w:r w:rsidRPr="000679BA">
        <w:rPr>
          <w:lang w:val="pt-BR"/>
        </w:rPr>
        <w:t xml:space="preserve">, em frontal descumprimento dos deveres previstos no art. 77, I, </w:t>
      </w:r>
      <w:r>
        <w:rPr>
          <w:lang w:val="pt-BR"/>
        </w:rPr>
        <w:t xml:space="preserve">e 80 </w:t>
      </w:r>
      <w:r w:rsidRPr="000679BA">
        <w:rPr>
          <w:lang w:val="pt-BR"/>
        </w:rPr>
        <w:t>do CPC:</w:t>
      </w:r>
    </w:p>
    <w:p w14:paraId="1661B95C" w14:textId="77777777" w:rsidR="005A01DC" w:rsidRPr="000679BA" w:rsidRDefault="005A01DC" w:rsidP="005A01DC">
      <w:pPr>
        <w:pStyle w:val="Citao"/>
        <w:rPr>
          <w:spacing w:val="0"/>
          <w:lang w:val="pt-BR"/>
        </w:rPr>
      </w:pPr>
      <w:r w:rsidRPr="000679BA">
        <w:rPr>
          <w:lang w:val="pt-BR"/>
        </w:rPr>
        <w:lastRenderedPageBreak/>
        <w:t> </w:t>
      </w:r>
      <w:bookmarkStart w:id="363" w:name="art77"/>
      <w:bookmarkEnd w:id="363"/>
      <w:r w:rsidRPr="000679BA">
        <w:rPr>
          <w:lang w:val="pt-BR"/>
        </w:rPr>
        <w:t>Art. 77. Além de outros previstos neste Código, são deveres das partes, de seus procuradores e de todos aqueles que de qualquer forma participem do processo:</w:t>
      </w:r>
    </w:p>
    <w:p w14:paraId="3E10AB87" w14:textId="77777777" w:rsidR="005A01DC" w:rsidRDefault="005A01DC" w:rsidP="005A01DC">
      <w:pPr>
        <w:pStyle w:val="Citao"/>
        <w:rPr>
          <w:lang w:val="pt-BR"/>
        </w:rPr>
      </w:pPr>
      <w:bookmarkStart w:id="364" w:name="art77i"/>
      <w:bookmarkEnd w:id="364"/>
      <w:r w:rsidRPr="000679BA">
        <w:rPr>
          <w:lang w:val="pt-BR"/>
        </w:rPr>
        <w:t xml:space="preserve">I - </w:t>
      </w:r>
      <w:proofErr w:type="gramStart"/>
      <w:r w:rsidRPr="000679BA">
        <w:rPr>
          <w:lang w:val="pt-BR"/>
        </w:rPr>
        <w:t>expor</w:t>
      </w:r>
      <w:proofErr w:type="gramEnd"/>
      <w:r w:rsidRPr="000679BA">
        <w:rPr>
          <w:lang w:val="pt-BR"/>
        </w:rPr>
        <w:t xml:space="preserve"> os fatos em juízo conforme a verdade;</w:t>
      </w:r>
    </w:p>
    <w:p w14:paraId="20914139" w14:textId="77777777" w:rsidR="005A01DC" w:rsidRPr="00862519" w:rsidRDefault="005A01DC" w:rsidP="005A01DC">
      <w:pPr>
        <w:pStyle w:val="Citao"/>
        <w:rPr>
          <w:lang w:val="pt-BR"/>
        </w:rPr>
      </w:pPr>
      <w:r w:rsidRPr="00862519">
        <w:rPr>
          <w:lang w:val="pt-BR"/>
        </w:rPr>
        <w:t> </w:t>
      </w:r>
      <w:bookmarkStart w:id="365" w:name="art80"/>
      <w:bookmarkEnd w:id="365"/>
      <w:r w:rsidRPr="00862519">
        <w:rPr>
          <w:lang w:val="pt-BR"/>
        </w:rPr>
        <w:t>Art. 80. Considera-se litigante de má-fé aquele que:</w:t>
      </w:r>
    </w:p>
    <w:p w14:paraId="7F7FDFC0" w14:textId="77777777" w:rsidR="005A01DC" w:rsidRPr="00862519" w:rsidRDefault="005A01DC" w:rsidP="005A01DC">
      <w:pPr>
        <w:pStyle w:val="Citao"/>
        <w:rPr>
          <w:lang w:val="pt-BR"/>
        </w:rPr>
      </w:pPr>
      <w:bookmarkStart w:id="366" w:name="art80i"/>
      <w:bookmarkEnd w:id="366"/>
      <w:r w:rsidRPr="00862519">
        <w:rPr>
          <w:lang w:val="pt-BR"/>
        </w:rPr>
        <w:t xml:space="preserve">I - </w:t>
      </w:r>
      <w:proofErr w:type="gramStart"/>
      <w:r w:rsidRPr="00862519">
        <w:rPr>
          <w:lang w:val="pt-BR"/>
        </w:rPr>
        <w:t>deduzir</w:t>
      </w:r>
      <w:proofErr w:type="gramEnd"/>
      <w:r w:rsidRPr="00862519">
        <w:rPr>
          <w:lang w:val="pt-BR"/>
        </w:rPr>
        <w:t xml:space="preserve"> pretensão ou defesa contra texto expresso de lei ou fato incontroverso;</w:t>
      </w:r>
    </w:p>
    <w:p w14:paraId="67B7C3DB" w14:textId="77777777" w:rsidR="005A01DC" w:rsidRPr="00862519" w:rsidRDefault="005A01DC" w:rsidP="005A01DC">
      <w:pPr>
        <w:pStyle w:val="Citao"/>
        <w:rPr>
          <w:lang w:val="pt-BR"/>
        </w:rPr>
      </w:pPr>
      <w:bookmarkStart w:id="367" w:name="art80ii"/>
      <w:bookmarkEnd w:id="367"/>
      <w:r w:rsidRPr="00862519">
        <w:rPr>
          <w:lang w:val="pt-BR"/>
        </w:rPr>
        <w:t xml:space="preserve">II - </w:t>
      </w:r>
      <w:proofErr w:type="gramStart"/>
      <w:r w:rsidRPr="00862519">
        <w:rPr>
          <w:lang w:val="pt-BR"/>
        </w:rPr>
        <w:t>alterar</w:t>
      </w:r>
      <w:proofErr w:type="gramEnd"/>
      <w:r w:rsidRPr="00862519">
        <w:rPr>
          <w:lang w:val="pt-BR"/>
        </w:rPr>
        <w:t xml:space="preserve"> a verdade dos fatos;</w:t>
      </w:r>
    </w:p>
    <w:p w14:paraId="0FE1932F" w14:textId="77777777" w:rsidR="005A01DC" w:rsidRPr="000679BA" w:rsidRDefault="005A01DC" w:rsidP="005A01DC">
      <w:pPr>
        <w:pStyle w:val="PargrafodaLista"/>
        <w:rPr>
          <w:lang w:val="pt-BR"/>
        </w:rPr>
      </w:pPr>
      <w:r w:rsidRPr="000679BA">
        <w:rPr>
          <w:lang w:val="pt-BR"/>
        </w:rPr>
        <w:t>Neste sentido, importante consignar que o TJSP reconhece em sua jurisprudência que a tentativa de levar o juízo a erro, por meio da modificação deliberada da realidade dos fatos, configura litigância de má-fé:</w:t>
      </w:r>
    </w:p>
    <w:p w14:paraId="5BD837C2" w14:textId="77777777" w:rsidR="005A01DC" w:rsidRDefault="005A01DC" w:rsidP="005A01DC">
      <w:pPr>
        <w:pStyle w:val="Citao"/>
        <w:rPr>
          <w:lang w:val="pt-BR"/>
        </w:rPr>
      </w:pPr>
      <w:r w:rsidRPr="000679BA">
        <w:rPr>
          <w:lang w:val="pt-BR"/>
        </w:rPr>
        <w:t>DIREITO CONSTITUCIONAL E ADMINISTRATIVO. MANDADO DE SEGURANÇA. APREENSÃO DE VEÍCULO UTILIZADO EM INFRAÇÃO AMBIENTAL</w:t>
      </w:r>
      <w:r w:rsidRPr="0012322D">
        <w:rPr>
          <w:b/>
          <w:bCs/>
          <w:u w:val="single"/>
          <w:lang w:val="pt-BR"/>
        </w:rPr>
        <w:t>. LITIGÂNCIA DE MÁ-FÉ</w:t>
      </w:r>
      <w:r w:rsidRPr="000679BA">
        <w:rPr>
          <w:lang w:val="pt-BR"/>
        </w:rPr>
        <w:t xml:space="preserve">. RECURSO DESPROVIDO. </w:t>
      </w:r>
      <w:proofErr w:type="gramStart"/>
      <w:r>
        <w:rPr>
          <w:lang w:val="pt-BR"/>
        </w:rPr>
        <w:t xml:space="preserve">(...) </w:t>
      </w:r>
      <w:r w:rsidRPr="000679BA">
        <w:rPr>
          <w:lang w:val="pt-BR"/>
        </w:rPr>
        <w:t xml:space="preserve"> O</w:t>
      </w:r>
      <w:proofErr w:type="gramEnd"/>
      <w:r w:rsidRPr="000679BA">
        <w:rPr>
          <w:lang w:val="pt-BR"/>
        </w:rPr>
        <w:t xml:space="preserve"> juízo de origem considerou legítima a apreensão, </w:t>
      </w:r>
      <w:r w:rsidRPr="000679BA">
        <w:rPr>
          <w:b/>
          <w:bCs/>
          <w:u w:val="single"/>
          <w:lang w:val="pt-BR"/>
        </w:rPr>
        <w:t>aplicou multa por litigância de má-fé</w:t>
      </w:r>
      <w:r w:rsidRPr="000679BA">
        <w:rPr>
          <w:lang w:val="pt-BR"/>
        </w:rPr>
        <w:t xml:space="preserve"> e rejeitou a alegação de nulidade da decisão. </w:t>
      </w:r>
      <w:r w:rsidRPr="000679BA">
        <w:rPr>
          <w:b/>
          <w:bCs/>
          <w:u w:val="single"/>
          <w:lang w:val="pt-BR"/>
        </w:rPr>
        <w:t xml:space="preserve">II. Questão em </w:t>
      </w:r>
      <w:proofErr w:type="gramStart"/>
      <w:r w:rsidRPr="000679BA">
        <w:rPr>
          <w:b/>
          <w:bCs/>
          <w:u w:val="single"/>
          <w:lang w:val="pt-BR"/>
        </w:rPr>
        <w:t xml:space="preserve">discussão  </w:t>
      </w:r>
      <w:proofErr w:type="spellStart"/>
      <w:r w:rsidRPr="000679BA">
        <w:rPr>
          <w:b/>
          <w:bCs/>
          <w:u w:val="single"/>
          <w:lang w:val="pt-BR"/>
        </w:rPr>
        <w:t>iii</w:t>
      </w:r>
      <w:proofErr w:type="spellEnd"/>
      <w:proofErr w:type="gramEnd"/>
      <w:r w:rsidRPr="000679BA">
        <w:rPr>
          <w:b/>
          <w:bCs/>
          <w:u w:val="single"/>
          <w:lang w:val="pt-BR"/>
        </w:rPr>
        <w:t>) saber se ficou caracterizada a litigância de má-fé do impetrante</w:t>
      </w:r>
      <w:r w:rsidRPr="000679BA">
        <w:rPr>
          <w:lang w:val="pt-BR"/>
        </w:rPr>
        <w:t xml:space="preserve">. III. Razões de decidir </w:t>
      </w:r>
      <w:r>
        <w:rPr>
          <w:lang w:val="pt-BR"/>
        </w:rPr>
        <w:t xml:space="preserve">(...) </w:t>
      </w:r>
      <w:r w:rsidRPr="000679BA">
        <w:rPr>
          <w:lang w:val="pt-BR"/>
        </w:rPr>
        <w:t xml:space="preserve">7. </w:t>
      </w:r>
      <w:r w:rsidRPr="0012322D">
        <w:rPr>
          <w:b/>
          <w:bCs/>
          <w:u w:val="single"/>
          <w:lang w:val="pt-BR"/>
        </w:rPr>
        <w:t>Restou configurada litigância de má-fé, uma vez que o apelante alterou deliberadamente a verdade dos fatos, sustentando versão manifestamente inverossímil</w:t>
      </w:r>
      <w:r w:rsidRPr="000679BA">
        <w:rPr>
          <w:lang w:val="pt-BR"/>
        </w:rPr>
        <w:t xml:space="preserve">. IV. Dispositivo e tese 8. Recurso conhecido e desprovido. Tese de julgamento: </w:t>
      </w:r>
      <w:r>
        <w:rPr>
          <w:lang w:val="pt-BR"/>
        </w:rPr>
        <w:t>(...)</w:t>
      </w:r>
      <w:r w:rsidRPr="000679BA">
        <w:rPr>
          <w:lang w:val="pt-BR"/>
        </w:rPr>
        <w:t xml:space="preserve"> 3. </w:t>
      </w:r>
      <w:r w:rsidRPr="0012322D">
        <w:rPr>
          <w:b/>
          <w:bCs/>
          <w:u w:val="single"/>
          <w:lang w:val="pt-BR"/>
        </w:rPr>
        <w:t>Configura litigância de má-fé a alteração deliberada da verdade dos fatos com intuito de induzir o juízo a erro</w:t>
      </w:r>
      <w:r w:rsidRPr="000679BA">
        <w:rPr>
          <w:lang w:val="pt-BR"/>
        </w:rPr>
        <w:t xml:space="preserve">." Dispositivos relevantes citados: CF/1988, art. 225, § 1º, VII, e art. 37; CPC, </w:t>
      </w:r>
      <w:proofErr w:type="spellStart"/>
      <w:r w:rsidRPr="000679BA">
        <w:rPr>
          <w:lang w:val="pt-BR"/>
        </w:rPr>
        <w:t>arts</w:t>
      </w:r>
      <w:proofErr w:type="spellEnd"/>
      <w:r w:rsidRPr="000679BA">
        <w:rPr>
          <w:lang w:val="pt-BR"/>
        </w:rPr>
        <w:t xml:space="preserve">. 489, § 1º, III e IV, e 80; Lei nº 9.605/1998, </w:t>
      </w:r>
      <w:proofErr w:type="spellStart"/>
      <w:r w:rsidRPr="000679BA">
        <w:rPr>
          <w:lang w:val="pt-BR"/>
        </w:rPr>
        <w:t>arts</w:t>
      </w:r>
      <w:proofErr w:type="spellEnd"/>
      <w:r w:rsidRPr="000679BA">
        <w:rPr>
          <w:lang w:val="pt-BR"/>
        </w:rPr>
        <w:t xml:space="preserve">. 70 e 72; Lei nº 12.016/2009, art. 25. Jurisprudência relevante citada: STJ, </w:t>
      </w:r>
      <w:proofErr w:type="spellStart"/>
      <w:r w:rsidRPr="000679BA">
        <w:rPr>
          <w:lang w:val="pt-BR"/>
        </w:rPr>
        <w:t>AgInt</w:t>
      </w:r>
      <w:proofErr w:type="spellEnd"/>
      <w:r w:rsidRPr="000679BA">
        <w:rPr>
          <w:lang w:val="pt-BR"/>
        </w:rPr>
        <w:t xml:space="preserve"> nos </w:t>
      </w:r>
      <w:proofErr w:type="spellStart"/>
      <w:r w:rsidRPr="000679BA">
        <w:rPr>
          <w:lang w:val="pt-BR"/>
        </w:rPr>
        <w:t>EDcl</w:t>
      </w:r>
      <w:proofErr w:type="spellEnd"/>
      <w:r w:rsidRPr="000679BA">
        <w:rPr>
          <w:lang w:val="pt-BR"/>
        </w:rPr>
        <w:t xml:space="preserve"> no </w:t>
      </w:r>
      <w:proofErr w:type="spellStart"/>
      <w:r w:rsidRPr="000679BA">
        <w:rPr>
          <w:lang w:val="pt-BR"/>
        </w:rPr>
        <w:t>AREsp</w:t>
      </w:r>
      <w:proofErr w:type="spellEnd"/>
      <w:r w:rsidRPr="000679BA">
        <w:rPr>
          <w:lang w:val="pt-BR"/>
        </w:rPr>
        <w:t xml:space="preserve"> 1.485.298/SP, Rel. Min. Regina Helena Costa, Primeira Turma, </w:t>
      </w:r>
      <w:proofErr w:type="spellStart"/>
      <w:r w:rsidRPr="000679BA">
        <w:rPr>
          <w:lang w:val="pt-BR"/>
        </w:rPr>
        <w:t>DJe</w:t>
      </w:r>
      <w:proofErr w:type="spellEnd"/>
      <w:r w:rsidRPr="000679BA">
        <w:rPr>
          <w:lang w:val="pt-BR"/>
        </w:rPr>
        <w:t xml:space="preserve"> 12.02.2020.</w:t>
      </w:r>
      <w:r w:rsidRPr="000679BA">
        <w:rPr>
          <w:rStyle w:val="Refdenotaderodap"/>
          <w:lang w:val="pt-BR"/>
        </w:rPr>
        <w:footnoteReference w:id="56"/>
      </w:r>
    </w:p>
    <w:p w14:paraId="10DFE479" w14:textId="77777777" w:rsidR="005A01DC" w:rsidRDefault="005A01DC" w:rsidP="005A01DC">
      <w:pPr>
        <w:pStyle w:val="Citao"/>
        <w:rPr>
          <w:lang w:val="pt-BR"/>
        </w:rPr>
      </w:pPr>
      <w:r w:rsidRPr="00263407">
        <w:rPr>
          <w:lang w:val="pt-BR"/>
        </w:rPr>
        <w:t xml:space="preserve">AÇÃO DECLARATÓRIA CUMULADA COM INDENIZAÇÃO. SENTENÇA DE EXTINÇÃO DO PROCESSO SEM RESOLUÇÃO DO MÉRITO. SANÇÃO POR LITIGÂNCIA DE MÁ-FÉ IMPOSTA EXCLUSIVAMENTE AO ADVOGADO. DESCABIMENTO. IMPOSIÇÃO À PARTE, DE OFÍCIO, EM SEDE RECURSAL. </w:t>
      </w:r>
      <w:r w:rsidRPr="00263407">
        <w:rPr>
          <w:lang w:val="pt-BR"/>
        </w:rPr>
        <w:lastRenderedPageBreak/>
        <w:t xml:space="preserve">APELAÇÃO PARCIALMENTE PROVIDA COM DETERMINAÇÃO. </w:t>
      </w:r>
      <w:r>
        <w:rPr>
          <w:lang w:val="pt-BR"/>
        </w:rPr>
        <w:t>(...)</w:t>
      </w:r>
      <w:r w:rsidRPr="00A24B8E">
        <w:rPr>
          <w:lang w:val="pt-BR"/>
        </w:rPr>
        <w:t xml:space="preserve">. </w:t>
      </w:r>
      <w:r w:rsidRPr="00A24B8E">
        <w:rPr>
          <w:b/>
          <w:bCs/>
          <w:u w:val="single"/>
          <w:lang w:val="pt-BR"/>
        </w:rPr>
        <w:t>Segundo, reconhece-se, de ofício, a litigância de má-fé da parte. Em depoimento pessoal, o autor reconheceu a contratação do empréstimo. Petição inicial que descreveu como causa de pedir o desconhecimento da operação. Alteração da verdade dos fatos</w:t>
      </w:r>
      <w:r w:rsidRPr="00A24B8E">
        <w:rPr>
          <w:lang w:val="pt-BR"/>
        </w:rPr>
        <w:t xml:space="preserve">. Recurso que não questionou esse fato. E terceiro, rejeita-se o pedido de ressarcimento das custas judiciais incidentes no preparo do recurso. Situação processual peculiar provocada pelo advogado. E, apesar da exclusão da sanção processual, a ele interessava o conhecimento e julgamento do recurso. Logo, era dele o ônus de pagamento daquela taxa judiciária incidente sem possibilidade do ressarcimento. Observação do julgado, para adoção das seguintes medidas: (a) comunicação da OAB-SP do ocorrido, (b) instauração de inquérito policial e </w:t>
      </w:r>
      <w:r w:rsidRPr="00A24B8E">
        <w:rPr>
          <w:b/>
          <w:bCs/>
          <w:u w:val="single"/>
          <w:lang w:val="pt-BR"/>
        </w:rPr>
        <w:t xml:space="preserve">(c) aplicação de multa processual por litigância de má-fé à parte, por alteração da verdade dos fatos (confissão em audiência), em valor correspondente a 9% do valor da causa (atualizado). </w:t>
      </w:r>
      <w:r w:rsidRPr="00A24B8E">
        <w:rPr>
          <w:lang w:val="pt-BR"/>
        </w:rPr>
        <w:t>SENTENÇA REFORMADA. APELAÇÃO PARCIALMENTE PROVIDA COM DETERMINAÇÃO.</w:t>
      </w:r>
      <w:r>
        <w:rPr>
          <w:rStyle w:val="Refdenotaderodap"/>
          <w:lang w:val="pt-BR"/>
        </w:rPr>
        <w:footnoteReference w:id="57"/>
      </w:r>
    </w:p>
    <w:p w14:paraId="784CA502" w14:textId="77777777" w:rsidR="005A01DC" w:rsidRPr="00BE16D6" w:rsidRDefault="005A01DC" w:rsidP="005A01DC">
      <w:pPr>
        <w:pStyle w:val="PargrafodaLista"/>
        <w:rPr>
          <w:lang w:val="pt-BR"/>
        </w:rPr>
      </w:pPr>
      <w:r w:rsidRPr="00BE16D6">
        <w:rPr>
          <w:lang w:val="pt-BR"/>
        </w:rPr>
        <w:t xml:space="preserve">Diante da evidente tentativa da autora de levar a erro este juízo, ainda que sem sucesso, a </w:t>
      </w:r>
      <w:proofErr w:type="spellStart"/>
      <w:r w:rsidRPr="00BE16D6">
        <w:rPr>
          <w:lang w:val="pt-BR"/>
        </w:rPr>
        <w:t>Seidor</w:t>
      </w:r>
      <w:proofErr w:type="spellEnd"/>
      <w:r w:rsidRPr="00BE16D6">
        <w:rPr>
          <w:lang w:val="pt-BR"/>
        </w:rPr>
        <w:t xml:space="preserve">, desde logo, se reserva no direito de, oportunamente, especialmente em caso de reincidência, requerer a condenação da </w:t>
      </w:r>
      <w:proofErr w:type="spellStart"/>
      <w:r w:rsidRPr="00BE16D6">
        <w:rPr>
          <w:lang w:val="pt-BR"/>
        </w:rPr>
        <w:t>Brisanet</w:t>
      </w:r>
      <w:proofErr w:type="spellEnd"/>
      <w:r w:rsidRPr="00BE16D6">
        <w:rPr>
          <w:lang w:val="pt-BR"/>
        </w:rPr>
        <w:t xml:space="preserve"> por litigância de má-fé. </w:t>
      </w:r>
    </w:p>
    <w:p w14:paraId="22639357" w14:textId="5F0B26E1" w:rsidR="005F04C4" w:rsidRDefault="005F04C4" w:rsidP="005F04C4">
      <w:pPr>
        <w:pStyle w:val="Ttulo1"/>
        <w:rPr>
          <w:lang w:val="pt-BR"/>
        </w:rPr>
      </w:pPr>
      <w:r>
        <w:rPr>
          <w:lang w:val="pt-BR"/>
        </w:rPr>
        <w:t>AINDA PRELIMINARMENTE | CERCEAMENTO DE DEFESA – AUSÊNCIA DE</w:t>
      </w:r>
      <w:r w:rsidR="00B9642A">
        <w:rPr>
          <w:lang w:val="pt-BR"/>
        </w:rPr>
        <w:t xml:space="preserve"> ACESSO AOS DOCUMENTOS APRESENTADOS PELA AUTORA – AUSÊNCIA DE</w:t>
      </w:r>
      <w:r>
        <w:rPr>
          <w:lang w:val="pt-BR"/>
        </w:rPr>
        <w:t xml:space="preserve"> TEMPO HÁBIL PARA ANALISAR </w:t>
      </w:r>
      <w:r w:rsidR="00B9642A">
        <w:rPr>
          <w:lang w:val="pt-BR"/>
        </w:rPr>
        <w:t>E CONTRAPOR O PARECER TÉCNICO</w:t>
      </w:r>
    </w:p>
    <w:p w14:paraId="2509D893" w14:textId="4FDC1E19" w:rsidR="005F04C4" w:rsidRDefault="009516CA" w:rsidP="00793B21">
      <w:pPr>
        <w:pStyle w:val="PargrafodaLista"/>
        <w:rPr>
          <w:lang w:val="pt-BR"/>
        </w:rPr>
      </w:pPr>
      <w:r>
        <w:rPr>
          <w:lang w:val="pt-BR"/>
        </w:rPr>
        <w:t>Antes de se adentrar no mérito das questões trazidas pela Autora, importante ressaltar o que já constou das manifestações prévias da Ré nestes autos:</w:t>
      </w:r>
      <w:r>
        <w:rPr>
          <w:rStyle w:val="Refdenotaderodap"/>
          <w:lang w:val="pt-BR"/>
        </w:rPr>
        <w:footnoteReference w:id="58"/>
      </w:r>
      <w:r>
        <w:rPr>
          <w:lang w:val="pt-BR"/>
        </w:rPr>
        <w:t xml:space="preserve"> a Autora apresentou 4 (quatro) </w:t>
      </w:r>
      <w:r>
        <w:rPr>
          <w:i/>
          <w:iCs/>
          <w:lang w:val="pt-BR"/>
        </w:rPr>
        <w:t xml:space="preserve">pen-drives </w:t>
      </w:r>
      <w:r>
        <w:rPr>
          <w:lang w:val="pt-BR"/>
        </w:rPr>
        <w:t>em cartório, aparentemente com documentos que poderiam ter sido apresentados aos autos</w:t>
      </w:r>
      <w:r w:rsidR="00320100">
        <w:rPr>
          <w:lang w:val="pt-BR"/>
        </w:rPr>
        <w:t xml:space="preserve">, e aos quais a Ré </w:t>
      </w:r>
      <w:r w:rsidR="00320100">
        <w:rPr>
          <w:b/>
          <w:bCs/>
          <w:u w:val="single"/>
          <w:lang w:val="pt-BR"/>
        </w:rPr>
        <w:t>ainda não teve acesso</w:t>
      </w:r>
      <w:r w:rsidR="00320100">
        <w:rPr>
          <w:lang w:val="pt-BR"/>
        </w:rPr>
        <w:t>!</w:t>
      </w:r>
    </w:p>
    <w:p w14:paraId="36576760" w14:textId="4ADA0E5D" w:rsidR="00F1401E" w:rsidRDefault="00320100" w:rsidP="00793B21">
      <w:pPr>
        <w:pStyle w:val="PargrafodaLista"/>
        <w:rPr>
          <w:lang w:val="pt-BR"/>
        </w:rPr>
      </w:pPr>
      <w:r>
        <w:rPr>
          <w:lang w:val="pt-BR"/>
        </w:rPr>
        <w:lastRenderedPageBreak/>
        <w:t xml:space="preserve">Como constou da manifestação apresentada </w:t>
      </w:r>
      <w:r w:rsidR="00197919">
        <w:rPr>
          <w:lang w:val="pt-BR"/>
        </w:rPr>
        <w:t xml:space="preserve">pela Ré </w:t>
      </w:r>
      <w:r>
        <w:rPr>
          <w:lang w:val="pt-BR"/>
        </w:rPr>
        <w:t xml:space="preserve">em </w:t>
      </w:r>
      <w:r w:rsidR="0033075D" w:rsidRPr="0033075D">
        <w:rPr>
          <w:highlight w:val="yellow"/>
          <w:lang w:val="pt-BR"/>
        </w:rPr>
        <w:t>XX.</w:t>
      </w:r>
      <w:r w:rsidR="0033075D">
        <w:rPr>
          <w:highlight w:val="yellow"/>
          <w:lang w:val="pt-BR"/>
        </w:rPr>
        <w:t>12</w:t>
      </w:r>
      <w:r w:rsidR="0033075D" w:rsidRPr="0033075D">
        <w:rPr>
          <w:highlight w:val="yellow"/>
          <w:lang w:val="pt-BR"/>
        </w:rPr>
        <w:t>.2025</w:t>
      </w:r>
      <w:r w:rsidR="0033075D">
        <w:rPr>
          <w:lang w:val="pt-BR"/>
        </w:rPr>
        <w:t xml:space="preserve">, </w:t>
      </w:r>
      <w:r w:rsidR="00197919">
        <w:rPr>
          <w:lang w:val="pt-BR"/>
        </w:rPr>
        <w:t xml:space="preserve">a Autora </w:t>
      </w:r>
      <w:r w:rsidR="00E0410C">
        <w:rPr>
          <w:lang w:val="pt-BR"/>
        </w:rPr>
        <w:t xml:space="preserve">apresentou em cartório, em 15.12.2025, </w:t>
      </w:r>
      <w:r w:rsidR="00F04212">
        <w:rPr>
          <w:i/>
          <w:iCs/>
          <w:lang w:val="pt-BR"/>
        </w:rPr>
        <w:t>4 (quatro) mídias pen drives abrangendo, cada qual, 1 (um) arquivo em formato .zip</w:t>
      </w:r>
      <w:r w:rsidR="00F04212">
        <w:rPr>
          <w:lang w:val="pt-BR"/>
        </w:rPr>
        <w:t xml:space="preserve"> (...) </w:t>
      </w:r>
      <w:r w:rsidR="00F04212">
        <w:rPr>
          <w:i/>
          <w:iCs/>
          <w:lang w:val="pt-BR"/>
        </w:rPr>
        <w:t xml:space="preserve">contendo </w:t>
      </w:r>
      <w:r w:rsidR="00F04212">
        <w:rPr>
          <w:b/>
          <w:bCs/>
          <w:i/>
          <w:iCs/>
          <w:u w:val="single"/>
          <w:lang w:val="pt-BR"/>
        </w:rPr>
        <w:t>notas fiscais e comprovantes de pagamento</w:t>
      </w:r>
      <w:r w:rsidR="00F04212" w:rsidRPr="0010625F">
        <w:rPr>
          <w:b/>
          <w:bCs/>
          <w:lang w:val="pt-BR"/>
        </w:rPr>
        <w:t>”</w:t>
      </w:r>
      <w:r w:rsidR="00F04212">
        <w:rPr>
          <w:b/>
          <w:bCs/>
          <w:lang w:val="pt-BR"/>
        </w:rPr>
        <w:t xml:space="preserve">, </w:t>
      </w:r>
      <w:r w:rsidR="00F04212">
        <w:rPr>
          <w:lang w:val="pt-BR"/>
        </w:rPr>
        <w:t>sem justificar a necessidade de apresentação desses documentos nesse formato, em detrimento da apresentação dos documentos diretamente no sistema EPROC</w:t>
      </w:r>
      <w:r w:rsidR="002C1308">
        <w:rPr>
          <w:lang w:val="pt-BR"/>
        </w:rPr>
        <w:t>, como exigido à</w:t>
      </w:r>
      <w:r w:rsidR="00F1401E">
        <w:rPr>
          <w:lang w:val="pt-BR"/>
        </w:rPr>
        <w:t xml:space="preserve"> luz dos </w:t>
      </w:r>
      <w:r w:rsidR="00F1401E" w:rsidRPr="00E6501C">
        <w:rPr>
          <w:lang w:val="pt-BR"/>
        </w:rPr>
        <w:t>artigos 93, §4º,</w:t>
      </w:r>
      <w:r w:rsidR="00F1401E">
        <w:rPr>
          <w:rStyle w:val="Refdenotaderodap"/>
          <w:lang w:val="pt-BR"/>
        </w:rPr>
        <w:footnoteReference w:id="59"/>
      </w:r>
      <w:r w:rsidR="00F1401E" w:rsidRPr="00E6501C">
        <w:rPr>
          <w:lang w:val="pt-BR"/>
        </w:rPr>
        <w:t xml:space="preserve"> e 1.259,</w:t>
      </w:r>
      <w:r w:rsidR="00F1401E">
        <w:rPr>
          <w:rStyle w:val="Refdenotaderodap"/>
          <w:lang w:val="pt-BR"/>
        </w:rPr>
        <w:footnoteReference w:id="60"/>
      </w:r>
      <w:r w:rsidR="00F1401E" w:rsidRPr="00E6501C">
        <w:rPr>
          <w:lang w:val="pt-BR"/>
        </w:rPr>
        <w:t xml:space="preserve"> caput, das Normas Judiciais da Corregedoria Geral da Justiça</w:t>
      </w:r>
      <w:r w:rsidR="00F1401E">
        <w:rPr>
          <w:lang w:val="pt-BR"/>
        </w:rPr>
        <w:t>, refletidas igualmente no art. 11, § 5º, da Lei 11.419/2006 (Lei do Processo Eletrônico).</w:t>
      </w:r>
    </w:p>
    <w:p w14:paraId="7E2E5C00" w14:textId="06BCC9D6" w:rsidR="00320100" w:rsidRPr="00F04212" w:rsidRDefault="00F1401E" w:rsidP="00793B21">
      <w:pPr>
        <w:pStyle w:val="PargrafodaLista"/>
        <w:rPr>
          <w:lang w:val="pt-BR"/>
        </w:rPr>
      </w:pPr>
      <w:r>
        <w:rPr>
          <w:lang w:val="pt-BR"/>
        </w:rPr>
        <w:t xml:space="preserve">A Ré, aliás, compareceu ao cartório em </w:t>
      </w:r>
      <w:r w:rsidR="002C77B2">
        <w:rPr>
          <w:lang w:val="pt-BR"/>
        </w:rPr>
        <w:t xml:space="preserve">XX.XX.2025, munida de procuração, mas teve o seu acesso a essas mídias físicas </w:t>
      </w:r>
      <w:r w:rsidR="002C77B2">
        <w:rPr>
          <w:b/>
          <w:bCs/>
          <w:u w:val="single"/>
          <w:lang w:val="pt-BR"/>
        </w:rPr>
        <w:t>impedido</w:t>
      </w:r>
      <w:r w:rsidR="002C77B2">
        <w:rPr>
          <w:lang w:val="pt-BR"/>
        </w:rPr>
        <w:t xml:space="preserve"> pelo cartório, que invocou a necessidade de expressa autorização </w:t>
      </w:r>
      <w:r w:rsidR="00C04F0F">
        <w:rPr>
          <w:lang w:val="pt-BR"/>
        </w:rPr>
        <w:t>deste D. Juízo – o que até o momento não ocorreu</w:t>
      </w:r>
      <w:r w:rsidR="00F04212">
        <w:rPr>
          <w:lang w:val="pt-BR"/>
        </w:rPr>
        <w:t>.</w:t>
      </w:r>
    </w:p>
    <w:p w14:paraId="306B2053" w14:textId="4073DC43" w:rsidR="00F04212" w:rsidRDefault="00C04F0F" w:rsidP="00793B21">
      <w:pPr>
        <w:pStyle w:val="PargrafodaLista"/>
        <w:rPr>
          <w:lang w:val="pt-BR"/>
        </w:rPr>
      </w:pPr>
      <w:r>
        <w:rPr>
          <w:lang w:val="pt-BR"/>
        </w:rPr>
        <w:t xml:space="preserve">A presente contestação, portanto, é apresentada </w:t>
      </w:r>
      <w:r w:rsidR="000D0AB7">
        <w:rPr>
          <w:lang w:val="pt-BR"/>
        </w:rPr>
        <w:t xml:space="preserve">com base nos (poucos) documentos que foram apresentados pela Autora juntamente com a petição inicial, </w:t>
      </w:r>
      <w:r w:rsidR="006E1201">
        <w:rPr>
          <w:lang w:val="pt-BR"/>
        </w:rPr>
        <w:t>e a Ré se reserva o direito de impugnar os documentos que constam das referidas mídias físicas em prazo não inferior a 15 (quinze) dias</w:t>
      </w:r>
      <w:r w:rsidR="009049EA">
        <w:rPr>
          <w:lang w:val="pt-BR"/>
        </w:rPr>
        <w:t xml:space="preserve">, a contar da data em que efetivamente tiver acesso a elas. </w:t>
      </w:r>
    </w:p>
    <w:p w14:paraId="20164C98" w14:textId="7DD6E6F0" w:rsidR="009049EA" w:rsidRDefault="009049EA" w:rsidP="00793B21">
      <w:pPr>
        <w:pStyle w:val="PargrafodaLista"/>
        <w:rPr>
          <w:lang w:val="pt-BR"/>
        </w:rPr>
      </w:pPr>
      <w:r>
        <w:rPr>
          <w:lang w:val="pt-BR"/>
        </w:rPr>
        <w:t xml:space="preserve">Ademais, é de se notar que a relação contratual entre as Partes teve fim em </w:t>
      </w:r>
      <w:r w:rsidR="00180DD4">
        <w:rPr>
          <w:lang w:val="pt-BR"/>
        </w:rPr>
        <w:t>novembro/2024, quando foram trocados os últimos e-mails entre as Partes</w:t>
      </w:r>
      <w:r w:rsidR="00447932">
        <w:rPr>
          <w:lang w:val="pt-BR"/>
        </w:rPr>
        <w:t>,</w:t>
      </w:r>
      <w:r w:rsidR="00180DD4">
        <w:rPr>
          <w:rStyle w:val="Refdenotaderodap"/>
          <w:lang w:val="pt-BR"/>
        </w:rPr>
        <w:footnoteReference w:id="61"/>
      </w:r>
      <w:r w:rsidR="00447932">
        <w:rPr>
          <w:lang w:val="pt-BR"/>
        </w:rPr>
        <w:t xml:space="preserve"> e que a Autora demorou cerca de </w:t>
      </w:r>
      <w:r w:rsidR="00404D48" w:rsidRPr="00404D48">
        <w:rPr>
          <w:b/>
          <w:bCs/>
          <w:u w:val="single"/>
          <w:lang w:val="pt-BR"/>
        </w:rPr>
        <w:t>1 (um) ano</w:t>
      </w:r>
      <w:r w:rsidR="00404D48">
        <w:rPr>
          <w:lang w:val="pt-BR"/>
        </w:rPr>
        <w:t xml:space="preserve"> para </w:t>
      </w:r>
      <w:r w:rsidR="00404D48">
        <w:rPr>
          <w:lang w:val="pt-BR"/>
        </w:rPr>
        <w:lastRenderedPageBreak/>
        <w:t>preparar a documentação e solicitar a elaboração do parecer (a)técnico emitido pela Grant Thornton,</w:t>
      </w:r>
      <w:r w:rsidR="00404D48">
        <w:rPr>
          <w:rStyle w:val="Refdenotaderodap"/>
          <w:lang w:val="pt-BR"/>
        </w:rPr>
        <w:footnoteReference w:id="62"/>
      </w:r>
      <w:r w:rsidR="00404D48">
        <w:rPr>
          <w:lang w:val="pt-BR"/>
        </w:rPr>
        <w:t xml:space="preserve"> </w:t>
      </w:r>
      <w:r w:rsidR="00071F10">
        <w:rPr>
          <w:lang w:val="pt-BR"/>
        </w:rPr>
        <w:t xml:space="preserve">que analisa essa documentação para apontar as supostas “falhas” da Ré. </w:t>
      </w:r>
    </w:p>
    <w:p w14:paraId="4CE20410" w14:textId="79C9F2B1" w:rsidR="00071F10" w:rsidRDefault="00071F10" w:rsidP="00793B21">
      <w:pPr>
        <w:pStyle w:val="PargrafodaLista"/>
        <w:rPr>
          <w:lang w:val="pt-BR"/>
        </w:rPr>
      </w:pPr>
      <w:r>
        <w:rPr>
          <w:lang w:val="pt-BR"/>
        </w:rPr>
        <w:t xml:space="preserve">É certo que, no exíguo prazo de contestação previsto pelo CPC, de meros 15 (quinze) dias úteis, a Ré não teve tempo hábil para analisar no detalhe todas essas alegações, e tampouco para contratar empresa para elaboração de </w:t>
      </w:r>
      <w:proofErr w:type="spellStart"/>
      <w:r>
        <w:rPr>
          <w:lang w:val="pt-BR"/>
        </w:rPr>
        <w:t>contraparecer</w:t>
      </w:r>
      <w:proofErr w:type="spellEnd"/>
      <w:r w:rsidR="008D3D2F">
        <w:rPr>
          <w:lang w:val="pt-BR"/>
        </w:rPr>
        <w:t xml:space="preserve">, sobretudo diante da ausência de acesso à imensa maioria dos documentos apresentados pela Autora. </w:t>
      </w:r>
    </w:p>
    <w:p w14:paraId="1AB5C0C1" w14:textId="350AAD98" w:rsidR="008D3D2F" w:rsidRPr="005047E3" w:rsidRDefault="00A0455B" w:rsidP="00793B21">
      <w:pPr>
        <w:pStyle w:val="PargrafodaLista"/>
        <w:rPr>
          <w:highlight w:val="yellow"/>
          <w:lang w:val="pt-BR"/>
        </w:rPr>
      </w:pPr>
      <w:commentRangeStart w:id="368"/>
      <w:r w:rsidRPr="005047E3">
        <w:rPr>
          <w:highlight w:val="yellow"/>
          <w:lang w:val="pt-BR"/>
        </w:rPr>
        <w:t xml:space="preserve">Diante disso, a Ré requer, desde já, que seja a ela concedido o prazo de </w:t>
      </w:r>
      <w:r w:rsidR="00AB47F3" w:rsidRPr="005047E3">
        <w:rPr>
          <w:highlight w:val="yellow"/>
          <w:lang w:val="pt-BR"/>
        </w:rPr>
        <w:t>9</w:t>
      </w:r>
      <w:r w:rsidRPr="005047E3">
        <w:rPr>
          <w:highlight w:val="yellow"/>
          <w:lang w:val="pt-BR"/>
        </w:rPr>
        <w:t>0 (</w:t>
      </w:r>
      <w:r w:rsidR="00AB47F3" w:rsidRPr="005047E3">
        <w:rPr>
          <w:highlight w:val="yellow"/>
          <w:lang w:val="pt-BR"/>
        </w:rPr>
        <w:t>nov</w:t>
      </w:r>
      <w:r w:rsidRPr="005047E3">
        <w:rPr>
          <w:highlight w:val="yellow"/>
          <w:lang w:val="pt-BR"/>
        </w:rPr>
        <w:t xml:space="preserve">enta) dias </w:t>
      </w:r>
      <w:r w:rsidR="00AB47F3" w:rsidRPr="005047E3">
        <w:rPr>
          <w:highlight w:val="yellow"/>
          <w:lang w:val="pt-BR"/>
        </w:rPr>
        <w:t xml:space="preserve">úteis </w:t>
      </w:r>
      <w:r w:rsidRPr="005047E3">
        <w:rPr>
          <w:highlight w:val="yellow"/>
          <w:lang w:val="pt-BR"/>
        </w:rPr>
        <w:t xml:space="preserve">para </w:t>
      </w:r>
      <w:r w:rsidR="00AB47F3" w:rsidRPr="005047E3">
        <w:rPr>
          <w:highlight w:val="yellow"/>
          <w:lang w:val="pt-BR"/>
        </w:rPr>
        <w:t xml:space="preserve">contratação e apresentação de </w:t>
      </w:r>
      <w:proofErr w:type="spellStart"/>
      <w:r w:rsidR="00AB47F3" w:rsidRPr="005047E3">
        <w:rPr>
          <w:highlight w:val="yellow"/>
          <w:lang w:val="pt-BR"/>
        </w:rPr>
        <w:t>contraparecer</w:t>
      </w:r>
      <w:proofErr w:type="spellEnd"/>
      <w:r w:rsidR="00AB47F3" w:rsidRPr="005047E3">
        <w:rPr>
          <w:highlight w:val="yellow"/>
          <w:lang w:val="pt-BR"/>
        </w:rPr>
        <w:t>, além do prazo já requerido de 15 (quinze) dias úteis para apresenta</w:t>
      </w:r>
      <w:r w:rsidR="005047E3" w:rsidRPr="005047E3">
        <w:rPr>
          <w:highlight w:val="yellow"/>
          <w:lang w:val="pt-BR"/>
        </w:rPr>
        <w:t>ção de manifestação sobre os documentos que constam das mídias físicas apresentadas pela Autora em cartório.</w:t>
      </w:r>
      <w:commentRangeEnd w:id="368"/>
      <w:r w:rsidR="005047E3" w:rsidRPr="005047E3">
        <w:rPr>
          <w:rStyle w:val="Refdecomentrio"/>
          <w:sz w:val="24"/>
          <w:szCs w:val="24"/>
          <w:highlight w:val="yellow"/>
          <w:lang w:val="pt-BR"/>
        </w:rPr>
        <w:commentReference w:id="368"/>
      </w:r>
    </w:p>
    <w:p w14:paraId="096AC074" w14:textId="13388F47" w:rsidR="005E4897" w:rsidRDefault="005E4897" w:rsidP="005E4897">
      <w:pPr>
        <w:pStyle w:val="Ttulo1"/>
        <w:rPr>
          <w:lang w:val="pt-BR"/>
        </w:rPr>
      </w:pPr>
      <w:r>
        <w:rPr>
          <w:lang w:val="pt-BR"/>
        </w:rPr>
        <w:t>O PARECER (A)TÉCNICO APRESENTADO PELA AUTORA NÃO PROVA QUALQUER DESCUMPRIMENTO CONTRATUAL DA SEIDOR</w:t>
      </w:r>
    </w:p>
    <w:p w14:paraId="5F65CE93" w14:textId="77777777" w:rsidR="005E4897" w:rsidRPr="006E7C85" w:rsidRDefault="005E4897" w:rsidP="005E4897">
      <w:pPr>
        <w:pStyle w:val="PargrafodaLista"/>
        <w:rPr>
          <w:lang w:val="pt-BR"/>
        </w:rPr>
      </w:pPr>
      <w:r>
        <w:rPr>
          <w:lang w:val="pt-BR"/>
        </w:rPr>
        <w:t>O parecer (a)técnico emitido pela Grant Thornton (“</w:t>
      </w:r>
      <w:r w:rsidRPr="006E12EF">
        <w:rPr>
          <w:u w:val="single"/>
          <w:lang w:val="pt-BR"/>
        </w:rPr>
        <w:t>Laudo Grant Thornton</w:t>
      </w:r>
      <w:r>
        <w:rPr>
          <w:lang w:val="pt-BR"/>
        </w:rPr>
        <w:t>”),</w:t>
      </w:r>
      <w:r>
        <w:rPr>
          <w:rStyle w:val="Refdenotaderodap"/>
          <w:lang w:val="pt-BR"/>
        </w:rPr>
        <w:footnoteReference w:id="63"/>
      </w:r>
      <w:r>
        <w:rPr>
          <w:lang w:val="pt-BR"/>
        </w:rPr>
        <w:t xml:space="preserve"> e apresentado pela Autora juntamente com a petição inicial, não traz qualquer elemento de prova do alegado descumprimento dos Contratos pela Ré. Ao contrário, aponta a existência de questões que surgiram apenas </w:t>
      </w:r>
      <w:r>
        <w:rPr>
          <w:b/>
          <w:bCs/>
          <w:u w:val="single"/>
          <w:lang w:val="pt-BR"/>
        </w:rPr>
        <w:t>após</w:t>
      </w:r>
      <w:r>
        <w:rPr>
          <w:lang w:val="pt-BR"/>
        </w:rPr>
        <w:t xml:space="preserve"> o término da relação contratual, completamente </w:t>
      </w:r>
      <w:r>
        <w:rPr>
          <w:b/>
          <w:bCs/>
          <w:u w:val="single"/>
          <w:lang w:val="pt-BR"/>
        </w:rPr>
        <w:t>normais</w:t>
      </w:r>
      <w:r>
        <w:rPr>
          <w:lang w:val="pt-BR"/>
        </w:rPr>
        <w:t xml:space="preserve"> em projetos dessa complexidade, e que não podem ser considerados como fundamento ao pleito de rescisão motivada dos Contratos ou de indenização por supostos “danos” sofridos pela </w:t>
      </w:r>
      <w:proofErr w:type="spellStart"/>
      <w:r>
        <w:rPr>
          <w:lang w:val="pt-BR"/>
        </w:rPr>
        <w:t>Brisanet</w:t>
      </w:r>
      <w:proofErr w:type="spellEnd"/>
      <w:r>
        <w:rPr>
          <w:lang w:val="pt-BR"/>
        </w:rPr>
        <w:t>.</w:t>
      </w:r>
    </w:p>
    <w:p w14:paraId="5FB2C338" w14:textId="77777777" w:rsidR="005E4897" w:rsidRDefault="005E4897" w:rsidP="005E4897">
      <w:pPr>
        <w:pStyle w:val="PargrafodaLista"/>
        <w:rPr>
          <w:lang w:val="pt-BR"/>
        </w:rPr>
      </w:pPr>
      <w:r>
        <w:rPr>
          <w:lang w:val="pt-BR"/>
        </w:rPr>
        <w:t xml:space="preserve">Em que pese o fato de a Autora ter preparado a sua inicial e o Laudo Grant Thornton durante cerca de 1 (um) ano, e de a Ré ter tido apenas o prazo legal de 15 (quinze) dias para preparar a sua resposta, é </w:t>
      </w:r>
      <w:r>
        <w:rPr>
          <w:lang w:val="pt-BR"/>
        </w:rPr>
        <w:lastRenderedPageBreak/>
        <w:t xml:space="preserve">possível afirmar categoricamente que o Laudo Grant Thornton </w:t>
      </w:r>
      <w:r>
        <w:rPr>
          <w:b/>
          <w:bCs/>
          <w:u w:val="single"/>
          <w:lang w:val="pt-BR"/>
        </w:rPr>
        <w:t xml:space="preserve">ignora completamente a existência das Solicitações de Mudança apresentadas pela </w:t>
      </w:r>
      <w:proofErr w:type="spellStart"/>
      <w:r>
        <w:rPr>
          <w:b/>
          <w:bCs/>
          <w:u w:val="single"/>
          <w:lang w:val="pt-BR"/>
        </w:rPr>
        <w:t>Brisanet</w:t>
      </w:r>
      <w:proofErr w:type="spellEnd"/>
      <w:r>
        <w:rPr>
          <w:b/>
          <w:bCs/>
          <w:u w:val="single"/>
          <w:lang w:val="pt-BR"/>
        </w:rPr>
        <w:t>, os Termos de Aceite e os testes realizados pela própria Autora - e por ela aprovados</w:t>
      </w:r>
      <w:r>
        <w:rPr>
          <w:lang w:val="pt-BR"/>
        </w:rPr>
        <w:t xml:space="preserve">. </w:t>
      </w:r>
    </w:p>
    <w:p w14:paraId="67F8267D" w14:textId="77777777" w:rsidR="005E4897" w:rsidRDefault="005E4897" w:rsidP="005E4897">
      <w:pPr>
        <w:pStyle w:val="PargrafodaLista"/>
        <w:rPr>
          <w:lang w:val="pt-BR"/>
        </w:rPr>
      </w:pPr>
      <w:r>
        <w:rPr>
          <w:lang w:val="pt-BR"/>
        </w:rPr>
        <w:t>O que se nota é que o Laudo Grant Thornton se presta a um questionável papel de “</w:t>
      </w:r>
      <w:r>
        <w:rPr>
          <w:i/>
          <w:iCs/>
          <w:lang w:val="pt-BR"/>
        </w:rPr>
        <w:t>engenheiro de obra pronta</w:t>
      </w:r>
      <w:r>
        <w:rPr>
          <w:lang w:val="pt-BR"/>
        </w:rPr>
        <w:t xml:space="preserve">”, contratada para identificar e relatar toda e qualquer “falha” que pudesse localizar, na tentativa de justificar a decisão já tomada por seu cliente, a </w:t>
      </w:r>
      <w:proofErr w:type="spellStart"/>
      <w:r>
        <w:rPr>
          <w:lang w:val="pt-BR"/>
        </w:rPr>
        <w:t>Brisanet</w:t>
      </w:r>
      <w:proofErr w:type="spellEnd"/>
      <w:r>
        <w:rPr>
          <w:lang w:val="pt-BR"/>
        </w:rPr>
        <w:t xml:space="preserve">, de tentar rescindir um contrato </w:t>
      </w:r>
      <w:r>
        <w:rPr>
          <w:b/>
          <w:bCs/>
          <w:u w:val="single"/>
          <w:lang w:val="pt-BR"/>
        </w:rPr>
        <w:t>que já havia sido concluído</w:t>
      </w:r>
      <w:r>
        <w:rPr>
          <w:lang w:val="pt-BR"/>
        </w:rPr>
        <w:t>.</w:t>
      </w:r>
    </w:p>
    <w:p w14:paraId="35E97FDF" w14:textId="40DF4BE1" w:rsidR="005E4897" w:rsidRPr="002C7DDF" w:rsidRDefault="005E4897" w:rsidP="005E4897">
      <w:pPr>
        <w:pStyle w:val="PargrafodaLista"/>
        <w:rPr>
          <w:lang w:val="pt-BR"/>
        </w:rPr>
      </w:pPr>
      <w:r w:rsidRPr="002C7DDF">
        <w:rPr>
          <w:lang w:val="pt-BR"/>
        </w:rPr>
        <w:t>Ao longo da sua análise, o Laudo Grant Thornton aduz que</w:t>
      </w:r>
      <w:r w:rsidR="002C7DDF">
        <w:rPr>
          <w:lang w:val="pt-BR"/>
        </w:rPr>
        <w:t xml:space="preserve"> teria </w:t>
      </w:r>
      <w:r w:rsidR="00D04C29">
        <w:rPr>
          <w:lang w:val="pt-BR"/>
        </w:rPr>
        <w:t>identificado</w:t>
      </w:r>
      <w:r w:rsidR="002C7DDF">
        <w:rPr>
          <w:lang w:val="pt-BR"/>
        </w:rPr>
        <w:t xml:space="preserve"> atrasos</w:t>
      </w:r>
      <w:r w:rsidR="00EA2FAD">
        <w:rPr>
          <w:lang w:val="pt-BR"/>
        </w:rPr>
        <w:t xml:space="preserve"> na execução das Sprints e uma alegada</w:t>
      </w:r>
      <w:r w:rsidR="002C7DDF">
        <w:rPr>
          <w:lang w:val="pt-BR"/>
        </w:rPr>
        <w:t xml:space="preserve"> alteração de metodologia de tratamento de </w:t>
      </w:r>
      <w:r w:rsidR="00A44969">
        <w:rPr>
          <w:lang w:val="pt-BR"/>
        </w:rPr>
        <w:t>inconsistências</w:t>
      </w:r>
      <w:r w:rsidR="00EA2FAD">
        <w:rPr>
          <w:lang w:val="pt-BR"/>
        </w:rPr>
        <w:t xml:space="preserve">, o que teria impactado a entrega do Projeto </w:t>
      </w:r>
      <w:proofErr w:type="spellStart"/>
      <w:r w:rsidR="00EA2FAD">
        <w:rPr>
          <w:lang w:val="pt-BR"/>
        </w:rPr>
        <w:t>Brisanet</w:t>
      </w:r>
      <w:proofErr w:type="spellEnd"/>
      <w:r w:rsidR="00EA2FAD">
        <w:rPr>
          <w:lang w:val="pt-BR"/>
        </w:rPr>
        <w:t>.</w:t>
      </w:r>
      <w:r w:rsidR="00A44969">
        <w:rPr>
          <w:lang w:val="pt-BR"/>
        </w:rPr>
        <w:t xml:space="preserve"> </w:t>
      </w:r>
    </w:p>
    <w:p w14:paraId="00EA523E" w14:textId="5A81407E" w:rsidR="00AB6F90" w:rsidRDefault="00D04C29" w:rsidP="005E4897">
      <w:pPr>
        <w:pStyle w:val="PargrafodaLista"/>
        <w:rPr>
          <w:lang w:val="pt-BR"/>
        </w:rPr>
      </w:pPr>
      <w:r>
        <w:rPr>
          <w:lang w:val="pt-BR"/>
        </w:rPr>
        <w:t xml:space="preserve">O que a Grant Thornton não aborda, porém, é que </w:t>
      </w:r>
      <w:r w:rsidR="00233519">
        <w:rPr>
          <w:lang w:val="pt-BR"/>
        </w:rPr>
        <w:t>os alegados “atrasos” ocorreram em razão das Solicitações de Mudança apresentadas pela Autora</w:t>
      </w:r>
      <w:r w:rsidR="00AB6F90">
        <w:rPr>
          <w:lang w:val="pt-BR"/>
        </w:rPr>
        <w:t xml:space="preserve"> e</w:t>
      </w:r>
      <w:r w:rsidR="00233519">
        <w:rPr>
          <w:lang w:val="pt-BR"/>
        </w:rPr>
        <w:t xml:space="preserve"> que </w:t>
      </w:r>
      <w:r w:rsidR="00F53846">
        <w:rPr>
          <w:lang w:val="pt-BR"/>
        </w:rPr>
        <w:t xml:space="preserve">a alegada “alteração de metodologia”, além de ter sido igualmente solicitada pela Autora, não trouxe qualquer tipo de prejuízo ao Projeto </w:t>
      </w:r>
      <w:proofErr w:type="spellStart"/>
      <w:r w:rsidR="00F53846">
        <w:rPr>
          <w:lang w:val="pt-BR"/>
        </w:rPr>
        <w:t>Brisanet</w:t>
      </w:r>
      <w:proofErr w:type="spellEnd"/>
      <w:r w:rsidR="00AB6F90">
        <w:rPr>
          <w:lang w:val="pt-BR"/>
        </w:rPr>
        <w:t>.</w:t>
      </w:r>
      <w:r w:rsidR="00E76E69">
        <w:rPr>
          <w:lang w:val="pt-BR"/>
        </w:rPr>
        <w:t xml:space="preserve"> </w:t>
      </w:r>
    </w:p>
    <w:p w14:paraId="522BBC5B" w14:textId="02775539" w:rsidR="005E4897" w:rsidRPr="00BA269D" w:rsidRDefault="00AB6F90" w:rsidP="005E4897">
      <w:pPr>
        <w:pStyle w:val="PargrafodaLista"/>
        <w:rPr>
          <w:lang w:val="pt-BR"/>
        </w:rPr>
      </w:pPr>
      <w:r>
        <w:rPr>
          <w:lang w:val="pt-BR"/>
        </w:rPr>
        <w:t xml:space="preserve">Ainda mais absurdas são as alegações que constam do relato </w:t>
      </w:r>
      <w:r w:rsidR="00BC75E3">
        <w:rPr>
          <w:lang w:val="pt-BR"/>
        </w:rPr>
        <w:t xml:space="preserve">das </w:t>
      </w:r>
      <w:r>
        <w:rPr>
          <w:lang w:val="pt-BR"/>
        </w:rPr>
        <w:t xml:space="preserve">supostas </w:t>
      </w:r>
      <w:r w:rsidRPr="002C7DDF">
        <w:rPr>
          <w:lang w:val="pt-BR"/>
        </w:rPr>
        <w:t>“</w:t>
      </w:r>
      <w:r w:rsidRPr="002C7DDF">
        <w:rPr>
          <w:i/>
          <w:iCs/>
          <w:lang w:val="pt-BR"/>
        </w:rPr>
        <w:t>40 falhas técnicas</w:t>
      </w:r>
      <w:r w:rsidRPr="002C7DDF">
        <w:rPr>
          <w:lang w:val="pt-BR"/>
        </w:rPr>
        <w:t xml:space="preserve">”, </w:t>
      </w:r>
      <w:r>
        <w:rPr>
          <w:lang w:val="pt-BR"/>
        </w:rPr>
        <w:t>que teria</w:t>
      </w:r>
      <w:r w:rsidR="00BC75E3">
        <w:rPr>
          <w:lang w:val="pt-BR"/>
        </w:rPr>
        <w:t>m</w:t>
      </w:r>
      <w:r>
        <w:rPr>
          <w:lang w:val="pt-BR"/>
        </w:rPr>
        <w:t xml:space="preserve"> justificado a contratação de outras empresas após o término da relação contratual com a </w:t>
      </w:r>
      <w:proofErr w:type="spellStart"/>
      <w:r>
        <w:rPr>
          <w:lang w:val="pt-BR"/>
        </w:rPr>
        <w:t>Seidor</w:t>
      </w:r>
      <w:proofErr w:type="spellEnd"/>
      <w:r w:rsidR="00BC75E3">
        <w:rPr>
          <w:lang w:val="pt-BR"/>
        </w:rPr>
        <w:t>.</w:t>
      </w:r>
      <w:r w:rsidRPr="002C7DDF">
        <w:rPr>
          <w:rStyle w:val="Refdenotaderodap"/>
          <w:lang w:val="pt-BR"/>
        </w:rPr>
        <w:footnoteReference w:id="64"/>
      </w:r>
      <w:r w:rsidRPr="002C7DDF">
        <w:rPr>
          <w:lang w:val="pt-BR"/>
        </w:rPr>
        <w:t xml:space="preserve"> </w:t>
      </w:r>
      <w:r w:rsidR="00BC75E3">
        <w:rPr>
          <w:lang w:val="pt-BR"/>
        </w:rPr>
        <w:t xml:space="preserve">Além de o Laudo Grant Thornton, e muito menos a Autora, terem </w:t>
      </w:r>
      <w:r w:rsidR="00001739">
        <w:rPr>
          <w:lang w:val="pt-BR"/>
        </w:rPr>
        <w:t xml:space="preserve">deixado de relacionar essas </w:t>
      </w:r>
      <w:r w:rsidR="00E76E69">
        <w:rPr>
          <w:lang w:val="pt-BR"/>
        </w:rPr>
        <w:t xml:space="preserve">supostas “falhas” a questões que tenham sido </w:t>
      </w:r>
      <w:r w:rsidR="005E4897" w:rsidRPr="00E76E69">
        <w:rPr>
          <w:lang w:val="pt-BR"/>
        </w:rPr>
        <w:t xml:space="preserve">identificadas durante a </w:t>
      </w:r>
      <w:r w:rsidR="00E76E69">
        <w:rPr>
          <w:lang w:val="pt-BR"/>
        </w:rPr>
        <w:t>implement</w:t>
      </w:r>
      <w:r w:rsidR="00837776">
        <w:rPr>
          <w:lang w:val="pt-BR"/>
        </w:rPr>
        <w:t xml:space="preserve">ação do Projeto </w:t>
      </w:r>
      <w:proofErr w:type="spellStart"/>
      <w:r w:rsidR="00837776">
        <w:rPr>
          <w:lang w:val="pt-BR"/>
        </w:rPr>
        <w:t>Brisanet</w:t>
      </w:r>
      <w:proofErr w:type="spellEnd"/>
      <w:r w:rsidR="009E2CF1">
        <w:rPr>
          <w:lang w:val="pt-BR"/>
        </w:rPr>
        <w:t xml:space="preserve"> </w:t>
      </w:r>
      <w:r w:rsidR="00837776">
        <w:rPr>
          <w:lang w:val="pt-BR"/>
        </w:rPr>
        <w:t xml:space="preserve">ou </w:t>
      </w:r>
      <w:r w:rsidR="00001739">
        <w:rPr>
          <w:lang w:val="pt-BR"/>
        </w:rPr>
        <w:t xml:space="preserve">a efetivos prejuízos </w:t>
      </w:r>
      <w:r w:rsidR="009E2CF1">
        <w:rPr>
          <w:lang w:val="pt-BR"/>
        </w:rPr>
        <w:t xml:space="preserve">da Autora, o que se observa da leitura do Anexo 4 ao Laudo Grant Thornton é </w:t>
      </w:r>
      <w:r w:rsidR="0098552F">
        <w:rPr>
          <w:lang w:val="pt-BR"/>
        </w:rPr>
        <w:t xml:space="preserve">a descrição de </w:t>
      </w:r>
      <w:r w:rsidR="009E2CF1">
        <w:rPr>
          <w:lang w:val="pt-BR"/>
        </w:rPr>
        <w:t xml:space="preserve">uma </w:t>
      </w:r>
      <w:r w:rsidR="0098552F">
        <w:rPr>
          <w:lang w:val="pt-BR"/>
        </w:rPr>
        <w:t>série de “possibilidades” e “p</w:t>
      </w:r>
      <w:r w:rsidR="001935DC">
        <w:rPr>
          <w:lang w:val="pt-BR"/>
        </w:rPr>
        <w:t xml:space="preserve">ráticas não recomendadas”, </w:t>
      </w:r>
      <w:r w:rsidR="001935DC">
        <w:rPr>
          <w:b/>
          <w:bCs/>
          <w:u w:val="single"/>
          <w:lang w:val="pt-BR"/>
        </w:rPr>
        <w:t xml:space="preserve">que jamais poderiam configurar a não entrega do Projeto </w:t>
      </w:r>
      <w:proofErr w:type="spellStart"/>
      <w:r w:rsidR="001935DC">
        <w:rPr>
          <w:b/>
          <w:bCs/>
          <w:u w:val="single"/>
          <w:lang w:val="pt-BR"/>
        </w:rPr>
        <w:t>Brisanet</w:t>
      </w:r>
      <w:proofErr w:type="spellEnd"/>
      <w:r w:rsidR="001935DC" w:rsidRPr="001935DC">
        <w:rPr>
          <w:lang w:val="pt-BR"/>
        </w:rPr>
        <w:t>!</w:t>
      </w:r>
    </w:p>
    <w:p w14:paraId="76CE74E7" w14:textId="13E4C2B4" w:rsidR="005E4897" w:rsidRPr="00837776" w:rsidRDefault="005E4897" w:rsidP="005E4897">
      <w:pPr>
        <w:pStyle w:val="PargrafodaLista"/>
        <w:rPr>
          <w:lang w:val="pt-BR"/>
        </w:rPr>
      </w:pPr>
      <w:r w:rsidRPr="00837776">
        <w:rPr>
          <w:lang w:val="pt-BR"/>
        </w:rPr>
        <w:lastRenderedPageBreak/>
        <w:t>A</w:t>
      </w:r>
      <w:r w:rsidR="00837776">
        <w:rPr>
          <w:lang w:val="pt-BR"/>
        </w:rPr>
        <w:t xml:space="preserve"> Grant Thornton, a bem da verdade, evita </w:t>
      </w:r>
      <w:r w:rsidR="003563C6">
        <w:rPr>
          <w:lang w:val="pt-BR"/>
        </w:rPr>
        <w:t xml:space="preserve">abordar a questão central desse caso: o Projeto </w:t>
      </w:r>
      <w:proofErr w:type="spellStart"/>
      <w:r w:rsidR="003563C6">
        <w:rPr>
          <w:lang w:val="pt-BR"/>
        </w:rPr>
        <w:t>Brisanet</w:t>
      </w:r>
      <w:proofErr w:type="spellEnd"/>
      <w:r w:rsidR="003563C6">
        <w:rPr>
          <w:lang w:val="pt-BR"/>
        </w:rPr>
        <w:t xml:space="preserve"> foi concluído, testado, validado e aprovado pela Autora, que assinou os Termos de Aceite correspondentes, e que as questões apontadas no parecer </w:t>
      </w:r>
      <w:r w:rsidR="001A1968">
        <w:rPr>
          <w:lang w:val="pt-BR"/>
        </w:rPr>
        <w:t xml:space="preserve">foram resolvidas no curso da execução dos serviços, são irrelevantes para o caso ou, ainda, surgiram apenas após </w:t>
      </w:r>
      <w:r w:rsidR="002253F9">
        <w:rPr>
          <w:lang w:val="pt-BR"/>
        </w:rPr>
        <w:t>o encerramento dos Contratos.</w:t>
      </w:r>
    </w:p>
    <w:p w14:paraId="3EF45397" w14:textId="3C31C24D" w:rsidR="00573FCA" w:rsidRDefault="005E4897" w:rsidP="005E4897">
      <w:pPr>
        <w:pStyle w:val="PargrafodaLista"/>
        <w:rPr>
          <w:lang w:val="pt-BR"/>
        </w:rPr>
      </w:pPr>
      <w:r w:rsidRPr="00C7348E">
        <w:rPr>
          <w:lang w:val="pt-BR"/>
        </w:rPr>
        <w:t xml:space="preserve">As </w:t>
      </w:r>
      <w:r w:rsidR="00356B4C">
        <w:rPr>
          <w:lang w:val="pt-BR"/>
        </w:rPr>
        <w:t>questões</w:t>
      </w:r>
      <w:r w:rsidRPr="00C7348E">
        <w:rPr>
          <w:lang w:val="pt-BR"/>
        </w:rPr>
        <w:t xml:space="preserve"> apontadas no Laudo Grant Thornton podem ser resumidas em </w:t>
      </w:r>
      <w:r w:rsidR="00C7348E">
        <w:rPr>
          <w:lang w:val="pt-BR"/>
        </w:rPr>
        <w:t>3</w:t>
      </w:r>
      <w:r w:rsidRPr="00C7348E">
        <w:rPr>
          <w:lang w:val="pt-BR"/>
        </w:rPr>
        <w:t xml:space="preserve"> (</w:t>
      </w:r>
      <w:r w:rsidR="00C7348E">
        <w:rPr>
          <w:lang w:val="pt-BR"/>
        </w:rPr>
        <w:t>três</w:t>
      </w:r>
      <w:r w:rsidRPr="00C7348E">
        <w:rPr>
          <w:lang w:val="pt-BR"/>
        </w:rPr>
        <w:t>) grupos principais</w:t>
      </w:r>
      <w:r w:rsidR="00E552DB">
        <w:rPr>
          <w:lang w:val="pt-BR"/>
        </w:rPr>
        <w:t xml:space="preserve">: </w:t>
      </w:r>
      <w:r w:rsidR="00E552DB">
        <w:rPr>
          <w:b/>
          <w:bCs/>
          <w:lang w:val="pt-BR"/>
        </w:rPr>
        <w:t xml:space="preserve">(A) </w:t>
      </w:r>
      <w:r w:rsidR="00E552DB">
        <w:rPr>
          <w:lang w:val="pt-BR"/>
        </w:rPr>
        <w:t>a ocorrência de atrasos ao longo d</w:t>
      </w:r>
      <w:r w:rsidR="00FC2AF2">
        <w:rPr>
          <w:lang w:val="pt-BR"/>
        </w:rPr>
        <w:t xml:space="preserve">a fase de implementação; </w:t>
      </w:r>
      <w:r w:rsidR="00FC2AF2">
        <w:rPr>
          <w:b/>
          <w:bCs/>
          <w:lang w:val="pt-BR"/>
        </w:rPr>
        <w:t xml:space="preserve">(B) </w:t>
      </w:r>
      <w:r w:rsidR="00FC2AF2">
        <w:rPr>
          <w:lang w:val="pt-BR"/>
        </w:rPr>
        <w:t xml:space="preserve">a alegação de alteração da metodologia de tratamento de </w:t>
      </w:r>
      <w:r w:rsidR="00650FBC">
        <w:rPr>
          <w:lang w:val="pt-BR"/>
        </w:rPr>
        <w:t xml:space="preserve">inconsistências nos Termos de Aceite; e </w:t>
      </w:r>
      <w:r w:rsidR="00650FBC">
        <w:rPr>
          <w:b/>
          <w:bCs/>
          <w:lang w:val="pt-BR"/>
        </w:rPr>
        <w:t>(C)</w:t>
      </w:r>
      <w:r w:rsidRPr="00C7348E">
        <w:rPr>
          <w:lang w:val="pt-BR"/>
        </w:rPr>
        <w:t xml:space="preserve"> </w:t>
      </w:r>
      <w:r w:rsidR="00650FBC">
        <w:rPr>
          <w:lang w:val="pt-BR"/>
        </w:rPr>
        <w:t xml:space="preserve">a existência de “falhas técnicas” </w:t>
      </w:r>
      <w:r w:rsidR="00573FCA">
        <w:rPr>
          <w:lang w:val="pt-BR"/>
        </w:rPr>
        <w:t>ocorridas durante a implementação e/ou da prestação de suporte técnico</w:t>
      </w:r>
      <w:r w:rsidR="00356B4C">
        <w:rPr>
          <w:lang w:val="pt-BR"/>
        </w:rPr>
        <w:t xml:space="preserve">, todas devidamente </w:t>
      </w:r>
      <w:r w:rsidR="00356B4C" w:rsidRPr="00C7348E">
        <w:rPr>
          <w:lang w:val="pt-BR"/>
        </w:rPr>
        <w:t>analisad</w:t>
      </w:r>
      <w:r w:rsidR="00356B4C">
        <w:rPr>
          <w:lang w:val="pt-BR"/>
        </w:rPr>
        <w:t>a</w:t>
      </w:r>
      <w:r w:rsidR="00356B4C" w:rsidRPr="00C7348E">
        <w:rPr>
          <w:lang w:val="pt-BR"/>
        </w:rPr>
        <w:t>s e refutad</w:t>
      </w:r>
      <w:r w:rsidR="00356B4C">
        <w:rPr>
          <w:lang w:val="pt-BR"/>
        </w:rPr>
        <w:t>a</w:t>
      </w:r>
      <w:r w:rsidR="00356B4C" w:rsidRPr="00C7348E">
        <w:rPr>
          <w:lang w:val="pt-BR"/>
        </w:rPr>
        <w:t>s a seguir</w:t>
      </w:r>
      <w:r w:rsidR="00573FCA">
        <w:rPr>
          <w:lang w:val="pt-BR"/>
        </w:rPr>
        <w:t xml:space="preserve"> </w:t>
      </w:r>
    </w:p>
    <w:p w14:paraId="7E38AAB4" w14:textId="65E9371D" w:rsidR="005E4897" w:rsidRPr="00C7348E" w:rsidRDefault="005E4897" w:rsidP="005E4897">
      <w:pPr>
        <w:pStyle w:val="PargrafodaLista"/>
        <w:rPr>
          <w:lang w:val="pt-BR"/>
        </w:rPr>
      </w:pPr>
      <w:r w:rsidRPr="00C7348E">
        <w:rPr>
          <w:lang w:val="pt-BR"/>
        </w:rPr>
        <w:t>e que, como já se aduziu, jamais poderia fundamentar a alegação de quebra de deveres contratuais e muito menos o pedido de rescisão motivada dos Contratos.</w:t>
      </w:r>
    </w:p>
    <w:p w14:paraId="26ADD62E" w14:textId="171C3EB6" w:rsidR="005E4897" w:rsidRPr="005E4897" w:rsidRDefault="005E4897" w:rsidP="005E4897">
      <w:pPr>
        <w:pStyle w:val="Ttulo2"/>
        <w:numPr>
          <w:ilvl w:val="0"/>
          <w:numId w:val="14"/>
        </w:numPr>
        <w:rPr>
          <w:lang w:val="pt-BR"/>
        </w:rPr>
      </w:pPr>
      <w:r>
        <w:rPr>
          <w:lang w:val="pt-BR"/>
        </w:rPr>
        <w:t>Os alegados a</w:t>
      </w:r>
      <w:r w:rsidR="00087623">
        <w:rPr>
          <w:lang w:val="pt-BR"/>
        </w:rPr>
        <w:t xml:space="preserve">trasos ocorridos ao longo do Projeto </w:t>
      </w:r>
      <w:proofErr w:type="spellStart"/>
      <w:r w:rsidR="00087623">
        <w:rPr>
          <w:lang w:val="pt-BR"/>
        </w:rPr>
        <w:t>Brisanet</w:t>
      </w:r>
      <w:proofErr w:type="spellEnd"/>
    </w:p>
    <w:p w14:paraId="7B781BAB" w14:textId="3C2E0CBF" w:rsidR="00EE4FA4" w:rsidRDefault="00EE4FA4" w:rsidP="005E4897">
      <w:pPr>
        <w:pStyle w:val="PargrafodaLista"/>
        <w:rPr>
          <w:lang w:val="pt-BR"/>
        </w:rPr>
      </w:pPr>
      <w:r>
        <w:rPr>
          <w:lang w:val="pt-BR"/>
        </w:rPr>
        <w:t xml:space="preserve">A </w:t>
      </w:r>
      <w:proofErr w:type="spellStart"/>
      <w:r w:rsidR="00445384">
        <w:rPr>
          <w:lang w:val="pt-BR"/>
        </w:rPr>
        <w:t>Seidor</w:t>
      </w:r>
      <w:proofErr w:type="spellEnd"/>
      <w:r w:rsidR="00445384">
        <w:rPr>
          <w:lang w:val="pt-BR"/>
        </w:rPr>
        <w:t xml:space="preserve"> já demonstrou, em especial no item III.A acima, </w:t>
      </w:r>
      <w:r w:rsidR="00AF1226">
        <w:rPr>
          <w:lang w:val="pt-BR"/>
        </w:rPr>
        <w:t xml:space="preserve">que o Projeto </w:t>
      </w:r>
      <w:proofErr w:type="spellStart"/>
      <w:r w:rsidR="00AF1226">
        <w:rPr>
          <w:lang w:val="pt-BR"/>
        </w:rPr>
        <w:t>Brisanet</w:t>
      </w:r>
      <w:proofErr w:type="spellEnd"/>
      <w:r w:rsidR="00AF1226">
        <w:rPr>
          <w:lang w:val="pt-BR"/>
        </w:rPr>
        <w:t xml:space="preserve"> foi pensado para ser flexível, tendo em vista a necessidade de a Autora desenvolver</w:t>
      </w:r>
      <w:r w:rsidR="00F41392">
        <w:rPr>
          <w:lang w:val="pt-BR"/>
        </w:rPr>
        <w:t xml:space="preserve">, do início, uma operação até então inexistente e que, por esse motivo, previu-se um fluxo para a apresentação das Solicitações de Mudança pela </w:t>
      </w:r>
      <w:proofErr w:type="spellStart"/>
      <w:r w:rsidR="00F41392">
        <w:rPr>
          <w:lang w:val="pt-BR"/>
        </w:rPr>
        <w:t>Brisanet</w:t>
      </w:r>
      <w:proofErr w:type="spellEnd"/>
      <w:r w:rsidR="00BF37BE">
        <w:rPr>
          <w:lang w:val="pt-BR"/>
        </w:rPr>
        <w:t>, o que é completamente normal em um projeto dessa magnitude.</w:t>
      </w:r>
    </w:p>
    <w:p w14:paraId="522BBA3E" w14:textId="2FE703AE" w:rsidR="00BF37BE" w:rsidRDefault="00BF37BE" w:rsidP="005E4897">
      <w:pPr>
        <w:pStyle w:val="PargrafodaLista"/>
        <w:rPr>
          <w:lang w:val="pt-BR"/>
        </w:rPr>
      </w:pPr>
      <w:r>
        <w:rPr>
          <w:lang w:val="pt-BR"/>
        </w:rPr>
        <w:t xml:space="preserve">Também já se demonstrou que a </w:t>
      </w:r>
      <w:proofErr w:type="spellStart"/>
      <w:r>
        <w:rPr>
          <w:lang w:val="pt-BR"/>
        </w:rPr>
        <w:t>Brisanet</w:t>
      </w:r>
      <w:proofErr w:type="spellEnd"/>
      <w:r>
        <w:rPr>
          <w:lang w:val="pt-BR"/>
        </w:rPr>
        <w:t xml:space="preserve"> chegou a apresentar 75 (setenta e cinco) Solicitações de Mudança, </w:t>
      </w:r>
      <w:r w:rsidR="00F7246B">
        <w:rPr>
          <w:lang w:val="pt-BR"/>
        </w:rPr>
        <w:t>sendo que 14 (quatorze) delas foram aprovadas por esse fluxo e geraram a assinatura</w:t>
      </w:r>
      <w:r w:rsidR="00FE7B5D">
        <w:rPr>
          <w:lang w:val="pt-BR"/>
        </w:rPr>
        <w:t xml:space="preserve"> ou aprovação dos respectivos termos pela Autora que indicavam, todos, a necessidade de ajuste no cronograma inicial do Projeto </w:t>
      </w:r>
      <w:proofErr w:type="spellStart"/>
      <w:r w:rsidR="00FE7B5D">
        <w:rPr>
          <w:lang w:val="pt-BR"/>
        </w:rPr>
        <w:t>Brisanet</w:t>
      </w:r>
      <w:proofErr w:type="spellEnd"/>
      <w:r w:rsidR="00FE7B5D">
        <w:rPr>
          <w:lang w:val="pt-BR"/>
        </w:rPr>
        <w:t xml:space="preserve">. </w:t>
      </w:r>
    </w:p>
    <w:p w14:paraId="0CCBB4F7" w14:textId="6FBF2B0E" w:rsidR="00DC720D" w:rsidRDefault="00FE7B5D" w:rsidP="00DC720D">
      <w:pPr>
        <w:pStyle w:val="PargrafodaLista"/>
        <w:rPr>
          <w:lang w:val="pt-BR"/>
        </w:rPr>
      </w:pPr>
      <w:r>
        <w:rPr>
          <w:lang w:val="pt-BR"/>
        </w:rPr>
        <w:lastRenderedPageBreak/>
        <w:t xml:space="preserve">Ao todo, </w:t>
      </w:r>
      <w:r w:rsidR="00B769F4">
        <w:rPr>
          <w:lang w:val="pt-BR"/>
        </w:rPr>
        <w:t xml:space="preserve">as Solicitações de Mudança validadas e aprovadas pela própria Autora previam um atraso </w:t>
      </w:r>
      <w:r w:rsidR="00DC720D">
        <w:rPr>
          <w:lang w:val="pt-BR"/>
        </w:rPr>
        <w:t xml:space="preserve">de </w:t>
      </w:r>
      <w:r w:rsidR="00DC720D" w:rsidRPr="005E5DFF">
        <w:rPr>
          <w:b/>
          <w:bCs/>
          <w:u w:val="single"/>
          <w:lang w:val="pt-BR"/>
        </w:rPr>
        <w:t>491 DIAS ÚTEIS</w:t>
      </w:r>
      <w:r w:rsidR="00DC720D" w:rsidRPr="00DC720D">
        <w:rPr>
          <w:lang w:val="pt-BR"/>
        </w:rPr>
        <w:t xml:space="preserve"> </w:t>
      </w:r>
      <w:r w:rsidR="00DC720D">
        <w:rPr>
          <w:lang w:val="pt-BR"/>
        </w:rPr>
        <w:t xml:space="preserve">ao cronograma, o que representa um </w:t>
      </w:r>
      <w:r w:rsidR="00DC720D" w:rsidRPr="006D7F46">
        <w:rPr>
          <w:lang w:val="pt-BR"/>
        </w:rPr>
        <w:t>atraso total de 1 (um) ano, 11 (onze) meses e 1 (uma semana) ao cronograma inicialmente previsto</w:t>
      </w:r>
      <w:r w:rsidR="002F5131">
        <w:rPr>
          <w:lang w:val="pt-BR"/>
        </w:rPr>
        <w:t xml:space="preserve">, o que permitia que a </w:t>
      </w:r>
      <w:proofErr w:type="spellStart"/>
      <w:r w:rsidR="002F5131">
        <w:rPr>
          <w:lang w:val="pt-BR"/>
        </w:rPr>
        <w:t>Seidor</w:t>
      </w:r>
      <w:proofErr w:type="spellEnd"/>
      <w:r w:rsidR="002F5131">
        <w:rPr>
          <w:lang w:val="pt-BR"/>
        </w:rPr>
        <w:t xml:space="preserve"> realizasse a entrega do Projeto </w:t>
      </w:r>
      <w:proofErr w:type="spellStart"/>
      <w:r w:rsidR="002F5131">
        <w:rPr>
          <w:lang w:val="pt-BR"/>
        </w:rPr>
        <w:t>Brisanet</w:t>
      </w:r>
      <w:proofErr w:type="spellEnd"/>
      <w:r w:rsidR="002F5131">
        <w:rPr>
          <w:lang w:val="pt-BR"/>
        </w:rPr>
        <w:t xml:space="preserve"> até </w:t>
      </w:r>
      <w:r w:rsidR="009D64D2">
        <w:rPr>
          <w:lang w:val="pt-BR"/>
        </w:rPr>
        <w:t>o mês de agosto/2024.</w:t>
      </w:r>
      <w:r w:rsidR="006D7F46">
        <w:rPr>
          <w:lang w:val="pt-BR"/>
        </w:rPr>
        <w:t xml:space="preserve"> </w:t>
      </w:r>
    </w:p>
    <w:p w14:paraId="24D6E575" w14:textId="1D283CE1" w:rsidR="00FE7B5D" w:rsidRDefault="009D64D2" w:rsidP="00DC720D">
      <w:pPr>
        <w:pStyle w:val="PargrafodaLista"/>
        <w:rPr>
          <w:lang w:val="pt-BR"/>
        </w:rPr>
      </w:pPr>
      <w:r>
        <w:rPr>
          <w:lang w:val="pt-BR"/>
        </w:rPr>
        <w:t xml:space="preserve">Nada obstante, </w:t>
      </w:r>
      <w:r w:rsidR="00DC720D">
        <w:rPr>
          <w:lang w:val="pt-BR"/>
        </w:rPr>
        <w:t>o Termo de Aceite final</w:t>
      </w:r>
      <w:r>
        <w:rPr>
          <w:lang w:val="pt-BR"/>
        </w:rPr>
        <w:t>, referente à entrega da Onda 3,</w:t>
      </w:r>
      <w:r w:rsidR="00DC720D">
        <w:rPr>
          <w:lang w:val="pt-BR"/>
        </w:rPr>
        <w:t xml:space="preserve"> foi assinado pela Autora em 20.6.2024, </w:t>
      </w:r>
      <w:r>
        <w:rPr>
          <w:lang w:val="pt-BR"/>
        </w:rPr>
        <w:t>o que demonstra</w:t>
      </w:r>
      <w:r w:rsidR="00DC720D">
        <w:rPr>
          <w:lang w:val="pt-BR"/>
        </w:rPr>
        <w:t xml:space="preserve"> que </w:t>
      </w:r>
      <w:r w:rsidR="00DC720D" w:rsidRPr="00512CF4">
        <w:rPr>
          <w:b/>
          <w:bCs/>
          <w:u w:val="single"/>
          <w:lang w:val="pt-BR"/>
        </w:rPr>
        <w:t xml:space="preserve">a </w:t>
      </w:r>
      <w:proofErr w:type="spellStart"/>
      <w:r w:rsidR="00DC720D" w:rsidRPr="00512CF4">
        <w:rPr>
          <w:b/>
          <w:bCs/>
          <w:u w:val="single"/>
          <w:lang w:val="pt-BR"/>
        </w:rPr>
        <w:t>Seidor</w:t>
      </w:r>
      <w:proofErr w:type="spellEnd"/>
      <w:r w:rsidR="00DC720D" w:rsidRPr="00512CF4">
        <w:rPr>
          <w:b/>
          <w:bCs/>
          <w:u w:val="single"/>
          <w:lang w:val="pt-BR"/>
        </w:rPr>
        <w:t xml:space="preserve"> concluiu o</w:t>
      </w:r>
      <w:r w:rsidR="00DC720D">
        <w:rPr>
          <w:b/>
          <w:bCs/>
          <w:u w:val="single"/>
          <w:lang w:val="pt-BR"/>
        </w:rPr>
        <w:t xml:space="preserve"> Projeto </w:t>
      </w:r>
      <w:proofErr w:type="spellStart"/>
      <w:r w:rsidR="00DC720D">
        <w:rPr>
          <w:b/>
          <w:bCs/>
          <w:u w:val="single"/>
          <w:lang w:val="pt-BR"/>
        </w:rPr>
        <w:t>Brisanet</w:t>
      </w:r>
      <w:proofErr w:type="spellEnd"/>
      <w:r w:rsidR="00DC720D">
        <w:rPr>
          <w:b/>
          <w:bCs/>
          <w:u w:val="single"/>
          <w:lang w:val="pt-BR"/>
        </w:rPr>
        <w:t xml:space="preserve"> antes mesmo de encerrado o prazo contratual</w:t>
      </w:r>
      <w:r w:rsidR="00DC720D">
        <w:rPr>
          <w:lang w:val="pt-BR"/>
        </w:rPr>
        <w:t>.</w:t>
      </w:r>
    </w:p>
    <w:p w14:paraId="0B42CE9B" w14:textId="72D0A262" w:rsidR="005E4897" w:rsidRDefault="00087623" w:rsidP="005E4897">
      <w:pPr>
        <w:pStyle w:val="PargrafodaLista"/>
        <w:rPr>
          <w:lang w:val="pt-BR"/>
        </w:rPr>
      </w:pPr>
      <w:r w:rsidRPr="00EE4FA4">
        <w:rPr>
          <w:lang w:val="pt-BR"/>
        </w:rPr>
        <w:t>O Laudo Grant Thornton</w:t>
      </w:r>
      <w:r w:rsidR="000A4396">
        <w:rPr>
          <w:lang w:val="pt-BR"/>
        </w:rPr>
        <w:t>, porém,</w:t>
      </w:r>
      <w:r w:rsidRPr="00EE4FA4">
        <w:rPr>
          <w:lang w:val="pt-BR"/>
        </w:rPr>
        <w:t xml:space="preserve"> aduz que “</w:t>
      </w:r>
      <w:r w:rsidR="00EE4FA4" w:rsidRPr="00EE4FA4">
        <w:rPr>
          <w:i/>
          <w:iCs/>
          <w:lang w:val="pt-BR"/>
        </w:rPr>
        <w:t>ao longo do projeto, foram identificados diversos atrasos e erros técnicos. O que deveria ter sido finalizado em 21 sprints e 2 releases acabou se estendendo para 36 sprints e 3 releases, sem que as funcionalidades fossem entregues com a qualidade esperada</w:t>
      </w:r>
      <w:r w:rsidR="000A4396">
        <w:rPr>
          <w:lang w:val="pt-BR"/>
        </w:rPr>
        <w:t xml:space="preserve">”, o que se revela completamente falso. </w:t>
      </w:r>
    </w:p>
    <w:p w14:paraId="19B1EBA0" w14:textId="4321456D" w:rsidR="000A4396" w:rsidRDefault="00376D32" w:rsidP="005E4897">
      <w:pPr>
        <w:pStyle w:val="PargrafodaLista"/>
        <w:rPr>
          <w:lang w:val="pt-BR"/>
        </w:rPr>
      </w:pPr>
      <w:r>
        <w:rPr>
          <w:lang w:val="pt-BR"/>
        </w:rPr>
        <w:t xml:space="preserve">Em suas 211 páginas, o Laudo Grant Thornton </w:t>
      </w:r>
      <w:r>
        <w:rPr>
          <w:b/>
          <w:bCs/>
          <w:u w:val="single"/>
          <w:lang w:val="pt-BR"/>
        </w:rPr>
        <w:t>não faz uma menção sequer</w:t>
      </w:r>
      <w:r w:rsidR="00DD1AC2">
        <w:rPr>
          <w:b/>
          <w:bCs/>
          <w:u w:val="single"/>
          <w:lang w:val="pt-BR"/>
        </w:rPr>
        <w:t xml:space="preserve"> a esse fluxo de Solicitação de Mudanças</w:t>
      </w:r>
      <w:r w:rsidR="00DD1AC2">
        <w:rPr>
          <w:lang w:val="pt-BR"/>
        </w:rPr>
        <w:t>, tampouco aos termos que foram assinados e aprovados pela Autora que autorizavam</w:t>
      </w:r>
      <w:r w:rsidR="00C46232">
        <w:rPr>
          <w:lang w:val="pt-BR"/>
        </w:rPr>
        <w:t xml:space="preserve"> a prorrogação do prazo contratual. </w:t>
      </w:r>
    </w:p>
    <w:p w14:paraId="0A0F76DF" w14:textId="31A3CF25" w:rsidR="00C46232" w:rsidRDefault="000434E1" w:rsidP="005E4897">
      <w:pPr>
        <w:pStyle w:val="PargrafodaLista"/>
        <w:rPr>
          <w:lang w:val="pt-BR"/>
        </w:rPr>
      </w:pPr>
      <w:r>
        <w:rPr>
          <w:lang w:val="pt-BR"/>
        </w:rPr>
        <w:t xml:space="preserve">Como se vê, é totalmente descabida a alegação da Autora, e do Laudo Grant Thornton, de que os supostos “atrasos” ao cronograma seriam culpa da </w:t>
      </w:r>
      <w:proofErr w:type="spellStart"/>
      <w:r>
        <w:rPr>
          <w:lang w:val="pt-BR"/>
        </w:rPr>
        <w:t>Seidor</w:t>
      </w:r>
      <w:proofErr w:type="spellEnd"/>
      <w:r>
        <w:rPr>
          <w:lang w:val="pt-BR"/>
        </w:rPr>
        <w:t xml:space="preserve"> ou a ela imputáveis </w:t>
      </w:r>
      <w:r w:rsidR="00213717">
        <w:rPr>
          <w:lang w:val="pt-BR"/>
        </w:rPr>
        <w:t>–</w:t>
      </w:r>
      <w:r>
        <w:rPr>
          <w:lang w:val="pt-BR"/>
        </w:rPr>
        <w:t xml:space="preserve"> </w:t>
      </w:r>
      <w:r w:rsidR="00213717">
        <w:rPr>
          <w:lang w:val="pt-BR"/>
        </w:rPr>
        <w:t xml:space="preserve">o cronograma inicial foi modificado única e exclusivamente em razão das Solicitações de Mudança apresentadas pela própria Autora no curso do Projeto </w:t>
      </w:r>
      <w:proofErr w:type="spellStart"/>
      <w:r w:rsidR="00213717">
        <w:rPr>
          <w:lang w:val="pt-BR"/>
        </w:rPr>
        <w:t>Brisanet</w:t>
      </w:r>
      <w:proofErr w:type="spellEnd"/>
      <w:r w:rsidR="00213717">
        <w:rPr>
          <w:lang w:val="pt-BR"/>
        </w:rPr>
        <w:t>.</w:t>
      </w:r>
    </w:p>
    <w:p w14:paraId="1F14316F" w14:textId="0E6C4C00" w:rsidR="00213717" w:rsidRDefault="00C40BD2" w:rsidP="00213717">
      <w:pPr>
        <w:pStyle w:val="Ttulo2"/>
        <w:rPr>
          <w:lang w:val="pt-BR"/>
        </w:rPr>
      </w:pPr>
      <w:r>
        <w:rPr>
          <w:lang w:val="pt-BR"/>
        </w:rPr>
        <w:t>A alegada alteração</w:t>
      </w:r>
      <w:r w:rsidR="00CA3D34">
        <w:rPr>
          <w:lang w:val="pt-BR"/>
        </w:rPr>
        <w:t xml:space="preserve"> de metodologia e ferramenta a partir do Sprint 10</w:t>
      </w:r>
    </w:p>
    <w:p w14:paraId="6EB9E12D" w14:textId="77777777" w:rsidR="00080AE1" w:rsidRDefault="00CA3D34" w:rsidP="005E4897">
      <w:pPr>
        <w:pStyle w:val="PargrafodaLista"/>
        <w:rPr>
          <w:lang w:val="pt-BR"/>
        </w:rPr>
      </w:pPr>
      <w:r>
        <w:rPr>
          <w:lang w:val="pt-BR"/>
        </w:rPr>
        <w:t xml:space="preserve">A </w:t>
      </w:r>
      <w:proofErr w:type="spellStart"/>
      <w:r>
        <w:rPr>
          <w:lang w:val="pt-BR"/>
        </w:rPr>
        <w:t>Seidor</w:t>
      </w:r>
      <w:proofErr w:type="spellEnd"/>
      <w:r>
        <w:rPr>
          <w:lang w:val="pt-BR"/>
        </w:rPr>
        <w:t xml:space="preserve"> nunca realizou qualquer alteração no escopo dos Contratos</w:t>
      </w:r>
      <w:r w:rsidR="00D55582">
        <w:rPr>
          <w:lang w:val="pt-BR"/>
        </w:rPr>
        <w:t xml:space="preserve"> e/ou na sua metodologia de trabalho sem a solicitação e aprovação da Autora, e isso vale para a alegada “</w:t>
      </w:r>
      <w:r w:rsidR="00D55582" w:rsidRPr="00D55582">
        <w:rPr>
          <w:i/>
          <w:iCs/>
          <w:lang w:val="pt-BR"/>
        </w:rPr>
        <w:t xml:space="preserve">mudança de </w:t>
      </w:r>
      <w:r w:rsidR="00D55582" w:rsidRPr="00D55582">
        <w:rPr>
          <w:i/>
          <w:iCs/>
          <w:lang w:val="pt-BR"/>
        </w:rPr>
        <w:lastRenderedPageBreak/>
        <w:t>metodologia</w:t>
      </w:r>
      <w:r w:rsidR="00D55582">
        <w:rPr>
          <w:lang w:val="pt-BR"/>
        </w:rPr>
        <w:t xml:space="preserve">” reportada pelo Laudo Grant Thornton </w:t>
      </w:r>
      <w:r w:rsidR="00080AE1">
        <w:rPr>
          <w:lang w:val="pt-BR"/>
        </w:rPr>
        <w:t xml:space="preserve">ocorrida a partir do Sprint 10. </w:t>
      </w:r>
    </w:p>
    <w:p w14:paraId="027A7EC5" w14:textId="2BECF59B" w:rsidR="00213717" w:rsidRDefault="00080AE1" w:rsidP="005E4897">
      <w:pPr>
        <w:pStyle w:val="PargrafodaLista"/>
        <w:rPr>
          <w:lang w:val="pt-BR"/>
        </w:rPr>
      </w:pPr>
      <w:r>
        <w:rPr>
          <w:lang w:val="pt-BR"/>
        </w:rPr>
        <w:t xml:space="preserve">Segundo </w:t>
      </w:r>
      <w:r w:rsidR="009C51EB">
        <w:rPr>
          <w:lang w:val="pt-BR"/>
        </w:rPr>
        <w:t xml:space="preserve">consta do Laudo Grant Thornton, “[a] </w:t>
      </w:r>
      <w:r w:rsidR="009C51EB">
        <w:rPr>
          <w:i/>
          <w:iCs/>
          <w:lang w:val="pt-BR"/>
        </w:rPr>
        <w:t>partir da Sprint 10, a SEIDOR deixou de registrar os itens devolvidos para backlog, dificultando o controle e a transparência do projeto, exibindo somente as features / funcionalidades entregues</w:t>
      </w:r>
      <w:r w:rsidR="009C51EB">
        <w:rPr>
          <w:lang w:val="pt-BR"/>
        </w:rPr>
        <w:t xml:space="preserve">”. </w:t>
      </w:r>
    </w:p>
    <w:p w14:paraId="0786CD59" w14:textId="7BA12F67" w:rsidR="009C51EB" w:rsidRDefault="009C51EB" w:rsidP="005E4897">
      <w:pPr>
        <w:pStyle w:val="PargrafodaLista"/>
        <w:rPr>
          <w:lang w:val="pt-BR"/>
        </w:rPr>
      </w:pPr>
      <w:r>
        <w:rPr>
          <w:lang w:val="pt-BR"/>
        </w:rPr>
        <w:t xml:space="preserve">O que </w:t>
      </w:r>
      <w:r w:rsidR="001126FA">
        <w:rPr>
          <w:lang w:val="pt-BR"/>
        </w:rPr>
        <w:t>se omitiu</w:t>
      </w:r>
      <w:r w:rsidR="00904169">
        <w:rPr>
          <w:lang w:val="pt-BR"/>
        </w:rPr>
        <w:t xml:space="preserve">, porém, </w:t>
      </w:r>
      <w:r w:rsidR="00904169">
        <w:rPr>
          <w:b/>
          <w:bCs/>
          <w:u w:val="single"/>
          <w:lang w:val="pt-BR"/>
        </w:rPr>
        <w:t>é que essa mudança ocorrida a partir do Sprint 10 ocorreu por solicitação da própria Autora</w:t>
      </w:r>
      <w:r w:rsidR="00904169">
        <w:rPr>
          <w:lang w:val="pt-BR"/>
        </w:rPr>
        <w:t xml:space="preserve">, que, </w:t>
      </w:r>
      <w:commentRangeStart w:id="369"/>
      <w:r w:rsidR="00904169" w:rsidRPr="00904169">
        <w:rPr>
          <w:highlight w:val="yellow"/>
          <w:lang w:val="pt-BR"/>
        </w:rPr>
        <w:t>conforme e-mail enviado em XX.</w:t>
      </w:r>
      <w:proofErr w:type="gramStart"/>
      <w:r w:rsidR="00904169" w:rsidRPr="00904169">
        <w:rPr>
          <w:highlight w:val="yellow"/>
          <w:lang w:val="pt-BR"/>
        </w:rPr>
        <w:t>XX.XXXX</w:t>
      </w:r>
      <w:commentRangeEnd w:id="369"/>
      <w:proofErr w:type="gramEnd"/>
      <w:r w:rsidR="009474DB">
        <w:rPr>
          <w:rStyle w:val="Refdecomentrio"/>
          <w:sz w:val="24"/>
          <w:szCs w:val="24"/>
          <w:lang w:val="pt-BR"/>
        </w:rPr>
        <w:commentReference w:id="369"/>
      </w:r>
      <w:r w:rsidR="00904169">
        <w:rPr>
          <w:lang w:val="pt-BR"/>
        </w:rPr>
        <w:t xml:space="preserve">, </w:t>
      </w:r>
      <w:r w:rsidR="009474DB">
        <w:rPr>
          <w:lang w:val="pt-BR"/>
        </w:rPr>
        <w:t xml:space="preserve">solicitou expressamente à </w:t>
      </w:r>
      <w:proofErr w:type="spellStart"/>
      <w:r w:rsidR="009474DB">
        <w:rPr>
          <w:lang w:val="pt-BR"/>
        </w:rPr>
        <w:t>Seidor</w:t>
      </w:r>
      <w:proofErr w:type="spellEnd"/>
      <w:r w:rsidR="009474DB">
        <w:rPr>
          <w:lang w:val="pt-BR"/>
        </w:rPr>
        <w:t xml:space="preserve"> que os Termos de Aceite passassem a registrar apenas as funcionalidades </w:t>
      </w:r>
      <w:r w:rsidR="00B3635F">
        <w:rPr>
          <w:lang w:val="pt-BR"/>
        </w:rPr>
        <w:t>que foram entregues conforme proposta comercial</w:t>
      </w:r>
      <w:r w:rsidR="00860335">
        <w:rPr>
          <w:lang w:val="pt-BR"/>
        </w:rPr>
        <w:t>.</w:t>
      </w:r>
      <w:r w:rsidR="00B3635F">
        <w:rPr>
          <w:lang w:val="pt-BR"/>
        </w:rPr>
        <w:t xml:space="preserve"> </w:t>
      </w:r>
    </w:p>
    <w:p w14:paraId="1162253E" w14:textId="70636AB0" w:rsidR="00860335" w:rsidRDefault="00C04CD3" w:rsidP="005E4897">
      <w:pPr>
        <w:pStyle w:val="PargrafodaLista"/>
        <w:rPr>
          <w:lang w:val="pt-BR"/>
        </w:rPr>
      </w:pPr>
      <w:r>
        <w:rPr>
          <w:lang w:val="pt-BR"/>
        </w:rPr>
        <w:t xml:space="preserve">Isso não significa, porém, </w:t>
      </w:r>
      <w:r w:rsidR="0021501F">
        <w:rPr>
          <w:lang w:val="pt-BR"/>
        </w:rPr>
        <w:t>que essas informações tenham se perdido ou que isso tenha “</w:t>
      </w:r>
      <w:r w:rsidR="0021501F">
        <w:rPr>
          <w:i/>
          <w:iCs/>
          <w:lang w:val="pt-BR"/>
        </w:rPr>
        <w:t>dificultado o controle e a transparência do projeto</w:t>
      </w:r>
      <w:r w:rsidR="0021501F">
        <w:rPr>
          <w:lang w:val="pt-BR"/>
        </w:rPr>
        <w:t xml:space="preserve">”. </w:t>
      </w:r>
    </w:p>
    <w:p w14:paraId="7A1CA6C9" w14:textId="7A52C963" w:rsidR="001F529E" w:rsidRDefault="001F529E" w:rsidP="005E4897">
      <w:pPr>
        <w:pStyle w:val="PargrafodaLista"/>
        <w:rPr>
          <w:lang w:val="pt-BR"/>
        </w:rPr>
      </w:pPr>
      <w:r>
        <w:rPr>
          <w:lang w:val="pt-BR"/>
        </w:rPr>
        <w:t>A uma, como o próprio Laudo Grant Thornton constata,</w:t>
      </w:r>
      <w:r>
        <w:rPr>
          <w:rStyle w:val="Refdenotaderodap"/>
          <w:lang w:val="pt-BR"/>
        </w:rPr>
        <w:footnoteReference w:id="65"/>
      </w:r>
      <w:r>
        <w:rPr>
          <w:lang w:val="pt-BR"/>
        </w:rPr>
        <w:t xml:space="preserve"> porque as Partes utilizavam o já referido sistema Azure </w:t>
      </w:r>
      <w:proofErr w:type="spellStart"/>
      <w:r>
        <w:rPr>
          <w:lang w:val="pt-BR"/>
        </w:rPr>
        <w:t>DevOps</w:t>
      </w:r>
      <w:proofErr w:type="spellEnd"/>
      <w:r>
        <w:rPr>
          <w:lang w:val="pt-BR"/>
        </w:rPr>
        <w:t xml:space="preserve">, </w:t>
      </w:r>
      <w:r w:rsidR="000316B2">
        <w:rPr>
          <w:lang w:val="pt-BR"/>
        </w:rPr>
        <w:t xml:space="preserve">que é uma plataforma desenvolvida pela Microsoft especificamente </w:t>
      </w:r>
      <w:r w:rsidR="000C641A">
        <w:rPr>
          <w:lang w:val="pt-BR"/>
        </w:rPr>
        <w:t>para o gerenciamento de projetos de desenvolvimento de software, criado para permitir a interação entre equipe</w:t>
      </w:r>
      <w:r w:rsidR="001C24C3">
        <w:rPr>
          <w:lang w:val="pt-BR"/>
        </w:rPr>
        <w:t xml:space="preserve">s e </w:t>
      </w:r>
      <w:r w:rsidR="001C24C3" w:rsidRPr="001C24C3">
        <w:rPr>
          <w:b/>
          <w:bCs/>
          <w:u w:val="single"/>
          <w:lang w:val="pt-BR"/>
        </w:rPr>
        <w:t xml:space="preserve">manter um registro consolidado de todas as questões enviadas para </w:t>
      </w:r>
      <w:r w:rsidR="001C24C3" w:rsidRPr="001C24C3">
        <w:rPr>
          <w:b/>
          <w:bCs/>
          <w:i/>
          <w:iCs/>
          <w:u w:val="single"/>
          <w:lang w:val="pt-BR"/>
        </w:rPr>
        <w:t>backlog</w:t>
      </w:r>
      <w:r w:rsidR="001C24C3">
        <w:rPr>
          <w:lang w:val="pt-BR"/>
        </w:rPr>
        <w:t xml:space="preserve">. </w:t>
      </w:r>
    </w:p>
    <w:p w14:paraId="538B1839" w14:textId="77777777" w:rsidR="005D297D" w:rsidRDefault="00F1585F" w:rsidP="005E4897">
      <w:pPr>
        <w:pStyle w:val="PargrafodaLista"/>
        <w:rPr>
          <w:lang w:val="pt-BR"/>
        </w:rPr>
      </w:pPr>
      <w:r>
        <w:rPr>
          <w:lang w:val="pt-BR"/>
        </w:rPr>
        <w:t>Na linguagem de desenvolvedores, o “</w:t>
      </w:r>
      <w:r>
        <w:rPr>
          <w:i/>
          <w:iCs/>
          <w:lang w:val="pt-BR"/>
        </w:rPr>
        <w:t>backlog</w:t>
      </w:r>
      <w:r>
        <w:rPr>
          <w:lang w:val="pt-BR"/>
        </w:rPr>
        <w:t>” é uma list</w:t>
      </w:r>
      <w:r w:rsidR="00731337">
        <w:rPr>
          <w:lang w:val="pt-BR"/>
        </w:rPr>
        <w:t>a organizada e priorizada de todo o trabalho que precisa ser realizado no projeto, seja o que ainda não foi iniciado ou</w:t>
      </w:r>
      <w:r w:rsidR="00F86019">
        <w:rPr>
          <w:lang w:val="pt-BR"/>
        </w:rPr>
        <w:t xml:space="preserve"> que precisa ser revista. E não é preciso ser desenvolvedor para se compreender que é muito mais prático, e seguro</w:t>
      </w:r>
      <w:r w:rsidR="005D297D">
        <w:rPr>
          <w:lang w:val="pt-BR"/>
        </w:rPr>
        <w:t xml:space="preserve">, que essas informações estejam consolidadas em um </w:t>
      </w:r>
      <w:r w:rsidR="005D297D">
        <w:rPr>
          <w:lang w:val="pt-BR"/>
        </w:rPr>
        <w:lastRenderedPageBreak/>
        <w:t xml:space="preserve">sistema que mantenha o registro de todas as interações havidas entre as Partes sobre um ponto específico. </w:t>
      </w:r>
    </w:p>
    <w:p w14:paraId="51AA4119" w14:textId="77777777" w:rsidR="00C50483" w:rsidRDefault="005D297D" w:rsidP="005E4897">
      <w:pPr>
        <w:pStyle w:val="PargrafodaLista"/>
        <w:rPr>
          <w:lang w:val="pt-BR"/>
        </w:rPr>
      </w:pPr>
      <w:r>
        <w:rPr>
          <w:lang w:val="pt-BR"/>
        </w:rPr>
        <w:t xml:space="preserve">O uso do Azure </w:t>
      </w:r>
      <w:proofErr w:type="spellStart"/>
      <w:r>
        <w:rPr>
          <w:lang w:val="pt-BR"/>
        </w:rPr>
        <w:t>DevOps</w:t>
      </w:r>
      <w:proofErr w:type="spellEnd"/>
      <w:r>
        <w:rPr>
          <w:lang w:val="pt-BR"/>
        </w:rPr>
        <w:t xml:space="preserve">, nesse sentido, é muito mais lógico </w:t>
      </w:r>
      <w:r w:rsidR="006E479E">
        <w:rPr>
          <w:lang w:val="pt-BR"/>
        </w:rPr>
        <w:t xml:space="preserve">do que a manutenção desse registro apenas em documentos em </w:t>
      </w:r>
      <w:r w:rsidR="006E479E">
        <w:rPr>
          <w:i/>
          <w:iCs/>
          <w:lang w:val="pt-BR"/>
        </w:rPr>
        <w:t xml:space="preserve">Word </w:t>
      </w:r>
      <w:r w:rsidR="006E479E">
        <w:rPr>
          <w:lang w:val="pt-BR"/>
        </w:rPr>
        <w:t>ou PDF, que ficam armazenados no computador de poucas pessoas – isso não faria qualquer sentido, em especial no contexto de um projeto da magnitude daquel</w:t>
      </w:r>
      <w:r w:rsidR="00C50483">
        <w:rPr>
          <w:lang w:val="pt-BR"/>
        </w:rPr>
        <w:t xml:space="preserve">e discutido nessa ação. </w:t>
      </w:r>
    </w:p>
    <w:p w14:paraId="368C900A" w14:textId="3C5E5F0B" w:rsidR="001C24C3" w:rsidRDefault="009276A2" w:rsidP="005E4897">
      <w:pPr>
        <w:pStyle w:val="PargrafodaLista"/>
        <w:rPr>
          <w:lang w:val="pt-BR"/>
        </w:rPr>
      </w:pPr>
      <w:r>
        <w:rPr>
          <w:lang w:val="pt-BR"/>
        </w:rPr>
        <w:t xml:space="preserve">Todo o histórico das funcionalidades que foram enviadas para </w:t>
      </w:r>
      <w:r>
        <w:rPr>
          <w:i/>
          <w:iCs/>
          <w:lang w:val="pt-BR"/>
        </w:rPr>
        <w:t>backlog</w:t>
      </w:r>
      <w:r>
        <w:rPr>
          <w:lang w:val="pt-BR"/>
        </w:rPr>
        <w:t xml:space="preserve">, portanto, se encontra devidamente registrado no Azure </w:t>
      </w:r>
      <w:proofErr w:type="spellStart"/>
      <w:r>
        <w:rPr>
          <w:lang w:val="pt-BR"/>
        </w:rPr>
        <w:t>DevOps</w:t>
      </w:r>
      <w:proofErr w:type="spellEnd"/>
      <w:r>
        <w:rPr>
          <w:lang w:val="pt-BR"/>
        </w:rPr>
        <w:t xml:space="preserve">, o que assegura </w:t>
      </w:r>
      <w:r w:rsidR="002164E1">
        <w:rPr>
          <w:lang w:val="pt-BR"/>
        </w:rPr>
        <w:t xml:space="preserve">a ambas as Partes que essas informações não se perderão. </w:t>
      </w:r>
    </w:p>
    <w:p w14:paraId="06F73AE7" w14:textId="7D3272D8" w:rsidR="002164E1" w:rsidRDefault="002164E1" w:rsidP="005E4897">
      <w:pPr>
        <w:pStyle w:val="PargrafodaLista"/>
        <w:rPr>
          <w:lang w:val="pt-BR"/>
        </w:rPr>
      </w:pPr>
      <w:r>
        <w:rPr>
          <w:lang w:val="pt-BR"/>
        </w:rPr>
        <w:t xml:space="preserve">Ademais, o fato de que algumas questões foram devolvidas ao </w:t>
      </w:r>
      <w:r>
        <w:rPr>
          <w:i/>
          <w:iCs/>
          <w:lang w:val="pt-BR"/>
        </w:rPr>
        <w:t xml:space="preserve">backlog </w:t>
      </w:r>
      <w:r>
        <w:rPr>
          <w:lang w:val="pt-BR"/>
        </w:rPr>
        <w:t xml:space="preserve">quando do encerramento de uma Sprint não significa que elas não foram resolvidas. </w:t>
      </w:r>
      <w:r w:rsidR="0098250A">
        <w:rPr>
          <w:lang w:val="pt-BR"/>
        </w:rPr>
        <w:t xml:space="preserve">Como já se viu, as Sprints eram fases curtas que integravam as 3 (três) grandes fases do Projeto </w:t>
      </w:r>
      <w:proofErr w:type="spellStart"/>
      <w:r w:rsidR="0098250A">
        <w:rPr>
          <w:lang w:val="pt-BR"/>
        </w:rPr>
        <w:t>Brisanet</w:t>
      </w:r>
      <w:proofErr w:type="spellEnd"/>
      <w:r w:rsidR="0098250A">
        <w:rPr>
          <w:lang w:val="pt-BR"/>
        </w:rPr>
        <w:t>, e que foram denominadas de Ondas (</w:t>
      </w:r>
      <w:r w:rsidR="0098250A">
        <w:rPr>
          <w:i/>
          <w:iCs/>
          <w:lang w:val="pt-BR"/>
        </w:rPr>
        <w:t>Releases</w:t>
      </w:r>
      <w:r w:rsidR="0098250A">
        <w:rPr>
          <w:lang w:val="pt-BR"/>
        </w:rPr>
        <w:t xml:space="preserve">), ao final das quais </w:t>
      </w:r>
      <w:r w:rsidR="00585C76" w:rsidRPr="00FE15F0">
        <w:rPr>
          <w:b/>
          <w:bCs/>
          <w:u w:val="single"/>
          <w:lang w:val="pt-BR"/>
        </w:rPr>
        <w:t xml:space="preserve">foram assinados Termos de Aceite que constatam a solução de todas as questões que foram enviadas a </w:t>
      </w:r>
      <w:r w:rsidR="00585C76" w:rsidRPr="00FE15F0">
        <w:rPr>
          <w:b/>
          <w:bCs/>
          <w:i/>
          <w:iCs/>
          <w:u w:val="single"/>
          <w:lang w:val="pt-BR"/>
        </w:rPr>
        <w:t xml:space="preserve">backlog </w:t>
      </w:r>
      <w:r w:rsidR="00585C76" w:rsidRPr="00FE15F0">
        <w:rPr>
          <w:b/>
          <w:bCs/>
          <w:u w:val="single"/>
          <w:lang w:val="pt-BR"/>
        </w:rPr>
        <w:t>no curso das Sprints</w:t>
      </w:r>
      <w:r w:rsidR="00FE15F0">
        <w:rPr>
          <w:lang w:val="pt-BR"/>
        </w:rPr>
        <w:t>, e que contém a aprovação final da Autora sobre essas questões</w:t>
      </w:r>
      <w:r w:rsidR="00585C76">
        <w:rPr>
          <w:lang w:val="pt-BR"/>
        </w:rPr>
        <w:t xml:space="preserve">. </w:t>
      </w:r>
    </w:p>
    <w:p w14:paraId="3561E49D" w14:textId="547DF805" w:rsidR="00585C76" w:rsidRDefault="00585C76" w:rsidP="005E4897">
      <w:pPr>
        <w:pStyle w:val="PargrafodaLista"/>
        <w:rPr>
          <w:lang w:val="pt-BR"/>
        </w:rPr>
      </w:pPr>
      <w:r>
        <w:rPr>
          <w:lang w:val="pt-BR"/>
        </w:rPr>
        <w:t>A</w:t>
      </w:r>
      <w:r w:rsidR="00FE15F0">
        <w:rPr>
          <w:lang w:val="pt-BR"/>
        </w:rPr>
        <w:t xml:space="preserve"> </w:t>
      </w:r>
      <w:proofErr w:type="spellStart"/>
      <w:r w:rsidR="00FE15F0">
        <w:rPr>
          <w:lang w:val="pt-BR"/>
        </w:rPr>
        <w:t>Seidor</w:t>
      </w:r>
      <w:proofErr w:type="spellEnd"/>
      <w:r w:rsidR="00FE15F0">
        <w:rPr>
          <w:lang w:val="pt-BR"/>
        </w:rPr>
        <w:t xml:space="preserve"> já demonstrou no item III.B, acima, que </w:t>
      </w:r>
      <w:r w:rsidR="004F5209">
        <w:rPr>
          <w:lang w:val="pt-BR"/>
        </w:rPr>
        <w:t xml:space="preserve">quando esses Termos de Aceite das Ondas 1, 2 e 3 foram assinados, apenas </w:t>
      </w:r>
      <w:r w:rsidR="004C3465">
        <w:rPr>
          <w:lang w:val="pt-BR"/>
        </w:rPr>
        <w:t xml:space="preserve">6 (seis) funcionalidades </w:t>
      </w:r>
      <w:r w:rsidR="00874DB8">
        <w:rPr>
          <w:lang w:val="pt-BR"/>
        </w:rPr>
        <w:t xml:space="preserve">foram devolvidas ao </w:t>
      </w:r>
      <w:r w:rsidR="00874DB8">
        <w:rPr>
          <w:i/>
          <w:iCs/>
          <w:lang w:val="pt-BR"/>
        </w:rPr>
        <w:t>backlog</w:t>
      </w:r>
      <w:r w:rsidR="00874DB8">
        <w:rPr>
          <w:lang w:val="pt-BR"/>
        </w:rPr>
        <w:t xml:space="preserve">, </w:t>
      </w:r>
      <w:r w:rsidR="00874DB8">
        <w:rPr>
          <w:b/>
          <w:bCs/>
          <w:u w:val="single"/>
          <w:lang w:val="pt-BR"/>
        </w:rPr>
        <w:t>TODAS</w:t>
      </w:r>
      <w:r w:rsidR="00874DB8">
        <w:rPr>
          <w:lang w:val="pt-BR"/>
        </w:rPr>
        <w:t xml:space="preserve"> devidamente sanadas pela </w:t>
      </w:r>
      <w:proofErr w:type="spellStart"/>
      <w:r w:rsidR="00874DB8">
        <w:rPr>
          <w:lang w:val="pt-BR"/>
        </w:rPr>
        <w:t>Seidor</w:t>
      </w:r>
      <w:proofErr w:type="spellEnd"/>
      <w:r w:rsidR="00874DB8">
        <w:rPr>
          <w:lang w:val="pt-BR"/>
        </w:rPr>
        <w:t>!</w:t>
      </w:r>
    </w:p>
    <w:p w14:paraId="536D4476" w14:textId="305BCDE5" w:rsidR="00874DB8" w:rsidRDefault="00874DB8" w:rsidP="005E4897">
      <w:pPr>
        <w:pStyle w:val="PargrafodaLista"/>
        <w:rPr>
          <w:lang w:val="pt-BR"/>
        </w:rPr>
      </w:pPr>
      <w:r>
        <w:rPr>
          <w:lang w:val="pt-BR"/>
        </w:rPr>
        <w:t>Como se vê, portanto,</w:t>
      </w:r>
      <w:r w:rsidR="00F76E62">
        <w:rPr>
          <w:lang w:val="pt-BR"/>
        </w:rPr>
        <w:t xml:space="preserve"> a alegação do Laudo Grant Thornton quanto à suposta “alteração de metodologia” e “perda de transparência” é</w:t>
      </w:r>
      <w:r>
        <w:rPr>
          <w:lang w:val="pt-BR"/>
        </w:rPr>
        <w:t xml:space="preserve"> totalmente sem sentido </w:t>
      </w:r>
      <w:r w:rsidR="00F76E62">
        <w:rPr>
          <w:lang w:val="pt-BR"/>
        </w:rPr>
        <w:t>e desconexa da realidade</w:t>
      </w:r>
      <w:r w:rsidR="003E12AE">
        <w:rPr>
          <w:lang w:val="pt-BR"/>
        </w:rPr>
        <w:t>.</w:t>
      </w:r>
    </w:p>
    <w:p w14:paraId="693AA5F2" w14:textId="575F7B7A" w:rsidR="003E12AE" w:rsidRDefault="001D44CB" w:rsidP="003E12AE">
      <w:pPr>
        <w:pStyle w:val="Ttulo2"/>
        <w:rPr>
          <w:lang w:val="pt-BR"/>
        </w:rPr>
      </w:pPr>
      <w:r>
        <w:rPr>
          <w:lang w:val="pt-BR"/>
        </w:rPr>
        <w:lastRenderedPageBreak/>
        <w:t>Alegadas falhas técnicas</w:t>
      </w:r>
      <w:r w:rsidR="008B31DE">
        <w:rPr>
          <w:lang w:val="pt-BR"/>
        </w:rPr>
        <w:t>, sistêmicas</w:t>
      </w:r>
      <w:r>
        <w:rPr>
          <w:lang w:val="pt-BR"/>
        </w:rPr>
        <w:t xml:space="preserve"> e supostos impactos operacionais</w:t>
      </w:r>
    </w:p>
    <w:p w14:paraId="28E947A8" w14:textId="7E7064B0" w:rsidR="003E12AE" w:rsidRDefault="00422D9A" w:rsidP="005E4897">
      <w:pPr>
        <w:pStyle w:val="PargrafodaLista"/>
        <w:rPr>
          <w:lang w:val="pt-BR"/>
        </w:rPr>
      </w:pPr>
      <w:r>
        <w:rPr>
          <w:lang w:val="pt-BR"/>
        </w:rPr>
        <w:t xml:space="preserve">A </w:t>
      </w:r>
      <w:proofErr w:type="spellStart"/>
      <w:r>
        <w:rPr>
          <w:lang w:val="pt-BR"/>
        </w:rPr>
        <w:t>Seidor</w:t>
      </w:r>
      <w:proofErr w:type="spellEnd"/>
      <w:r>
        <w:rPr>
          <w:lang w:val="pt-BR"/>
        </w:rPr>
        <w:t xml:space="preserve"> já</w:t>
      </w:r>
      <w:r w:rsidR="00BF4DFE">
        <w:rPr>
          <w:lang w:val="pt-BR"/>
        </w:rPr>
        <w:t xml:space="preserve"> demonstrou que o Projeto </w:t>
      </w:r>
      <w:proofErr w:type="spellStart"/>
      <w:r w:rsidR="00BF4DFE">
        <w:rPr>
          <w:lang w:val="pt-BR"/>
        </w:rPr>
        <w:t>Brisanet</w:t>
      </w:r>
      <w:proofErr w:type="spellEnd"/>
      <w:r w:rsidR="00BF4DFE">
        <w:rPr>
          <w:lang w:val="pt-BR"/>
        </w:rPr>
        <w:t xml:space="preserve"> foi </w:t>
      </w:r>
      <w:r w:rsidR="00A50D6F">
        <w:rPr>
          <w:lang w:val="pt-BR"/>
        </w:rPr>
        <w:t>entregue</w:t>
      </w:r>
      <w:r w:rsidR="00BF4DFE">
        <w:rPr>
          <w:lang w:val="pt-BR"/>
        </w:rPr>
        <w:t>,</w:t>
      </w:r>
      <w:r w:rsidR="00A50D6F">
        <w:rPr>
          <w:lang w:val="pt-BR"/>
        </w:rPr>
        <w:t xml:space="preserve"> tendo sido</w:t>
      </w:r>
      <w:r w:rsidR="00BF4DFE">
        <w:rPr>
          <w:lang w:val="pt-BR"/>
        </w:rPr>
        <w:t xml:space="preserve"> testado e aprovado pela Autora</w:t>
      </w:r>
      <w:r w:rsidR="00A50D6F">
        <w:rPr>
          <w:lang w:val="pt-BR"/>
        </w:rPr>
        <w:t xml:space="preserve">, que assinou os Termos de Aceite </w:t>
      </w:r>
      <w:r w:rsidR="001A761B">
        <w:rPr>
          <w:lang w:val="pt-BR"/>
        </w:rPr>
        <w:t>referentes às três Ondas</w:t>
      </w:r>
      <w:r w:rsidR="00BF4DFE">
        <w:rPr>
          <w:lang w:val="pt-BR"/>
        </w:rPr>
        <w:t xml:space="preserve"> </w:t>
      </w:r>
      <w:r w:rsidR="00BF4DFE">
        <w:rPr>
          <w:b/>
          <w:bCs/>
          <w:u w:val="single"/>
          <w:lang w:val="pt-BR"/>
        </w:rPr>
        <w:t>sem qualquer falha ou ressalva</w:t>
      </w:r>
      <w:r w:rsidR="001A761B" w:rsidRPr="001A761B">
        <w:rPr>
          <w:b/>
          <w:bCs/>
          <w:lang w:val="pt-BR"/>
        </w:rPr>
        <w:t>.</w:t>
      </w:r>
      <w:r w:rsidR="00BF4DFE">
        <w:rPr>
          <w:lang w:val="pt-BR"/>
        </w:rPr>
        <w:t xml:space="preserve"> </w:t>
      </w:r>
      <w:r w:rsidR="001A761B">
        <w:rPr>
          <w:lang w:val="pt-BR"/>
        </w:rPr>
        <w:t>As poucas questões que foram apontadas no fechamento desses termos, conforme acima exposto, foram</w:t>
      </w:r>
      <w:r w:rsidR="00BF4DFE">
        <w:rPr>
          <w:lang w:val="pt-BR"/>
        </w:rPr>
        <w:t xml:space="preserve"> imediatamente resolvida</w:t>
      </w:r>
      <w:r w:rsidR="001A761B">
        <w:rPr>
          <w:lang w:val="pt-BR"/>
        </w:rPr>
        <w:t>s</w:t>
      </w:r>
      <w:r w:rsidR="00E52EC3">
        <w:rPr>
          <w:lang w:val="pt-BR"/>
        </w:rPr>
        <w:t xml:space="preserve">, e o Projeto </w:t>
      </w:r>
      <w:proofErr w:type="spellStart"/>
      <w:r w:rsidR="00E52EC3">
        <w:rPr>
          <w:lang w:val="pt-BR"/>
        </w:rPr>
        <w:t>Brisanet</w:t>
      </w:r>
      <w:proofErr w:type="spellEnd"/>
      <w:r w:rsidR="00E52EC3">
        <w:rPr>
          <w:lang w:val="pt-BR"/>
        </w:rPr>
        <w:t xml:space="preserve"> concluído em </w:t>
      </w:r>
      <w:r w:rsidR="00E52EC3" w:rsidRPr="00E52EC3">
        <w:rPr>
          <w:highlight w:val="yellow"/>
          <w:lang w:val="pt-BR"/>
        </w:rPr>
        <w:t>5.7.2024</w:t>
      </w:r>
      <w:r w:rsidR="00BF4DFE">
        <w:rPr>
          <w:lang w:val="pt-BR"/>
        </w:rPr>
        <w:t xml:space="preserve">. </w:t>
      </w:r>
    </w:p>
    <w:p w14:paraId="7B52D94B" w14:textId="3DC08476" w:rsidR="0046412A" w:rsidRDefault="0046412A" w:rsidP="007B631D">
      <w:pPr>
        <w:pStyle w:val="PargrafodaLista"/>
        <w:rPr>
          <w:lang w:val="pt-BR"/>
        </w:rPr>
      </w:pPr>
      <w:r w:rsidRPr="00C304A1">
        <w:rPr>
          <w:lang w:val="pt-BR"/>
        </w:rPr>
        <w:t>O Laudo Grant Thornton, porém, “</w:t>
      </w:r>
      <w:r w:rsidRPr="00C304A1">
        <w:rPr>
          <w:i/>
          <w:iCs/>
          <w:lang w:val="pt-BR"/>
        </w:rPr>
        <w:t xml:space="preserve">documenta mais de 40 falhas que afetaram a qualidade </w:t>
      </w:r>
      <w:r w:rsidR="00C304A1" w:rsidRPr="00C304A1">
        <w:rPr>
          <w:i/>
          <w:iCs/>
          <w:lang w:val="pt-BR"/>
        </w:rPr>
        <w:t>e a entrega do projeto</w:t>
      </w:r>
      <w:r w:rsidR="00C304A1" w:rsidRPr="00C304A1">
        <w:rPr>
          <w:lang w:val="pt-BR"/>
        </w:rPr>
        <w:t>”, que incluiriam “</w:t>
      </w:r>
      <w:r w:rsidR="00C304A1" w:rsidRPr="00026507">
        <w:rPr>
          <w:i/>
          <w:iCs/>
          <w:lang w:val="pt-BR"/>
        </w:rPr>
        <w:t xml:space="preserve">o uso de valores fixos no código (hard </w:t>
      </w:r>
      <w:proofErr w:type="spellStart"/>
      <w:r w:rsidR="00C304A1" w:rsidRPr="00026507">
        <w:rPr>
          <w:i/>
          <w:iCs/>
          <w:lang w:val="pt-BR"/>
        </w:rPr>
        <w:t>code</w:t>
      </w:r>
      <w:proofErr w:type="spellEnd"/>
      <w:r w:rsidR="00C304A1" w:rsidRPr="00026507">
        <w:rPr>
          <w:i/>
          <w:iCs/>
          <w:lang w:val="pt-BR"/>
        </w:rPr>
        <w:t>), falta de boas práticas de programação, dificuldades de integração entre os módulos, diferenças entre os ambientes de teste e produção, e exposição indevida de dados pessoais, como CPF, em desacordo com a Lei Geral de Proteção de Dados (LGPD)</w:t>
      </w:r>
      <w:r w:rsidR="00026507">
        <w:rPr>
          <w:lang w:val="pt-BR"/>
        </w:rPr>
        <w:t>”</w:t>
      </w:r>
      <w:r w:rsidR="002D7C99">
        <w:rPr>
          <w:lang w:val="pt-BR"/>
        </w:rPr>
        <w:t xml:space="preserve"> e que, em razão desses problemas</w:t>
      </w:r>
      <w:r w:rsidR="000A2FE5">
        <w:rPr>
          <w:lang w:val="pt-BR"/>
        </w:rPr>
        <w:t>, teria sido supostamente necessária “</w:t>
      </w:r>
      <w:r w:rsidR="000A2FE5">
        <w:rPr>
          <w:i/>
          <w:iCs/>
          <w:lang w:val="pt-BR"/>
        </w:rPr>
        <w:t xml:space="preserve">a refatoração </w:t>
      </w:r>
      <w:r w:rsidR="000F35ED">
        <w:rPr>
          <w:i/>
          <w:iCs/>
          <w:lang w:val="pt-BR"/>
        </w:rPr>
        <w:t xml:space="preserve">completa do módulo </w:t>
      </w:r>
      <w:proofErr w:type="spellStart"/>
      <w:r w:rsidR="000F35ED">
        <w:rPr>
          <w:i/>
          <w:iCs/>
          <w:lang w:val="pt-BR"/>
        </w:rPr>
        <w:t>Commerce</w:t>
      </w:r>
      <w:proofErr w:type="spellEnd"/>
      <w:r w:rsidR="000F35ED">
        <w:rPr>
          <w:i/>
          <w:iCs/>
          <w:lang w:val="pt-BR"/>
        </w:rPr>
        <w:t xml:space="preserve"> e de 80% do módulo BRIM, para corrigir erros, melhorar a integração entre sistemas e garantir conformidade com a legislação e padrões de qualidade</w:t>
      </w:r>
      <w:r w:rsidR="000F35ED">
        <w:rPr>
          <w:lang w:val="pt-BR"/>
        </w:rPr>
        <w:t>”.</w:t>
      </w:r>
      <w:r w:rsidR="00D86406" w:rsidRPr="00D86406">
        <w:rPr>
          <w:rStyle w:val="Refdenotaderodap"/>
          <w:lang w:val="pt-BR"/>
        </w:rPr>
        <w:t xml:space="preserve"> </w:t>
      </w:r>
      <w:r w:rsidR="00D86406">
        <w:rPr>
          <w:rStyle w:val="Refdenotaderodap"/>
          <w:lang w:val="pt-BR"/>
        </w:rPr>
        <w:footnoteReference w:id="66"/>
      </w:r>
    </w:p>
    <w:p w14:paraId="14DFBAD9" w14:textId="77777777" w:rsidR="00636B48" w:rsidRDefault="005F0278" w:rsidP="005F0278">
      <w:pPr>
        <w:pStyle w:val="PargrafodaLista"/>
        <w:rPr>
          <w:lang w:val="pt-BR"/>
        </w:rPr>
      </w:pPr>
      <w:r w:rsidRPr="00FF5CB7">
        <w:rPr>
          <w:lang w:val="pt-BR"/>
        </w:rPr>
        <w:t xml:space="preserve">Já de início, e sem entrar no mérito da existência e efetivo impacto dessas alegadas falhas reportadas pela Grant Thornton, o que será feito abaixo, importante notar que </w:t>
      </w:r>
      <w:r w:rsidR="0026466E">
        <w:rPr>
          <w:lang w:val="pt-BR"/>
        </w:rPr>
        <w:t xml:space="preserve">o relato que consta do Laudo Grant Thornton sobre as supostas falhas é </w:t>
      </w:r>
      <w:r w:rsidR="00B74632">
        <w:rPr>
          <w:lang w:val="pt-BR"/>
        </w:rPr>
        <w:t>totalmente fantasioso, genérico e opinativo</w:t>
      </w:r>
      <w:r w:rsidR="00636B48">
        <w:rPr>
          <w:lang w:val="pt-BR"/>
        </w:rPr>
        <w:t xml:space="preserve">, além de tratar de questões que surgiram apenas após a entrega do Projeto </w:t>
      </w:r>
      <w:proofErr w:type="spellStart"/>
      <w:r w:rsidR="00636B48">
        <w:rPr>
          <w:lang w:val="pt-BR"/>
        </w:rPr>
        <w:t>Brisanet</w:t>
      </w:r>
      <w:proofErr w:type="spellEnd"/>
      <w:r w:rsidR="00636B48">
        <w:rPr>
          <w:lang w:val="pt-BR"/>
        </w:rPr>
        <w:t>, aceito pela Autora.</w:t>
      </w:r>
    </w:p>
    <w:p w14:paraId="03F8EFE6" w14:textId="1193F1F7" w:rsidR="0026466E" w:rsidRDefault="00636B48" w:rsidP="005F0278">
      <w:pPr>
        <w:pStyle w:val="PargrafodaLista"/>
        <w:rPr>
          <w:lang w:val="pt-BR"/>
        </w:rPr>
      </w:pPr>
      <w:r>
        <w:rPr>
          <w:lang w:val="pt-BR"/>
        </w:rPr>
        <w:t>Com efeito,</w:t>
      </w:r>
      <w:r w:rsidR="0026466E">
        <w:rPr>
          <w:lang w:val="pt-BR"/>
        </w:rPr>
        <w:t xml:space="preserve"> não há qualquer </w:t>
      </w:r>
      <w:r w:rsidR="005768F9">
        <w:rPr>
          <w:lang w:val="pt-BR"/>
        </w:rPr>
        <w:t>sequer o relato de qualquer falha</w:t>
      </w:r>
      <w:r w:rsidR="003C2873">
        <w:rPr>
          <w:lang w:val="pt-BR"/>
        </w:rPr>
        <w:t xml:space="preserve"> crítica</w:t>
      </w:r>
      <w:r w:rsidR="005768F9">
        <w:rPr>
          <w:lang w:val="pt-BR"/>
        </w:rPr>
        <w:t xml:space="preserve"> do sistema que tenha causado prejuízos à Autora, </w:t>
      </w:r>
      <w:r w:rsidR="003C2873">
        <w:rPr>
          <w:lang w:val="pt-BR"/>
        </w:rPr>
        <w:t xml:space="preserve">e tampouco </w:t>
      </w:r>
      <w:r w:rsidR="009D4527">
        <w:rPr>
          <w:lang w:val="pt-BR"/>
        </w:rPr>
        <w:t xml:space="preserve">de quais seriam as obrigações contratuais da </w:t>
      </w:r>
      <w:proofErr w:type="spellStart"/>
      <w:r w:rsidR="009D4527">
        <w:rPr>
          <w:lang w:val="pt-BR"/>
        </w:rPr>
        <w:t>Seidor</w:t>
      </w:r>
      <w:proofErr w:type="spellEnd"/>
      <w:r w:rsidR="009D4527">
        <w:rPr>
          <w:lang w:val="pt-BR"/>
        </w:rPr>
        <w:t xml:space="preserve"> que teriam sido violadas com a identificação dessas </w:t>
      </w:r>
      <w:r w:rsidR="00255CB9">
        <w:rPr>
          <w:lang w:val="pt-BR"/>
        </w:rPr>
        <w:t>supostas “</w:t>
      </w:r>
      <w:r w:rsidR="009D4527">
        <w:rPr>
          <w:lang w:val="pt-BR"/>
        </w:rPr>
        <w:t>falhas</w:t>
      </w:r>
      <w:r w:rsidR="00255CB9">
        <w:rPr>
          <w:lang w:val="pt-BR"/>
        </w:rPr>
        <w:t xml:space="preserve">”, </w:t>
      </w:r>
      <w:r w:rsidR="00255CB9" w:rsidRPr="00BA0D01">
        <w:rPr>
          <w:b/>
          <w:bCs/>
          <w:u w:val="single"/>
          <w:lang w:val="pt-BR"/>
        </w:rPr>
        <w:t xml:space="preserve">além de não haver </w:t>
      </w:r>
      <w:r w:rsidR="00255CB9" w:rsidRPr="00BA0D01">
        <w:rPr>
          <w:b/>
          <w:bCs/>
          <w:u w:val="single"/>
          <w:lang w:val="pt-BR"/>
        </w:rPr>
        <w:lastRenderedPageBreak/>
        <w:t>referência a praticamente nenhum documento</w:t>
      </w:r>
      <w:r w:rsidR="00255CB9">
        <w:rPr>
          <w:lang w:val="pt-BR"/>
        </w:rPr>
        <w:t xml:space="preserve"> que pudesse servir de suporte às suas conclusões</w:t>
      </w:r>
      <w:r w:rsidR="00D71913">
        <w:rPr>
          <w:lang w:val="pt-BR"/>
        </w:rPr>
        <w:t xml:space="preserve">. </w:t>
      </w:r>
    </w:p>
    <w:p w14:paraId="5E706812" w14:textId="2DD390CE" w:rsidR="006F06D0" w:rsidRDefault="00D71913" w:rsidP="003A230F">
      <w:pPr>
        <w:pStyle w:val="PargrafodaLista"/>
        <w:rPr>
          <w:lang w:val="pt-BR"/>
        </w:rPr>
      </w:pPr>
      <w:r>
        <w:rPr>
          <w:lang w:val="pt-BR"/>
        </w:rPr>
        <w:t xml:space="preserve">O que se nota é a </w:t>
      </w:r>
      <w:r w:rsidR="00255CB9">
        <w:rPr>
          <w:lang w:val="pt-BR"/>
        </w:rPr>
        <w:t>simples referência</w:t>
      </w:r>
      <w:r>
        <w:rPr>
          <w:lang w:val="pt-BR"/>
        </w:rPr>
        <w:t xml:space="preserve"> </w:t>
      </w:r>
      <w:r w:rsidR="00255CB9">
        <w:rPr>
          <w:lang w:val="pt-BR"/>
        </w:rPr>
        <w:t xml:space="preserve">a </w:t>
      </w:r>
      <w:r>
        <w:rPr>
          <w:lang w:val="pt-BR"/>
        </w:rPr>
        <w:t>uma séri</w:t>
      </w:r>
      <w:r w:rsidR="00255CB9">
        <w:rPr>
          <w:lang w:val="pt-BR"/>
        </w:rPr>
        <w:t>e</w:t>
      </w:r>
      <w:r>
        <w:rPr>
          <w:lang w:val="pt-BR"/>
        </w:rPr>
        <w:t xml:space="preserve"> de “possíveis impactos”, baseados unicamente na opinião da parecerista, sem qualquer embasamento técnico </w:t>
      </w:r>
      <w:r w:rsidR="00410499">
        <w:rPr>
          <w:lang w:val="pt-BR"/>
        </w:rPr>
        <w:t xml:space="preserve">ou legal, e sem a demonstração concreta de qualquer impacto </w:t>
      </w:r>
      <w:r w:rsidR="00410499" w:rsidRPr="00C323E5">
        <w:rPr>
          <w:b/>
          <w:bCs/>
          <w:u w:val="single"/>
          <w:lang w:val="pt-BR"/>
        </w:rPr>
        <w:t>efetivo</w:t>
      </w:r>
      <w:r w:rsidR="00410499">
        <w:rPr>
          <w:lang w:val="pt-BR"/>
        </w:rPr>
        <w:t xml:space="preserve"> na operação da Autora</w:t>
      </w:r>
      <w:r w:rsidR="003A230F">
        <w:rPr>
          <w:lang w:val="pt-BR"/>
        </w:rPr>
        <w:t xml:space="preserve">. </w:t>
      </w:r>
      <w:r w:rsidR="00B0583C">
        <w:rPr>
          <w:lang w:val="pt-BR"/>
        </w:rPr>
        <w:t>Tais fatos, somados à completa ausência de documentos de suporte ao Laudo Grant Thornton</w:t>
      </w:r>
      <w:r w:rsidR="00AE0036" w:rsidRPr="00AE0036">
        <w:rPr>
          <w:lang w:val="pt-BR"/>
        </w:rPr>
        <w:t xml:space="preserve">, </w:t>
      </w:r>
      <w:r w:rsidR="00B0583C">
        <w:rPr>
          <w:lang w:val="pt-BR"/>
        </w:rPr>
        <w:t xml:space="preserve">acabam por </w:t>
      </w:r>
      <w:r w:rsidR="00AE0036" w:rsidRPr="00AE0036">
        <w:rPr>
          <w:lang w:val="pt-BR"/>
        </w:rPr>
        <w:t>impossibi</w:t>
      </w:r>
      <w:r w:rsidR="00AE0036">
        <w:rPr>
          <w:lang w:val="pt-BR"/>
        </w:rPr>
        <w:t>lita</w:t>
      </w:r>
      <w:r w:rsidR="00B0583C">
        <w:rPr>
          <w:lang w:val="pt-BR"/>
        </w:rPr>
        <w:t>r</w:t>
      </w:r>
      <w:r w:rsidR="00AE0036">
        <w:rPr>
          <w:lang w:val="pt-BR"/>
        </w:rPr>
        <w:t xml:space="preserve"> a análise </w:t>
      </w:r>
      <w:r w:rsidR="00B371CB">
        <w:rPr>
          <w:lang w:val="pt-BR"/>
        </w:rPr>
        <w:t>da veracidade e do contexto das questões apontadas pela parecerista</w:t>
      </w:r>
      <w:r w:rsidR="00481259">
        <w:rPr>
          <w:lang w:val="pt-BR"/>
        </w:rPr>
        <w:t>.</w:t>
      </w:r>
    </w:p>
    <w:p w14:paraId="3CC28DC7" w14:textId="706DCC6A" w:rsidR="00B1092C" w:rsidRDefault="00B1092C" w:rsidP="003A230F">
      <w:pPr>
        <w:pStyle w:val="PargrafodaLista"/>
        <w:rPr>
          <w:lang w:val="pt-BR"/>
        </w:rPr>
      </w:pPr>
      <w:r>
        <w:rPr>
          <w:lang w:val="pt-BR"/>
        </w:rPr>
        <w:t xml:space="preserve">O Laudo Grant Thornton faz referência, </w:t>
      </w:r>
      <w:r w:rsidR="0066125A">
        <w:rPr>
          <w:lang w:val="pt-BR"/>
        </w:rPr>
        <w:t xml:space="preserve">por exemplo, </w:t>
      </w:r>
      <w:r w:rsidR="00701004">
        <w:rPr>
          <w:lang w:val="pt-BR"/>
        </w:rPr>
        <w:t>a existência de “</w:t>
      </w:r>
      <w:r w:rsidR="00701004" w:rsidRPr="0066125A">
        <w:rPr>
          <w:i/>
          <w:iCs/>
          <w:lang w:val="pt-BR"/>
        </w:rPr>
        <w:t>chamados em aberto</w:t>
      </w:r>
      <w:r w:rsidR="00701004">
        <w:rPr>
          <w:lang w:val="pt-BR"/>
        </w:rPr>
        <w:t xml:space="preserve">” que supostamente não teriam sido resolvidos pela </w:t>
      </w:r>
      <w:proofErr w:type="spellStart"/>
      <w:r w:rsidR="00701004">
        <w:rPr>
          <w:lang w:val="pt-BR"/>
        </w:rPr>
        <w:t>Seidor</w:t>
      </w:r>
      <w:proofErr w:type="spellEnd"/>
      <w:r w:rsidR="00701004">
        <w:rPr>
          <w:lang w:val="pt-BR"/>
        </w:rPr>
        <w:t xml:space="preserve">, </w:t>
      </w:r>
      <w:r w:rsidR="00701004">
        <w:rPr>
          <w:b/>
          <w:bCs/>
          <w:u w:val="single"/>
          <w:lang w:val="pt-BR"/>
        </w:rPr>
        <w:t>sem apontar quais seriam esses chamados</w:t>
      </w:r>
      <w:r w:rsidR="00701004">
        <w:rPr>
          <w:lang w:val="pt-BR"/>
        </w:rPr>
        <w:t xml:space="preserve">, </w:t>
      </w:r>
      <w:r w:rsidR="00EA26B3">
        <w:rPr>
          <w:lang w:val="pt-BR"/>
        </w:rPr>
        <w:t>e novamente sem apontar os documentos nos quais as conclusões se fundamentariam.</w:t>
      </w:r>
      <w:r w:rsidR="00E96E96">
        <w:rPr>
          <w:lang w:val="pt-BR"/>
        </w:rPr>
        <w:t xml:space="preserve"> E sem esses documentos e referências, a Ré fica impossibilitada de analisar </w:t>
      </w:r>
      <w:r w:rsidR="00C11DE4">
        <w:rPr>
          <w:lang w:val="pt-BR"/>
        </w:rPr>
        <w:t xml:space="preserve">os </w:t>
      </w:r>
      <w:r w:rsidR="00C11DE4">
        <w:rPr>
          <w:i/>
          <w:iCs/>
          <w:lang w:val="pt-BR"/>
        </w:rPr>
        <w:t>logs</w:t>
      </w:r>
      <w:r w:rsidR="00C11DE4">
        <w:rPr>
          <w:lang w:val="pt-BR"/>
        </w:rPr>
        <w:t>, as evidências técnicas, o contexto em que essas supostas falhas ocorreram e, principalmente, o histórico</w:t>
      </w:r>
      <w:r w:rsidR="00340F97">
        <w:rPr>
          <w:lang w:val="pt-BR"/>
        </w:rPr>
        <w:t xml:space="preserve"> operacional de cada caso.</w:t>
      </w:r>
    </w:p>
    <w:p w14:paraId="1CD115AB" w14:textId="3679A305" w:rsidR="00F83D87" w:rsidRDefault="00F83D87" w:rsidP="003A230F">
      <w:pPr>
        <w:pStyle w:val="PargrafodaLista"/>
        <w:rPr>
          <w:lang w:val="pt-BR"/>
        </w:rPr>
      </w:pPr>
      <w:r>
        <w:rPr>
          <w:lang w:val="pt-BR"/>
        </w:rPr>
        <w:t xml:space="preserve">Tais falhas podem ter tido origem em outros fatos, que não aqueles apontados pela Grant Thornton, </w:t>
      </w:r>
      <w:r w:rsidR="003539EB">
        <w:rPr>
          <w:lang w:val="pt-BR"/>
        </w:rPr>
        <w:t>inclusive na alteração</w:t>
      </w:r>
      <w:r w:rsidR="0055544C">
        <w:rPr>
          <w:lang w:val="pt-BR"/>
        </w:rPr>
        <w:t xml:space="preserve">, pela </w:t>
      </w:r>
      <w:proofErr w:type="spellStart"/>
      <w:r w:rsidR="0055544C">
        <w:rPr>
          <w:lang w:val="pt-BR"/>
        </w:rPr>
        <w:t>Brisanet</w:t>
      </w:r>
      <w:proofErr w:type="spellEnd"/>
      <w:r w:rsidR="0055544C">
        <w:rPr>
          <w:lang w:val="pt-BR"/>
        </w:rPr>
        <w:t>,</w:t>
      </w:r>
      <w:r w:rsidR="003539EB">
        <w:rPr>
          <w:lang w:val="pt-BR"/>
        </w:rPr>
        <w:t xml:space="preserve"> do escopo previsto na proposta comercial da </w:t>
      </w:r>
      <w:proofErr w:type="spellStart"/>
      <w:r w:rsidR="003539EB">
        <w:rPr>
          <w:lang w:val="pt-BR"/>
        </w:rPr>
        <w:t>Seidor</w:t>
      </w:r>
      <w:proofErr w:type="spellEnd"/>
      <w:r w:rsidR="003539EB">
        <w:rPr>
          <w:lang w:val="pt-BR"/>
        </w:rPr>
        <w:t xml:space="preserve"> – o que, inclusive, é possível inferir das diversas alegações de </w:t>
      </w:r>
      <w:r w:rsidR="004C799B">
        <w:rPr>
          <w:lang w:val="pt-BR"/>
        </w:rPr>
        <w:t>falhas relacionadas à “</w:t>
      </w:r>
      <w:r w:rsidR="004C799B">
        <w:rPr>
          <w:i/>
          <w:iCs/>
          <w:lang w:val="pt-BR"/>
        </w:rPr>
        <w:t>expansão</w:t>
      </w:r>
      <w:r w:rsidR="004C799B">
        <w:rPr>
          <w:lang w:val="pt-BR"/>
        </w:rPr>
        <w:t>” ou “</w:t>
      </w:r>
      <w:r w:rsidR="004C799B">
        <w:rPr>
          <w:i/>
          <w:iCs/>
          <w:lang w:val="pt-BR"/>
        </w:rPr>
        <w:t>escalabilidade</w:t>
      </w:r>
      <w:r w:rsidR="004C799B">
        <w:rPr>
          <w:lang w:val="pt-BR"/>
        </w:rPr>
        <w:t xml:space="preserve">” dos negócios da </w:t>
      </w:r>
      <w:r w:rsidR="0055544C">
        <w:rPr>
          <w:lang w:val="pt-BR"/>
        </w:rPr>
        <w:t>Autora</w:t>
      </w:r>
      <w:r w:rsidR="004C799B">
        <w:rPr>
          <w:lang w:val="pt-BR"/>
        </w:rPr>
        <w:t>.</w:t>
      </w:r>
      <w:r w:rsidR="003539EB">
        <w:rPr>
          <w:lang w:val="pt-BR"/>
        </w:rPr>
        <w:t xml:space="preserve"> </w:t>
      </w:r>
    </w:p>
    <w:p w14:paraId="0F007A11" w14:textId="6E4434AB" w:rsidR="005F0278" w:rsidRPr="00FF5CB7" w:rsidRDefault="003A230F" w:rsidP="003A230F">
      <w:pPr>
        <w:pStyle w:val="PargrafodaLista"/>
        <w:rPr>
          <w:lang w:val="pt-BR"/>
        </w:rPr>
      </w:pPr>
      <w:r>
        <w:rPr>
          <w:lang w:val="pt-BR"/>
        </w:rPr>
        <w:t>A</w:t>
      </w:r>
      <w:r w:rsidR="001F52EC">
        <w:rPr>
          <w:lang w:val="pt-BR"/>
        </w:rPr>
        <w:t>s</w:t>
      </w:r>
      <w:r>
        <w:rPr>
          <w:lang w:val="pt-BR"/>
        </w:rPr>
        <w:t xml:space="preserve"> </w:t>
      </w:r>
      <w:r w:rsidR="006610BA">
        <w:rPr>
          <w:lang w:val="pt-BR"/>
        </w:rPr>
        <w:t xml:space="preserve">alegações </w:t>
      </w:r>
      <w:r w:rsidR="001F52EC">
        <w:rPr>
          <w:lang w:val="pt-BR"/>
        </w:rPr>
        <w:t xml:space="preserve">de falhas que constam do Laudo Grant Thornton são, portanto, </w:t>
      </w:r>
      <w:r w:rsidR="006610BA" w:rsidRPr="001F52EC">
        <w:rPr>
          <w:b/>
          <w:bCs/>
          <w:u w:val="single"/>
          <w:lang w:val="pt-BR"/>
        </w:rPr>
        <w:t>genéricas</w:t>
      </w:r>
      <w:r w:rsidR="006610BA">
        <w:rPr>
          <w:lang w:val="pt-BR"/>
        </w:rPr>
        <w:t xml:space="preserve">, </w:t>
      </w:r>
      <w:r w:rsidR="006610BA" w:rsidRPr="001F52EC">
        <w:rPr>
          <w:b/>
          <w:bCs/>
          <w:u w:val="single"/>
          <w:lang w:val="pt-BR"/>
        </w:rPr>
        <w:t>abstratas</w:t>
      </w:r>
      <w:r w:rsidR="001F52EC">
        <w:rPr>
          <w:lang w:val="pt-BR"/>
        </w:rPr>
        <w:t>,</w:t>
      </w:r>
      <w:r w:rsidR="006610BA">
        <w:rPr>
          <w:lang w:val="pt-BR"/>
        </w:rPr>
        <w:t xml:space="preserve"> </w:t>
      </w:r>
      <w:r w:rsidR="006610BA" w:rsidRPr="001F52EC">
        <w:rPr>
          <w:b/>
          <w:bCs/>
          <w:u w:val="single"/>
          <w:lang w:val="pt-BR"/>
        </w:rPr>
        <w:t>fantasiosas</w:t>
      </w:r>
      <w:r w:rsidR="001F52EC">
        <w:rPr>
          <w:lang w:val="pt-BR"/>
        </w:rPr>
        <w:t xml:space="preserve">, </w:t>
      </w:r>
      <w:r w:rsidR="001F52EC">
        <w:rPr>
          <w:b/>
          <w:bCs/>
          <w:u w:val="single"/>
          <w:lang w:val="pt-BR"/>
        </w:rPr>
        <w:t>não fundamentadas</w:t>
      </w:r>
      <w:r w:rsidR="008B2A6D">
        <w:rPr>
          <w:lang w:val="pt-BR"/>
        </w:rPr>
        <w:t xml:space="preserve"> e </w:t>
      </w:r>
      <w:r w:rsidR="008B2A6D">
        <w:rPr>
          <w:b/>
          <w:bCs/>
          <w:u w:val="single"/>
          <w:lang w:val="pt-BR"/>
        </w:rPr>
        <w:t>meramente opinativas,</w:t>
      </w:r>
      <w:r w:rsidR="006610BA">
        <w:rPr>
          <w:lang w:val="pt-BR"/>
        </w:rPr>
        <w:t xml:space="preserve"> </w:t>
      </w:r>
      <w:r w:rsidR="008B2A6D">
        <w:rPr>
          <w:lang w:val="pt-BR"/>
        </w:rPr>
        <w:t>e</w:t>
      </w:r>
      <w:r w:rsidR="006610BA">
        <w:rPr>
          <w:lang w:val="pt-BR"/>
        </w:rPr>
        <w:t xml:space="preserve"> jamais poderiam configurar a quebra de deveres contratuais</w:t>
      </w:r>
      <w:r w:rsidR="00194CFB">
        <w:rPr>
          <w:lang w:val="pt-BR"/>
        </w:rPr>
        <w:t xml:space="preserve"> </w:t>
      </w:r>
      <w:r w:rsidR="006610BA">
        <w:rPr>
          <w:lang w:val="pt-BR"/>
        </w:rPr>
        <w:t>d</w:t>
      </w:r>
      <w:r w:rsidR="005F0278" w:rsidRPr="00FF5CB7">
        <w:rPr>
          <w:lang w:val="pt-BR"/>
        </w:rPr>
        <w:t xml:space="preserve">a </w:t>
      </w:r>
      <w:proofErr w:type="spellStart"/>
      <w:r w:rsidR="005F0278" w:rsidRPr="00FF5CB7">
        <w:rPr>
          <w:lang w:val="pt-BR"/>
        </w:rPr>
        <w:t>Seidor</w:t>
      </w:r>
      <w:proofErr w:type="spellEnd"/>
      <w:r w:rsidR="00194CFB">
        <w:rPr>
          <w:lang w:val="pt-BR"/>
        </w:rPr>
        <w:t xml:space="preserve">, e tampouco </w:t>
      </w:r>
      <w:r w:rsidR="005F0278" w:rsidRPr="00FF5CB7">
        <w:rPr>
          <w:lang w:val="pt-BR"/>
        </w:rPr>
        <w:t xml:space="preserve">a ineficiência </w:t>
      </w:r>
      <w:r w:rsidR="00194CFB">
        <w:rPr>
          <w:lang w:val="pt-BR"/>
        </w:rPr>
        <w:t xml:space="preserve">ou inutilidade </w:t>
      </w:r>
      <w:r w:rsidR="005F0278" w:rsidRPr="00FF5CB7">
        <w:rPr>
          <w:lang w:val="pt-BR"/>
        </w:rPr>
        <w:t xml:space="preserve">da solução desenhada, </w:t>
      </w:r>
      <w:r w:rsidR="00194CFB">
        <w:rPr>
          <w:lang w:val="pt-BR"/>
        </w:rPr>
        <w:t xml:space="preserve">que foi </w:t>
      </w:r>
      <w:r w:rsidR="005F0278" w:rsidRPr="00FF5CB7">
        <w:rPr>
          <w:lang w:val="pt-BR"/>
        </w:rPr>
        <w:t>entregue</w:t>
      </w:r>
      <w:r w:rsidR="00194CFB">
        <w:rPr>
          <w:lang w:val="pt-BR"/>
        </w:rPr>
        <w:t>, testada, validada e</w:t>
      </w:r>
      <w:r w:rsidR="005F0278" w:rsidRPr="00FF5CB7">
        <w:rPr>
          <w:lang w:val="pt-BR"/>
        </w:rPr>
        <w:t xml:space="preserve"> aprovada pela própria </w:t>
      </w:r>
      <w:proofErr w:type="spellStart"/>
      <w:r w:rsidR="005F0278" w:rsidRPr="00FF5CB7">
        <w:rPr>
          <w:lang w:val="pt-BR"/>
        </w:rPr>
        <w:t>Brisanet</w:t>
      </w:r>
      <w:proofErr w:type="spellEnd"/>
      <w:r w:rsidR="005F0278" w:rsidRPr="00FF5CB7">
        <w:rPr>
          <w:lang w:val="pt-BR"/>
        </w:rPr>
        <w:t xml:space="preserve">. </w:t>
      </w:r>
    </w:p>
    <w:p w14:paraId="20579A32" w14:textId="6EF51B3B" w:rsidR="005F0278" w:rsidRPr="00FF5CB7" w:rsidRDefault="005F0278" w:rsidP="005F0278">
      <w:pPr>
        <w:pStyle w:val="PargrafodaLista"/>
        <w:rPr>
          <w:lang w:val="pt-BR"/>
        </w:rPr>
      </w:pPr>
      <w:r w:rsidRPr="00FF5CB7">
        <w:rPr>
          <w:lang w:val="pt-BR"/>
        </w:rPr>
        <w:t xml:space="preserve">Ademais, </w:t>
      </w:r>
      <w:r w:rsidR="008B2A6D">
        <w:rPr>
          <w:lang w:val="pt-BR"/>
        </w:rPr>
        <w:t xml:space="preserve">vale ressaltar que </w:t>
      </w:r>
      <w:r w:rsidRPr="00FF5CB7">
        <w:rPr>
          <w:lang w:val="pt-BR"/>
        </w:rPr>
        <w:t xml:space="preserve">essas supostas falhas </w:t>
      </w:r>
      <w:r w:rsidRPr="00FF5CB7">
        <w:rPr>
          <w:b/>
          <w:bCs/>
          <w:u w:val="single"/>
          <w:lang w:val="pt-BR"/>
        </w:rPr>
        <w:t xml:space="preserve">não foram identificadas durante a fase de testes das funcionalidades desses </w:t>
      </w:r>
      <w:r w:rsidRPr="00FF5CB7">
        <w:rPr>
          <w:b/>
          <w:bCs/>
          <w:u w:val="single"/>
          <w:lang w:val="pt-BR"/>
        </w:rPr>
        <w:lastRenderedPageBreak/>
        <w:t>módulos e tampouco reportadas nos Termos de Aceite assinados pela Autora</w:t>
      </w:r>
      <w:r w:rsidRPr="00FF5CB7">
        <w:rPr>
          <w:lang w:val="pt-BR"/>
        </w:rPr>
        <w:t xml:space="preserve">, que, como já se viu, tiveram os seus poucos e insignificantes </w:t>
      </w:r>
      <w:r w:rsidRPr="00FF5CB7">
        <w:rPr>
          <w:i/>
          <w:iCs/>
          <w:lang w:val="pt-BR"/>
        </w:rPr>
        <w:t xml:space="preserve">bugs </w:t>
      </w:r>
      <w:r w:rsidRPr="00FF5CB7">
        <w:rPr>
          <w:lang w:val="pt-BR"/>
        </w:rPr>
        <w:t xml:space="preserve">já resolvidos pela </w:t>
      </w:r>
      <w:proofErr w:type="spellStart"/>
      <w:r w:rsidRPr="00FF5CB7">
        <w:rPr>
          <w:lang w:val="pt-BR"/>
        </w:rPr>
        <w:t>Seidor</w:t>
      </w:r>
      <w:proofErr w:type="spellEnd"/>
      <w:r w:rsidRPr="00FF5CB7">
        <w:rPr>
          <w:lang w:val="pt-BR"/>
        </w:rPr>
        <w:t>.</w:t>
      </w:r>
    </w:p>
    <w:p w14:paraId="235BAD14" w14:textId="546E568D" w:rsidR="002C7DDF" w:rsidRDefault="003A68F0" w:rsidP="002C7DDF">
      <w:pPr>
        <w:pStyle w:val="PargrafodaLista"/>
        <w:rPr>
          <w:lang w:val="pt-BR"/>
        </w:rPr>
      </w:pPr>
      <w:r>
        <w:rPr>
          <w:lang w:val="pt-BR"/>
        </w:rPr>
        <w:t>O</w:t>
      </w:r>
      <w:r w:rsidR="002C7DDF">
        <w:rPr>
          <w:lang w:val="pt-BR"/>
        </w:rPr>
        <w:t xml:space="preserve"> Laudo Grant Thornton</w:t>
      </w:r>
      <w:r>
        <w:rPr>
          <w:lang w:val="pt-BR"/>
        </w:rPr>
        <w:t>, em nenhum momento das suas extensas 211 páginas,</w:t>
      </w:r>
      <w:r w:rsidR="002C7DDF">
        <w:rPr>
          <w:lang w:val="pt-BR"/>
        </w:rPr>
        <w:t xml:space="preserve"> relaciona essas supostas “falhas” a questões que tenham surgido durante a implementação do sistema SAP pela </w:t>
      </w:r>
      <w:proofErr w:type="spellStart"/>
      <w:r w:rsidR="002C7DDF">
        <w:rPr>
          <w:lang w:val="pt-BR"/>
        </w:rPr>
        <w:t>Seidor</w:t>
      </w:r>
      <w:proofErr w:type="spellEnd"/>
      <w:r w:rsidR="002C7DDF">
        <w:rPr>
          <w:lang w:val="pt-BR"/>
        </w:rPr>
        <w:t xml:space="preserve">, ou que pudessem ter sido antecipadas nessa fase por qualquer das Partes. Ao contrário, </w:t>
      </w:r>
      <w:r w:rsidR="00B52D07">
        <w:rPr>
          <w:lang w:val="pt-BR"/>
        </w:rPr>
        <w:t>faz referência a</w:t>
      </w:r>
      <w:r w:rsidR="002C7DDF">
        <w:rPr>
          <w:lang w:val="pt-BR"/>
        </w:rPr>
        <w:t xml:space="preserve"> supostas falhas que </w:t>
      </w:r>
      <w:r w:rsidR="00B52D07">
        <w:rPr>
          <w:lang w:val="pt-BR"/>
        </w:rPr>
        <w:t xml:space="preserve">teriam </w:t>
      </w:r>
      <w:r w:rsidR="002C7DDF">
        <w:rPr>
          <w:lang w:val="pt-BR"/>
        </w:rPr>
        <w:t>surgi</w:t>
      </w:r>
      <w:r w:rsidR="00B52D07">
        <w:rPr>
          <w:lang w:val="pt-BR"/>
        </w:rPr>
        <w:t>do</w:t>
      </w:r>
      <w:r w:rsidR="002C7DDF">
        <w:rPr>
          <w:lang w:val="pt-BR"/>
        </w:rPr>
        <w:t xml:space="preserve"> apenas </w:t>
      </w:r>
      <w:r w:rsidR="002C7DDF">
        <w:rPr>
          <w:b/>
          <w:bCs/>
          <w:u w:val="single"/>
          <w:lang w:val="pt-BR"/>
        </w:rPr>
        <w:t>após</w:t>
      </w:r>
      <w:r w:rsidR="002C7DDF">
        <w:rPr>
          <w:lang w:val="pt-BR"/>
        </w:rPr>
        <w:t xml:space="preserve"> a entrega do Projeto </w:t>
      </w:r>
      <w:proofErr w:type="spellStart"/>
      <w:r w:rsidR="002C7DDF">
        <w:rPr>
          <w:lang w:val="pt-BR"/>
        </w:rPr>
        <w:t>Brisanet</w:t>
      </w:r>
      <w:proofErr w:type="spellEnd"/>
      <w:r w:rsidR="002C7DDF">
        <w:rPr>
          <w:lang w:val="pt-BR"/>
        </w:rPr>
        <w:t xml:space="preserve"> que, como já se viu, foi entregue funcionando adequadamente, de acordo com as necessidades da </w:t>
      </w:r>
      <w:proofErr w:type="spellStart"/>
      <w:r w:rsidR="002C7DDF">
        <w:rPr>
          <w:lang w:val="pt-BR"/>
        </w:rPr>
        <w:t>Brisanet</w:t>
      </w:r>
      <w:proofErr w:type="spellEnd"/>
      <w:r w:rsidR="002C7DDF">
        <w:rPr>
          <w:lang w:val="pt-BR"/>
        </w:rPr>
        <w:t xml:space="preserve"> naquele momento, e </w:t>
      </w:r>
      <w:r w:rsidR="002C7DDF" w:rsidRPr="008734A8">
        <w:rPr>
          <w:b/>
          <w:bCs/>
          <w:u w:val="single"/>
          <w:lang w:val="pt-BR"/>
        </w:rPr>
        <w:t>que foi testado, validado e aprovado pela Autora</w:t>
      </w:r>
      <w:r w:rsidR="002C7DDF">
        <w:rPr>
          <w:lang w:val="pt-BR"/>
        </w:rPr>
        <w:t xml:space="preserve">. </w:t>
      </w:r>
    </w:p>
    <w:p w14:paraId="0F0B8C0B" w14:textId="77777777" w:rsidR="002C7DDF" w:rsidRDefault="002C7DDF" w:rsidP="002C7DDF">
      <w:pPr>
        <w:pStyle w:val="PargrafodaLista"/>
        <w:rPr>
          <w:lang w:val="pt-BR"/>
        </w:rPr>
      </w:pPr>
      <w:r>
        <w:rPr>
          <w:lang w:val="pt-BR"/>
        </w:rPr>
        <w:t xml:space="preserve">Não é demais relembrar que a </w:t>
      </w:r>
      <w:proofErr w:type="spellStart"/>
      <w:r>
        <w:rPr>
          <w:lang w:val="pt-BR"/>
        </w:rPr>
        <w:t>Brisanet</w:t>
      </w:r>
      <w:proofErr w:type="spellEnd"/>
      <w:r>
        <w:rPr>
          <w:lang w:val="pt-BR"/>
        </w:rPr>
        <w:t xml:space="preserve"> estava criando modelos, políticas e processos internos </w:t>
      </w:r>
      <w:r>
        <w:rPr>
          <w:b/>
          <w:bCs/>
          <w:u w:val="single"/>
          <w:lang w:val="pt-BR"/>
        </w:rPr>
        <w:t>do zero</w:t>
      </w:r>
      <w:r>
        <w:rPr>
          <w:lang w:val="pt-BR"/>
        </w:rPr>
        <w:t xml:space="preserve">, uma vez que estava se lançando em um mercado complexo, a telefonia móvel 5G, </w:t>
      </w:r>
      <w:r>
        <w:rPr>
          <w:b/>
          <w:bCs/>
          <w:u w:val="single"/>
          <w:lang w:val="pt-BR"/>
        </w:rPr>
        <w:t>sem ter qualquer experiência na área</w:t>
      </w:r>
      <w:r>
        <w:rPr>
          <w:lang w:val="pt-BR"/>
        </w:rPr>
        <w:t xml:space="preserve">, </w:t>
      </w:r>
    </w:p>
    <w:p w14:paraId="4908492E" w14:textId="77777777" w:rsidR="002C7DDF" w:rsidRDefault="002C7DDF" w:rsidP="002C7DDF">
      <w:pPr>
        <w:pStyle w:val="PargrafodaLista"/>
        <w:rPr>
          <w:lang w:val="pt-BR"/>
        </w:rPr>
      </w:pPr>
      <w:r>
        <w:rPr>
          <w:lang w:val="pt-BR"/>
        </w:rPr>
        <w:t xml:space="preserve">Nesse cenário, é absolutamente normal que surjam questões </w:t>
      </w:r>
      <w:r>
        <w:rPr>
          <w:b/>
          <w:bCs/>
          <w:u w:val="single"/>
          <w:lang w:val="pt-BR"/>
        </w:rPr>
        <w:t>novas</w:t>
      </w:r>
      <w:r w:rsidRPr="00EF768D">
        <w:rPr>
          <w:lang w:val="pt-BR"/>
        </w:rPr>
        <w:t xml:space="preserve"> </w:t>
      </w:r>
      <w:r>
        <w:rPr>
          <w:lang w:val="pt-BR"/>
        </w:rPr>
        <w:t xml:space="preserve">que exijam a adaptação dos processos e/ou dos módulos do sistema SAP, e faz parte do processo que isso seja feito apenas </w:t>
      </w:r>
      <w:r>
        <w:rPr>
          <w:b/>
          <w:bCs/>
          <w:u w:val="single"/>
          <w:lang w:val="pt-BR"/>
        </w:rPr>
        <w:t>após</w:t>
      </w:r>
      <w:r>
        <w:rPr>
          <w:lang w:val="pt-BR"/>
        </w:rPr>
        <w:t xml:space="preserve"> a entrega do projeto. Se fossem essas questões óbvias que deveriam já constar da implementação do sistema SAP, </w:t>
      </w:r>
      <w:r>
        <w:rPr>
          <w:b/>
          <w:bCs/>
          <w:u w:val="single"/>
          <w:lang w:val="pt-BR"/>
        </w:rPr>
        <w:t xml:space="preserve">a </w:t>
      </w:r>
      <w:proofErr w:type="spellStart"/>
      <w:r>
        <w:rPr>
          <w:b/>
          <w:bCs/>
          <w:u w:val="single"/>
          <w:lang w:val="pt-BR"/>
        </w:rPr>
        <w:t>Brisanet</w:t>
      </w:r>
      <w:proofErr w:type="spellEnd"/>
      <w:r>
        <w:rPr>
          <w:b/>
          <w:bCs/>
          <w:u w:val="single"/>
          <w:lang w:val="pt-BR"/>
        </w:rPr>
        <w:t xml:space="preserve"> certamente deveria tê-las apontado durante a fase de implementação ou, ao menos, antes de assinar os Termos de Aceite das Ondas 1, 2 e 3</w:t>
      </w:r>
      <w:r>
        <w:rPr>
          <w:lang w:val="pt-BR"/>
        </w:rPr>
        <w:t xml:space="preserve"> que, como já se demonstrou acima, foram aprovadas sem qualquer ressalva! </w:t>
      </w:r>
    </w:p>
    <w:p w14:paraId="0BEFA989" w14:textId="77777777" w:rsidR="00BA269D" w:rsidRDefault="00BA269D" w:rsidP="00BA269D">
      <w:pPr>
        <w:pStyle w:val="PargrafodaLista"/>
        <w:rPr>
          <w:lang w:val="pt-BR"/>
        </w:rPr>
      </w:pPr>
      <w:r>
        <w:rPr>
          <w:lang w:val="pt-BR"/>
        </w:rPr>
        <w:t xml:space="preserve">A Grant Thornton alega, </w:t>
      </w:r>
      <w:r>
        <w:rPr>
          <w:b/>
          <w:bCs/>
          <w:u w:val="single"/>
          <w:lang w:val="pt-BR"/>
        </w:rPr>
        <w:t>de maneira genérica e não fundamentada</w:t>
      </w:r>
      <w:r>
        <w:rPr>
          <w:lang w:val="pt-BR"/>
        </w:rPr>
        <w:t xml:space="preserve">, que diante da </w:t>
      </w:r>
      <w:r w:rsidRPr="005F0EB0">
        <w:rPr>
          <w:b/>
          <w:bCs/>
          <w:u w:val="single"/>
          <w:lang w:val="pt-BR"/>
        </w:rPr>
        <w:t>suposta</w:t>
      </w:r>
      <w:r>
        <w:rPr>
          <w:lang w:val="pt-BR"/>
        </w:rPr>
        <w:t xml:space="preserve"> “</w:t>
      </w:r>
      <w:r>
        <w:rPr>
          <w:i/>
          <w:iCs/>
          <w:lang w:val="pt-BR"/>
        </w:rPr>
        <w:t xml:space="preserve">não resolução por parte da SEIDOR, foi necessário mobilizar equipes externas dentre elas, Discover </w:t>
      </w:r>
      <w:proofErr w:type="spellStart"/>
      <w:r>
        <w:rPr>
          <w:i/>
          <w:iCs/>
          <w:lang w:val="pt-BR"/>
        </w:rPr>
        <w:t>Innovation</w:t>
      </w:r>
      <w:proofErr w:type="spellEnd"/>
      <w:r>
        <w:rPr>
          <w:i/>
          <w:iCs/>
          <w:lang w:val="pt-BR"/>
        </w:rPr>
        <w:t xml:space="preserve"> </w:t>
      </w:r>
      <w:proofErr w:type="spellStart"/>
      <w:r>
        <w:rPr>
          <w:i/>
          <w:iCs/>
          <w:lang w:val="pt-BR"/>
        </w:rPr>
        <w:t>Lab</w:t>
      </w:r>
      <w:proofErr w:type="spellEnd"/>
      <w:r>
        <w:rPr>
          <w:i/>
          <w:iCs/>
          <w:lang w:val="pt-BR"/>
        </w:rPr>
        <w:t xml:space="preserve"> Tecnologia Informática Ltda </w:t>
      </w:r>
      <w:r>
        <w:rPr>
          <w:lang w:val="pt-BR"/>
        </w:rPr>
        <w:t xml:space="preserve">[a empresa da qual o Sr. </w:t>
      </w:r>
      <w:proofErr w:type="spellStart"/>
      <w:r>
        <w:rPr>
          <w:lang w:val="pt-BR"/>
        </w:rPr>
        <w:t>Julierme</w:t>
      </w:r>
      <w:proofErr w:type="spellEnd"/>
      <w:r>
        <w:rPr>
          <w:lang w:val="pt-BR"/>
        </w:rPr>
        <w:t xml:space="preserve"> Arrais, Diretor de TI da </w:t>
      </w:r>
      <w:proofErr w:type="spellStart"/>
      <w:r>
        <w:rPr>
          <w:lang w:val="pt-BR"/>
        </w:rPr>
        <w:t>Brisanet</w:t>
      </w:r>
      <w:proofErr w:type="spellEnd"/>
      <w:r>
        <w:rPr>
          <w:lang w:val="pt-BR"/>
        </w:rPr>
        <w:t xml:space="preserve"> à época dos fatos, era um dos diretores e para a qual ele retornou como “COO / CIO / CTO” no ano passado], </w:t>
      </w:r>
      <w:proofErr w:type="spellStart"/>
      <w:r>
        <w:rPr>
          <w:i/>
          <w:iCs/>
          <w:lang w:val="pt-BR"/>
        </w:rPr>
        <w:t>Icon</w:t>
      </w:r>
      <w:proofErr w:type="spellEnd"/>
      <w:r>
        <w:rPr>
          <w:i/>
          <w:iCs/>
          <w:lang w:val="pt-BR"/>
        </w:rPr>
        <w:t xml:space="preserve"> </w:t>
      </w:r>
      <w:r w:rsidRPr="00540F2E">
        <w:rPr>
          <w:i/>
          <w:iCs/>
          <w:lang w:val="pt-BR"/>
        </w:rPr>
        <w:t xml:space="preserve">IT </w:t>
      </w:r>
      <w:proofErr w:type="spellStart"/>
      <w:r w:rsidRPr="00540F2E">
        <w:rPr>
          <w:i/>
          <w:iCs/>
          <w:lang w:val="pt-BR"/>
        </w:rPr>
        <w:t>Solutions</w:t>
      </w:r>
      <w:proofErr w:type="spellEnd"/>
      <w:r w:rsidRPr="00540F2E">
        <w:rPr>
          <w:i/>
          <w:iCs/>
          <w:lang w:val="pt-BR"/>
        </w:rPr>
        <w:t xml:space="preserve"> Consultoria e Assessoria em Tecnologia da Informação Ltda e MG Serviços e Intermediações Ltda, para realizar </w:t>
      </w:r>
      <w:r w:rsidRPr="00540F2E">
        <w:rPr>
          <w:i/>
          <w:iCs/>
          <w:lang w:val="pt-BR"/>
        </w:rPr>
        <w:lastRenderedPageBreak/>
        <w:t>correções, ajustes e reestruturações nos módulos entregues e fazer o desenvolvimento de funcionalidades não entregues</w:t>
      </w:r>
      <w:r>
        <w:rPr>
          <w:lang w:val="pt-BR"/>
        </w:rPr>
        <w:t xml:space="preserve">”. </w:t>
      </w:r>
    </w:p>
    <w:p w14:paraId="61F3D193" w14:textId="77777777" w:rsidR="00FF5CB7" w:rsidRDefault="00FF5CB7" w:rsidP="00FF5CB7">
      <w:pPr>
        <w:pStyle w:val="PargrafodaLista"/>
        <w:rPr>
          <w:lang w:val="pt-BR"/>
        </w:rPr>
      </w:pPr>
      <w:r>
        <w:rPr>
          <w:lang w:val="pt-BR"/>
        </w:rPr>
        <w:t xml:space="preserve">Enquanto perdurou a relação contratual mantida entre as Partes, a </w:t>
      </w:r>
      <w:proofErr w:type="spellStart"/>
      <w:r>
        <w:rPr>
          <w:lang w:val="pt-BR"/>
        </w:rPr>
        <w:t>Seidor</w:t>
      </w:r>
      <w:proofErr w:type="spellEnd"/>
      <w:r>
        <w:rPr>
          <w:lang w:val="pt-BR"/>
        </w:rPr>
        <w:t xml:space="preserve"> analisou e sanou </w:t>
      </w:r>
      <w:r>
        <w:rPr>
          <w:b/>
          <w:bCs/>
          <w:u w:val="single"/>
          <w:lang w:val="pt-BR"/>
        </w:rPr>
        <w:t>todas</w:t>
      </w:r>
      <w:r>
        <w:rPr>
          <w:lang w:val="pt-BR"/>
        </w:rPr>
        <w:t xml:space="preserve"> as questões que foram apontadas pela </w:t>
      </w:r>
      <w:proofErr w:type="spellStart"/>
      <w:r>
        <w:rPr>
          <w:lang w:val="pt-BR"/>
        </w:rPr>
        <w:t>Brisanet</w:t>
      </w:r>
      <w:proofErr w:type="spellEnd"/>
      <w:r>
        <w:rPr>
          <w:lang w:val="pt-BR"/>
        </w:rPr>
        <w:t xml:space="preserve">, o que é inclusive referido pelo Laudo Grant Thornton. O que ocorre é que, após a entrega do Projeto </w:t>
      </w:r>
      <w:proofErr w:type="spellStart"/>
      <w:r>
        <w:rPr>
          <w:lang w:val="pt-BR"/>
        </w:rPr>
        <w:t>Brisanet</w:t>
      </w:r>
      <w:proofErr w:type="spellEnd"/>
      <w:r>
        <w:rPr>
          <w:lang w:val="pt-BR"/>
        </w:rPr>
        <w:t xml:space="preserve"> pela </w:t>
      </w:r>
      <w:proofErr w:type="spellStart"/>
      <w:r>
        <w:rPr>
          <w:lang w:val="pt-BR"/>
        </w:rPr>
        <w:t>Seidor</w:t>
      </w:r>
      <w:proofErr w:type="spellEnd"/>
      <w:r>
        <w:rPr>
          <w:lang w:val="pt-BR"/>
        </w:rPr>
        <w:t xml:space="preserve">, quando essas questões surgiram, a Autora optou por contratar outras empresas para continuar com os serviços de suporte que, até então, eram prestados pela </w:t>
      </w:r>
      <w:proofErr w:type="spellStart"/>
      <w:r>
        <w:rPr>
          <w:lang w:val="pt-BR"/>
        </w:rPr>
        <w:t>Seidor</w:t>
      </w:r>
      <w:proofErr w:type="spellEnd"/>
      <w:r>
        <w:rPr>
          <w:lang w:val="pt-BR"/>
        </w:rPr>
        <w:t>.</w:t>
      </w:r>
    </w:p>
    <w:p w14:paraId="61BBD9DB" w14:textId="77777777" w:rsidR="00FF5CB7" w:rsidRDefault="00FF5CB7" w:rsidP="00FF5CB7">
      <w:pPr>
        <w:pStyle w:val="PargrafodaLista"/>
        <w:rPr>
          <w:lang w:val="pt-BR"/>
        </w:rPr>
      </w:pPr>
      <w:r>
        <w:rPr>
          <w:lang w:val="pt-BR"/>
        </w:rPr>
        <w:t xml:space="preserve">E isso ocorreu por livre e espontânea escolha da Autora, decisão essa que não está relacionada a qualquer violação dos deveres e obrigações contratuais da </w:t>
      </w:r>
      <w:proofErr w:type="spellStart"/>
      <w:r>
        <w:rPr>
          <w:lang w:val="pt-BR"/>
        </w:rPr>
        <w:t>Seidor</w:t>
      </w:r>
      <w:proofErr w:type="spellEnd"/>
      <w:r>
        <w:rPr>
          <w:lang w:val="pt-BR"/>
        </w:rPr>
        <w:t xml:space="preserve"> durante a execução dos Contratos. </w:t>
      </w:r>
    </w:p>
    <w:p w14:paraId="7EA17E25" w14:textId="77777777" w:rsidR="00FF5CB7" w:rsidRDefault="00FF5CB7" w:rsidP="00FF5CB7">
      <w:pPr>
        <w:pStyle w:val="PargrafodaLista"/>
        <w:rPr>
          <w:lang w:val="pt-BR"/>
        </w:rPr>
      </w:pPr>
      <w:r>
        <w:rPr>
          <w:lang w:val="pt-BR"/>
        </w:rPr>
        <w:t xml:space="preserve">A tentativa de vincular falhas e erros pontuais, identificamos no exercício da operação da Autora, ou ainda de suas intenções de expandir o seu modelo de negócios não podem ser atribuídas à Ré de maneira genérica, como constou do Laudo Grant Thornton. A análise retrospectiva de situações pontuais envolve diversas variáveis operacionais e contextuais que não foram consideradas pelo Laudo Grant Thornton, e sem as quais não é possível admitir qualquer conclusão quanto à suposta violação de deveres contratuais. </w:t>
      </w:r>
    </w:p>
    <w:p w14:paraId="18CC20AE" w14:textId="77777777" w:rsidR="00C35C45" w:rsidRDefault="0000206E" w:rsidP="00233269">
      <w:pPr>
        <w:pStyle w:val="PargrafodaLista"/>
        <w:rPr>
          <w:lang w:val="pt-BR"/>
        </w:rPr>
      </w:pPr>
      <w:r>
        <w:rPr>
          <w:lang w:val="pt-BR"/>
        </w:rPr>
        <w:t xml:space="preserve">A despeito desse contexto, </w:t>
      </w:r>
      <w:r w:rsidR="006E3B62">
        <w:rPr>
          <w:lang w:val="pt-BR"/>
        </w:rPr>
        <w:t xml:space="preserve">e da completa ausência de referências capazes de suportar a análise </w:t>
      </w:r>
      <w:r w:rsidR="00401C02">
        <w:rPr>
          <w:lang w:val="pt-BR"/>
        </w:rPr>
        <w:t xml:space="preserve">e impugnação das questões trazidas pela Grant Thornton, a </w:t>
      </w:r>
      <w:proofErr w:type="spellStart"/>
      <w:r w:rsidR="00401C02">
        <w:rPr>
          <w:lang w:val="pt-BR"/>
        </w:rPr>
        <w:t>Seidor</w:t>
      </w:r>
      <w:proofErr w:type="spellEnd"/>
      <w:r w:rsidR="00401C02">
        <w:rPr>
          <w:lang w:val="pt-BR"/>
        </w:rPr>
        <w:t xml:space="preserve"> pode </w:t>
      </w:r>
      <w:r w:rsidR="000908AA">
        <w:rPr>
          <w:lang w:val="pt-BR"/>
        </w:rPr>
        <w:t xml:space="preserve">agrupar as </w:t>
      </w:r>
      <w:r w:rsidR="001D55D0" w:rsidRPr="002B64C9">
        <w:rPr>
          <w:lang w:val="pt-BR"/>
        </w:rPr>
        <w:t>alegadas “40 falhas”</w:t>
      </w:r>
      <w:r w:rsidR="000908AA">
        <w:rPr>
          <w:lang w:val="pt-BR"/>
        </w:rPr>
        <w:t xml:space="preserve"> em três grupos principais, que serão analisadas abaixo: </w:t>
      </w:r>
      <w:r w:rsidR="000908AA">
        <w:rPr>
          <w:b/>
          <w:bCs/>
          <w:lang w:val="pt-BR"/>
        </w:rPr>
        <w:t xml:space="preserve">(i) </w:t>
      </w:r>
      <w:r w:rsidR="000908AA">
        <w:rPr>
          <w:lang w:val="pt-BR"/>
        </w:rPr>
        <w:t xml:space="preserve">o alegado uso de parâmetros fixos </w:t>
      </w:r>
      <w:r w:rsidR="00B725E9">
        <w:rPr>
          <w:lang w:val="pt-BR"/>
        </w:rPr>
        <w:t>em algoritmos (</w:t>
      </w:r>
      <w:r w:rsidR="00B725E9">
        <w:rPr>
          <w:i/>
          <w:iCs/>
          <w:lang w:val="pt-BR"/>
        </w:rPr>
        <w:t xml:space="preserve">hard </w:t>
      </w:r>
      <w:proofErr w:type="spellStart"/>
      <w:r w:rsidR="00B725E9">
        <w:rPr>
          <w:i/>
          <w:iCs/>
          <w:lang w:val="pt-BR"/>
        </w:rPr>
        <w:t>code</w:t>
      </w:r>
      <w:proofErr w:type="spellEnd"/>
      <w:r w:rsidR="00B725E9">
        <w:rPr>
          <w:lang w:val="pt-BR"/>
        </w:rPr>
        <w:t xml:space="preserve">); </w:t>
      </w:r>
      <w:r w:rsidR="00B725E9">
        <w:rPr>
          <w:b/>
          <w:bCs/>
          <w:lang w:val="pt-BR"/>
        </w:rPr>
        <w:t>(</w:t>
      </w:r>
      <w:proofErr w:type="spellStart"/>
      <w:r w:rsidR="00B725E9">
        <w:rPr>
          <w:b/>
          <w:bCs/>
          <w:lang w:val="pt-BR"/>
        </w:rPr>
        <w:t>ii</w:t>
      </w:r>
      <w:proofErr w:type="spellEnd"/>
      <w:r w:rsidR="00B725E9">
        <w:rPr>
          <w:b/>
          <w:bCs/>
          <w:lang w:val="pt-BR"/>
        </w:rPr>
        <w:t xml:space="preserve">) </w:t>
      </w:r>
      <w:r w:rsidR="00B725E9">
        <w:rPr>
          <w:lang w:val="pt-BR"/>
        </w:rPr>
        <w:t>a existência de problemas de integração</w:t>
      </w:r>
      <w:r w:rsidR="00535D2C">
        <w:rPr>
          <w:lang w:val="pt-BR"/>
        </w:rPr>
        <w:t xml:space="preserve">, segurança e escalabilidade dos programas e </w:t>
      </w:r>
      <w:r w:rsidR="00535D2C">
        <w:rPr>
          <w:b/>
          <w:bCs/>
          <w:lang w:val="pt-BR"/>
        </w:rPr>
        <w:t>(</w:t>
      </w:r>
      <w:proofErr w:type="spellStart"/>
      <w:r w:rsidR="00535D2C">
        <w:rPr>
          <w:b/>
          <w:bCs/>
          <w:lang w:val="pt-BR"/>
        </w:rPr>
        <w:t>iii</w:t>
      </w:r>
      <w:proofErr w:type="spellEnd"/>
      <w:r w:rsidR="00535D2C">
        <w:rPr>
          <w:b/>
          <w:bCs/>
          <w:lang w:val="pt-BR"/>
        </w:rPr>
        <w:t xml:space="preserve">) </w:t>
      </w:r>
      <w:r w:rsidR="00535D2C">
        <w:rPr>
          <w:lang w:val="pt-BR"/>
        </w:rPr>
        <w:t xml:space="preserve">a alegada ausência de funcionalidades e/ou de </w:t>
      </w:r>
      <w:r w:rsidR="00C35C45">
        <w:rPr>
          <w:lang w:val="pt-BR"/>
        </w:rPr>
        <w:t>falhas em funcionalidades existentes.</w:t>
      </w:r>
    </w:p>
    <w:p w14:paraId="54E7B883" w14:textId="6E2774A4" w:rsidR="00906101" w:rsidRPr="002B64C9" w:rsidRDefault="00C35C45" w:rsidP="00233269">
      <w:pPr>
        <w:pStyle w:val="PargrafodaLista"/>
        <w:rPr>
          <w:lang w:val="pt-BR"/>
        </w:rPr>
      </w:pPr>
      <w:r>
        <w:rPr>
          <w:lang w:val="pt-BR"/>
        </w:rPr>
        <w:t xml:space="preserve">Como veremos, ainda que </w:t>
      </w:r>
      <w:r w:rsidR="007F3910">
        <w:rPr>
          <w:lang w:val="pt-BR"/>
        </w:rPr>
        <w:t xml:space="preserve">a Ré não tenha tido acesso aos documentos que supostamente fundamentam essas alegações, </w:t>
      </w:r>
      <w:r>
        <w:rPr>
          <w:lang w:val="pt-BR"/>
        </w:rPr>
        <w:t xml:space="preserve">em </w:t>
      </w:r>
      <w:r>
        <w:rPr>
          <w:lang w:val="pt-BR"/>
        </w:rPr>
        <w:lastRenderedPageBreak/>
        <w:t>análise superficial</w:t>
      </w:r>
      <w:r w:rsidR="007F3910">
        <w:rPr>
          <w:lang w:val="pt-BR"/>
        </w:rPr>
        <w:t xml:space="preserve"> </w:t>
      </w:r>
      <w:r w:rsidR="00821647">
        <w:rPr>
          <w:lang w:val="pt-BR"/>
        </w:rPr>
        <w:t>dessas alegações já é possível afirmar que</w:t>
      </w:r>
      <w:r w:rsidR="00A8717D" w:rsidRPr="002B64C9">
        <w:rPr>
          <w:lang w:val="pt-BR"/>
        </w:rPr>
        <w:t xml:space="preserve"> elas não </w:t>
      </w:r>
      <w:r w:rsidR="00821647">
        <w:rPr>
          <w:lang w:val="pt-BR"/>
        </w:rPr>
        <w:t>são de</w:t>
      </w:r>
      <w:r w:rsidR="00A8717D" w:rsidRPr="002B64C9">
        <w:rPr>
          <w:lang w:val="pt-BR"/>
        </w:rPr>
        <w:t xml:space="preserve"> responsabilidade da Ré, </w:t>
      </w:r>
      <w:r w:rsidR="00821647">
        <w:rPr>
          <w:lang w:val="pt-BR"/>
        </w:rPr>
        <w:t>e que jamais poderiam servir de fundamento para um pleito de rescisão motivada de todos os Contratos.</w:t>
      </w:r>
    </w:p>
    <w:p w14:paraId="6EEEFF7A" w14:textId="5A5717F8" w:rsidR="009E48BE" w:rsidRPr="00F275D4" w:rsidRDefault="009E48BE" w:rsidP="00F275D4">
      <w:pPr>
        <w:pStyle w:val="Ttulo3"/>
        <w:numPr>
          <w:ilvl w:val="0"/>
          <w:numId w:val="16"/>
        </w:numPr>
        <w:rPr>
          <w:lang w:val="pt-BR"/>
        </w:rPr>
      </w:pPr>
      <w:r w:rsidRPr="00F275D4">
        <w:rPr>
          <w:lang w:val="pt-BR"/>
        </w:rPr>
        <w:t>O alegado uso de “</w:t>
      </w:r>
      <w:r w:rsidRPr="00F275D4">
        <w:rPr>
          <w:iCs/>
          <w:lang w:val="pt-BR"/>
        </w:rPr>
        <w:t xml:space="preserve">hard </w:t>
      </w:r>
      <w:proofErr w:type="spellStart"/>
      <w:r w:rsidRPr="00F275D4">
        <w:rPr>
          <w:iCs/>
          <w:lang w:val="pt-BR"/>
        </w:rPr>
        <w:t>code</w:t>
      </w:r>
      <w:proofErr w:type="spellEnd"/>
      <w:r w:rsidRPr="00F275D4">
        <w:rPr>
          <w:lang w:val="pt-BR"/>
        </w:rPr>
        <w:t xml:space="preserve">” </w:t>
      </w:r>
      <w:r w:rsidR="00893945">
        <w:rPr>
          <w:lang w:val="pt-BR"/>
        </w:rPr>
        <w:t xml:space="preserve">e a suposta ausência de “boas práticas” de programação </w:t>
      </w:r>
      <w:r w:rsidRPr="00F275D4">
        <w:rPr>
          <w:lang w:val="pt-BR"/>
        </w:rPr>
        <w:t>em diferentes componentes</w:t>
      </w:r>
      <w:r w:rsidR="00CB0E2D">
        <w:rPr>
          <w:lang w:val="pt-BR"/>
        </w:rPr>
        <w:t xml:space="preserve"> – Relacionado `às falhas de n.º 1; 2; 4; 11; 16; 18; 19; 21; 22; 23; 27; 28; 29; 35; 36; e 38.</w:t>
      </w:r>
    </w:p>
    <w:p w14:paraId="3031A73D" w14:textId="77777777" w:rsidR="00332BCF" w:rsidRDefault="00320EE8" w:rsidP="005523CB">
      <w:pPr>
        <w:pStyle w:val="PargrafodaLista"/>
        <w:rPr>
          <w:lang w:val="pt-BR"/>
        </w:rPr>
      </w:pPr>
      <w:r w:rsidRPr="00320EE8">
        <w:rPr>
          <w:lang w:val="pt-BR"/>
        </w:rPr>
        <w:t>Os apontamentos relacionados a</w:t>
      </w:r>
      <w:r>
        <w:rPr>
          <w:lang w:val="pt-BR"/>
        </w:rPr>
        <w:t xml:space="preserve"> existência de </w:t>
      </w:r>
      <w:r w:rsidRPr="00320EE8">
        <w:rPr>
          <w:lang w:val="pt-BR"/>
        </w:rPr>
        <w:t>“</w:t>
      </w:r>
      <w:r w:rsidRPr="00320EE8">
        <w:rPr>
          <w:i/>
          <w:iCs/>
          <w:lang w:val="pt-BR"/>
        </w:rPr>
        <w:t xml:space="preserve">hard </w:t>
      </w:r>
      <w:proofErr w:type="spellStart"/>
      <w:r w:rsidRPr="00320EE8">
        <w:rPr>
          <w:i/>
          <w:iCs/>
          <w:lang w:val="pt-BR"/>
        </w:rPr>
        <w:t>code</w:t>
      </w:r>
      <w:proofErr w:type="spellEnd"/>
      <w:r w:rsidRPr="00320EE8">
        <w:rPr>
          <w:lang w:val="pt-BR"/>
        </w:rPr>
        <w:t>”</w:t>
      </w:r>
      <w:r>
        <w:rPr>
          <w:lang w:val="pt-BR"/>
        </w:rPr>
        <w:t xml:space="preserve"> em alguns dos módulos implementados pela Ré</w:t>
      </w:r>
      <w:r w:rsidRPr="00320EE8">
        <w:rPr>
          <w:lang w:val="pt-BR"/>
        </w:rPr>
        <w:t xml:space="preserve"> (</w:t>
      </w:r>
      <w:proofErr w:type="spellStart"/>
      <w:r w:rsidRPr="00320EE8">
        <w:rPr>
          <w:lang w:val="pt-BR"/>
        </w:rPr>
        <w:t>Commerce</w:t>
      </w:r>
      <w:proofErr w:type="spellEnd"/>
      <w:r w:rsidRPr="00320EE8">
        <w:rPr>
          <w:lang w:val="pt-BR"/>
        </w:rPr>
        <w:t xml:space="preserve">, SOM, CI, CPI e Service) não caracterizam, por si só, erro técnico, falha funcional </w:t>
      </w:r>
      <w:r w:rsidR="00463831">
        <w:rPr>
          <w:lang w:val="pt-BR"/>
        </w:rPr>
        <w:t>ou</w:t>
      </w:r>
      <w:r w:rsidRPr="00320EE8">
        <w:rPr>
          <w:lang w:val="pt-BR"/>
        </w:rPr>
        <w:t xml:space="preserve"> vício de entrega.</w:t>
      </w:r>
      <w:r w:rsidR="00463831">
        <w:rPr>
          <w:lang w:val="pt-BR"/>
        </w:rPr>
        <w:t xml:space="preserve"> </w:t>
      </w:r>
    </w:p>
    <w:p w14:paraId="09094F60" w14:textId="2A2EFCBD" w:rsidR="005523CB" w:rsidRDefault="00332BCF" w:rsidP="00113897">
      <w:pPr>
        <w:pStyle w:val="PargrafodaLista"/>
        <w:rPr>
          <w:lang w:val="pt-BR"/>
        </w:rPr>
      </w:pPr>
      <w:r>
        <w:rPr>
          <w:lang w:val="pt-BR"/>
        </w:rPr>
        <w:t xml:space="preserve">Ao contrário, o </w:t>
      </w:r>
      <w:r w:rsidR="008668B3" w:rsidRPr="008668B3">
        <w:rPr>
          <w:lang w:val="pt-BR"/>
        </w:rPr>
        <w:t xml:space="preserve">emprego de parametrizações fixas </w:t>
      </w:r>
      <w:r w:rsidR="008668B3">
        <w:rPr>
          <w:lang w:val="pt-BR"/>
        </w:rPr>
        <w:t xml:space="preserve">no código-fonte </w:t>
      </w:r>
      <w:r w:rsidR="008668B3" w:rsidRPr="008668B3">
        <w:rPr>
          <w:lang w:val="pt-BR"/>
        </w:rPr>
        <w:t>(</w:t>
      </w:r>
      <w:r w:rsidR="008668B3" w:rsidRPr="008668B3">
        <w:rPr>
          <w:i/>
          <w:iCs/>
          <w:lang w:val="pt-BR"/>
        </w:rPr>
        <w:t xml:space="preserve">hard </w:t>
      </w:r>
      <w:proofErr w:type="spellStart"/>
      <w:r w:rsidR="008668B3" w:rsidRPr="008668B3">
        <w:rPr>
          <w:i/>
          <w:iCs/>
          <w:lang w:val="pt-BR"/>
        </w:rPr>
        <w:t>code</w:t>
      </w:r>
      <w:proofErr w:type="spellEnd"/>
      <w:r w:rsidR="008668B3" w:rsidRPr="008668B3">
        <w:rPr>
          <w:lang w:val="pt-BR"/>
        </w:rPr>
        <w:t xml:space="preserve">) </w:t>
      </w:r>
      <w:r>
        <w:rPr>
          <w:lang w:val="pt-BR"/>
        </w:rPr>
        <w:t>é</w:t>
      </w:r>
      <w:r w:rsidR="008668B3" w:rsidRPr="008668B3">
        <w:rPr>
          <w:lang w:val="pt-BR"/>
        </w:rPr>
        <w:t xml:space="preserve"> uma técnica legítima de desenvolvimento que não gera prejuízo operacional, assegura a eficiência na entrega e, no caso em tela, guardou estrita observância ao escopo aprovado pela Autora</w:t>
      </w:r>
      <w:r>
        <w:rPr>
          <w:lang w:val="pt-BR"/>
        </w:rPr>
        <w:t>.</w:t>
      </w:r>
      <w:r w:rsidR="00113897">
        <w:rPr>
          <w:lang w:val="pt-BR"/>
        </w:rPr>
        <w:t xml:space="preserve"> Além disso, o seu uso </w:t>
      </w:r>
      <w:r w:rsidR="005523CB" w:rsidRPr="00113897">
        <w:rPr>
          <w:b/>
          <w:bCs/>
          <w:u w:val="single"/>
          <w:lang w:val="pt-BR"/>
        </w:rPr>
        <w:t>não impede o funcionamento do sistema</w:t>
      </w:r>
      <w:r w:rsidR="005523CB" w:rsidRPr="005523CB">
        <w:rPr>
          <w:lang w:val="pt-BR"/>
        </w:rPr>
        <w:t xml:space="preserve"> e</w:t>
      </w:r>
      <w:r w:rsidR="00113897">
        <w:rPr>
          <w:lang w:val="pt-BR"/>
        </w:rPr>
        <w:t xml:space="preserve"> tampouco</w:t>
      </w:r>
      <w:r w:rsidR="005523CB" w:rsidRPr="005523CB">
        <w:rPr>
          <w:lang w:val="pt-BR"/>
        </w:rPr>
        <w:t xml:space="preserve"> configura perda financeira </w:t>
      </w:r>
      <w:r w:rsidR="005523CB">
        <w:rPr>
          <w:lang w:val="pt-BR"/>
        </w:rPr>
        <w:t>à Autora</w:t>
      </w:r>
      <w:r w:rsidR="005523CB" w:rsidRPr="005523CB">
        <w:rPr>
          <w:lang w:val="pt-BR"/>
        </w:rPr>
        <w:t>, desde que o comportamento esteja alinhado ao escopo definido e aprovado — o que ocorreu neste projeto.</w:t>
      </w:r>
    </w:p>
    <w:p w14:paraId="28DAD2DA" w14:textId="0159C57D" w:rsidR="00A704F9" w:rsidRDefault="00A704F9" w:rsidP="005523CB">
      <w:pPr>
        <w:pStyle w:val="PargrafodaLista"/>
        <w:rPr>
          <w:lang w:val="pt-BR"/>
        </w:rPr>
      </w:pPr>
      <w:r w:rsidRPr="00A704F9">
        <w:rPr>
          <w:lang w:val="pt-BR"/>
        </w:rPr>
        <w:t>O Laudo Grant Thornton, aliás,</w:t>
      </w:r>
      <w:r>
        <w:rPr>
          <w:lang w:val="pt-BR"/>
        </w:rPr>
        <w:t xml:space="preserve"> deixou de apontar qualquer prejuízo operacional </w:t>
      </w:r>
      <w:r w:rsidR="00F75A3C">
        <w:rPr>
          <w:lang w:val="pt-BR"/>
        </w:rPr>
        <w:t>ou financeiro efetivo, e faz apenas alegações genéricas às alegadas “</w:t>
      </w:r>
      <w:r w:rsidR="00F75A3C">
        <w:rPr>
          <w:i/>
          <w:iCs/>
          <w:lang w:val="pt-BR"/>
        </w:rPr>
        <w:t>melhores práticas</w:t>
      </w:r>
      <w:r w:rsidR="00F75A3C">
        <w:rPr>
          <w:lang w:val="pt-BR"/>
        </w:rPr>
        <w:t xml:space="preserve">” </w:t>
      </w:r>
      <w:r w:rsidR="002E2258">
        <w:rPr>
          <w:lang w:val="pt-BR"/>
        </w:rPr>
        <w:t>de acordo com a opinião do parecerista</w:t>
      </w:r>
      <w:r w:rsidR="00E90FA1">
        <w:rPr>
          <w:lang w:val="pt-BR"/>
        </w:rPr>
        <w:t>.</w:t>
      </w:r>
      <w:r w:rsidR="00B57CE0">
        <w:rPr>
          <w:lang w:val="pt-BR"/>
        </w:rPr>
        <w:t xml:space="preserve"> Veja-se</w:t>
      </w:r>
      <w:r w:rsidR="003E5E0B">
        <w:rPr>
          <w:lang w:val="pt-BR"/>
        </w:rPr>
        <w:t>, por exemplo,</w:t>
      </w:r>
      <w:r w:rsidR="00B57CE0">
        <w:rPr>
          <w:lang w:val="pt-BR"/>
        </w:rPr>
        <w:t xml:space="preserve"> os trechos abaixo </w:t>
      </w:r>
      <w:r w:rsidR="00A14E6D">
        <w:rPr>
          <w:lang w:val="pt-BR"/>
        </w:rPr>
        <w:t xml:space="preserve">extraídos do relatório sob comento </w:t>
      </w:r>
      <w:r w:rsidR="00B57CE0">
        <w:rPr>
          <w:lang w:val="pt-BR"/>
        </w:rPr>
        <w:t>que retratam e</w:t>
      </w:r>
      <w:r w:rsidR="00A14E6D">
        <w:rPr>
          <w:lang w:val="pt-BR"/>
        </w:rPr>
        <w:t xml:space="preserve">sse ponto: </w:t>
      </w:r>
    </w:p>
    <w:tbl>
      <w:tblPr>
        <w:tblStyle w:val="Tabelacomgrade"/>
        <w:tblW w:w="0" w:type="auto"/>
        <w:tblLook w:val="04A0" w:firstRow="1" w:lastRow="0" w:firstColumn="1" w:lastColumn="0" w:noHBand="0" w:noVBand="1"/>
      </w:tblPr>
      <w:tblGrid>
        <w:gridCol w:w="788"/>
        <w:gridCol w:w="4528"/>
        <w:gridCol w:w="3886"/>
      </w:tblGrid>
      <w:tr w:rsidR="003F7707" w:rsidRPr="00323F81" w14:paraId="1BFA5B72" w14:textId="77777777" w:rsidTr="00383E43">
        <w:tc>
          <w:tcPr>
            <w:tcW w:w="788" w:type="dxa"/>
            <w:shd w:val="clear" w:color="auto" w:fill="FFC000"/>
            <w:vAlign w:val="center"/>
          </w:tcPr>
          <w:p w14:paraId="15B3046C" w14:textId="269D85CA" w:rsidR="003F7707" w:rsidRPr="00383E43" w:rsidRDefault="003F7707" w:rsidP="00323F81">
            <w:pPr>
              <w:pStyle w:val="PargrafodaLista"/>
              <w:numPr>
                <w:ilvl w:val="0"/>
                <w:numId w:val="0"/>
              </w:numPr>
              <w:jc w:val="center"/>
              <w:rPr>
                <w:b/>
                <w:bCs/>
              </w:rPr>
            </w:pPr>
            <w:r w:rsidRPr="00383E43">
              <w:rPr>
                <w:b/>
                <w:bCs/>
              </w:rPr>
              <w:t>Falha</w:t>
            </w:r>
          </w:p>
        </w:tc>
        <w:tc>
          <w:tcPr>
            <w:tcW w:w="4594" w:type="dxa"/>
            <w:shd w:val="clear" w:color="auto" w:fill="FFC000"/>
          </w:tcPr>
          <w:p w14:paraId="36AFF9B8" w14:textId="16FA26E6" w:rsidR="003F7707" w:rsidRPr="00323F81" w:rsidRDefault="003F7707" w:rsidP="00323F81">
            <w:pPr>
              <w:pStyle w:val="PargrafodaLista"/>
              <w:numPr>
                <w:ilvl w:val="0"/>
                <w:numId w:val="0"/>
              </w:numPr>
              <w:jc w:val="center"/>
              <w:rPr>
                <w:b/>
                <w:bCs/>
              </w:rPr>
            </w:pPr>
            <w:r w:rsidRPr="00323F81">
              <w:rPr>
                <w:b/>
                <w:bCs/>
              </w:rPr>
              <w:t>Trecho do Laudo Grant Thornton</w:t>
            </w:r>
          </w:p>
        </w:tc>
        <w:tc>
          <w:tcPr>
            <w:tcW w:w="3962" w:type="dxa"/>
            <w:shd w:val="clear" w:color="auto" w:fill="FFC000"/>
          </w:tcPr>
          <w:p w14:paraId="180BE91A" w14:textId="77D030CA" w:rsidR="003F7707" w:rsidRPr="00323F81" w:rsidRDefault="003F7707" w:rsidP="00323F81">
            <w:pPr>
              <w:pStyle w:val="PargrafodaLista"/>
              <w:numPr>
                <w:ilvl w:val="0"/>
                <w:numId w:val="0"/>
              </w:numPr>
              <w:jc w:val="center"/>
              <w:rPr>
                <w:b/>
                <w:bCs/>
              </w:rPr>
            </w:pPr>
            <w:r w:rsidRPr="00323F81">
              <w:rPr>
                <w:b/>
                <w:bCs/>
              </w:rPr>
              <w:t xml:space="preserve">Comentários da </w:t>
            </w:r>
            <w:proofErr w:type="spellStart"/>
            <w:r w:rsidRPr="00323F81">
              <w:rPr>
                <w:b/>
                <w:bCs/>
              </w:rPr>
              <w:t>Seidor</w:t>
            </w:r>
            <w:proofErr w:type="spellEnd"/>
          </w:p>
        </w:tc>
      </w:tr>
      <w:tr w:rsidR="003F7707" w:rsidRPr="009612C8" w14:paraId="0F68412D" w14:textId="77777777" w:rsidTr="00383E43">
        <w:tc>
          <w:tcPr>
            <w:tcW w:w="788" w:type="dxa"/>
            <w:vAlign w:val="center"/>
          </w:tcPr>
          <w:p w14:paraId="2E23B651" w14:textId="10A4E444" w:rsidR="003F7707" w:rsidRPr="00DF4B95" w:rsidRDefault="003F7707" w:rsidP="00DF4B95">
            <w:pPr>
              <w:pStyle w:val="PargrafodaLista"/>
              <w:numPr>
                <w:ilvl w:val="0"/>
                <w:numId w:val="0"/>
              </w:numPr>
              <w:spacing w:before="60" w:after="60" w:line="360" w:lineRule="exact"/>
              <w:jc w:val="center"/>
            </w:pPr>
            <w:r w:rsidRPr="00DF4B95">
              <w:t>1</w:t>
            </w:r>
          </w:p>
        </w:tc>
        <w:tc>
          <w:tcPr>
            <w:tcW w:w="4594" w:type="dxa"/>
            <w:vAlign w:val="center"/>
          </w:tcPr>
          <w:p w14:paraId="6E92E573" w14:textId="65E76F3F" w:rsidR="003F7707" w:rsidRPr="00323F81" w:rsidRDefault="003F7707" w:rsidP="00383E43">
            <w:pPr>
              <w:pStyle w:val="PargrafodaLista"/>
              <w:numPr>
                <w:ilvl w:val="0"/>
                <w:numId w:val="0"/>
              </w:numPr>
              <w:spacing w:before="60" w:after="60" w:line="360" w:lineRule="exact"/>
              <w:rPr>
                <w:i/>
                <w:iCs/>
              </w:rPr>
            </w:pPr>
            <w:r w:rsidRPr="00323F81">
              <w:rPr>
                <w:i/>
                <w:iCs/>
              </w:rPr>
              <w:t xml:space="preserve">Essa abordagem “hard </w:t>
            </w:r>
            <w:proofErr w:type="spellStart"/>
            <w:r w:rsidRPr="00323F81">
              <w:rPr>
                <w:i/>
                <w:iCs/>
              </w:rPr>
              <w:t>coded</w:t>
            </w:r>
            <w:proofErr w:type="spellEnd"/>
            <w:r w:rsidRPr="00323F81">
              <w:rPr>
                <w:i/>
                <w:iCs/>
              </w:rPr>
              <w:t xml:space="preserve">” impede ajustes na exibição ou priorização dos itens sem intervenção técnica, </w:t>
            </w:r>
            <w:r w:rsidRPr="00345A98">
              <w:rPr>
                <w:b/>
                <w:bCs/>
                <w:i/>
                <w:iCs/>
                <w:u w:val="single"/>
              </w:rPr>
              <w:t>comprometendo a flexibilidade e a adaptabilidade</w:t>
            </w:r>
            <w:r w:rsidRPr="00323F81">
              <w:rPr>
                <w:i/>
                <w:iCs/>
              </w:rPr>
              <w:t xml:space="preserve"> da solução </w:t>
            </w:r>
            <w:r w:rsidRPr="00345A98">
              <w:rPr>
                <w:b/>
                <w:bCs/>
                <w:i/>
                <w:iCs/>
                <w:u w:val="single"/>
              </w:rPr>
              <w:t>diante de mudanças no modelo de negócio</w:t>
            </w:r>
            <w:r w:rsidR="00383E43">
              <w:rPr>
                <w:b/>
                <w:bCs/>
                <w:i/>
                <w:iCs/>
                <w:u w:val="single"/>
              </w:rPr>
              <w:t>.</w:t>
            </w:r>
          </w:p>
        </w:tc>
        <w:tc>
          <w:tcPr>
            <w:tcW w:w="3962" w:type="dxa"/>
            <w:vAlign w:val="center"/>
          </w:tcPr>
          <w:p w14:paraId="14796018" w14:textId="495E3AA9" w:rsidR="003F7707" w:rsidRPr="00C54358" w:rsidRDefault="00E21BCE" w:rsidP="003F7707">
            <w:pPr>
              <w:pStyle w:val="PargrafodaLista"/>
              <w:numPr>
                <w:ilvl w:val="0"/>
                <w:numId w:val="0"/>
              </w:numPr>
              <w:spacing w:before="60" w:after="60" w:line="360" w:lineRule="exact"/>
            </w:pPr>
            <w:r>
              <w:t xml:space="preserve">Não houve constatação de qualquer prejuízo à Autora. A alegação está relacionada </w:t>
            </w:r>
            <w:r w:rsidR="00C54358">
              <w:t xml:space="preserve">à possibilidade de </w:t>
            </w:r>
            <w:r w:rsidR="00C54358">
              <w:rPr>
                <w:b/>
                <w:bCs/>
                <w:u w:val="single"/>
              </w:rPr>
              <w:t>mudanças</w:t>
            </w:r>
            <w:r w:rsidR="00C54358">
              <w:t xml:space="preserve"> no modelo de negócio da Autora.</w:t>
            </w:r>
          </w:p>
        </w:tc>
      </w:tr>
      <w:tr w:rsidR="00383E43" w:rsidRPr="009612C8" w14:paraId="599A3B50" w14:textId="77777777" w:rsidTr="00383E43">
        <w:tc>
          <w:tcPr>
            <w:tcW w:w="788" w:type="dxa"/>
            <w:vAlign w:val="center"/>
          </w:tcPr>
          <w:p w14:paraId="4D6B5D9B" w14:textId="7AA3AB96" w:rsidR="00383E43" w:rsidRPr="00DF4B95" w:rsidRDefault="00383E43" w:rsidP="00DF4B95">
            <w:pPr>
              <w:pStyle w:val="PargrafodaLista"/>
              <w:numPr>
                <w:ilvl w:val="0"/>
                <w:numId w:val="0"/>
              </w:numPr>
              <w:spacing w:before="60" w:after="60" w:line="360" w:lineRule="exact"/>
              <w:jc w:val="center"/>
            </w:pPr>
            <w:r w:rsidRPr="00DF4B95">
              <w:lastRenderedPageBreak/>
              <w:t>4</w:t>
            </w:r>
          </w:p>
        </w:tc>
        <w:tc>
          <w:tcPr>
            <w:tcW w:w="4594" w:type="dxa"/>
            <w:vAlign w:val="center"/>
          </w:tcPr>
          <w:p w14:paraId="2AF2F1FB" w14:textId="070FCAB8" w:rsidR="00383E43" w:rsidRPr="00323F81" w:rsidRDefault="00383E43" w:rsidP="003719CF">
            <w:pPr>
              <w:pStyle w:val="PargrafodaLista"/>
              <w:numPr>
                <w:ilvl w:val="0"/>
                <w:numId w:val="0"/>
              </w:numPr>
              <w:spacing w:before="60" w:after="60" w:line="360" w:lineRule="exact"/>
              <w:rPr>
                <w:i/>
                <w:iCs/>
              </w:rPr>
            </w:pPr>
            <w:r w:rsidRPr="00323F81">
              <w:rPr>
                <w:i/>
                <w:iCs/>
              </w:rPr>
              <w:t xml:space="preserve">Algumas das estruturas desenvolvidas deveriam ter sido concebidas com base em modelos já existentes, (...) A criação de novas estruturas sem herdar centros de custos ou depósitos já existentes </w:t>
            </w:r>
            <w:r w:rsidRPr="003719CF">
              <w:rPr>
                <w:b/>
                <w:bCs/>
                <w:i/>
                <w:iCs/>
                <w:u w:val="single"/>
              </w:rPr>
              <w:t>resulta em duplicidade e aumento desnecessário da complexidade do sistema</w:t>
            </w:r>
            <w:r w:rsidRPr="00323F81">
              <w:rPr>
                <w:i/>
                <w:iCs/>
              </w:rPr>
              <w:t>. (...) Aproveitar estruturas padrão é essencial para garantir eficiência e alinhamento com boas práticas do sistema.</w:t>
            </w:r>
          </w:p>
        </w:tc>
        <w:tc>
          <w:tcPr>
            <w:tcW w:w="3962" w:type="dxa"/>
            <w:vAlign w:val="center"/>
          </w:tcPr>
          <w:p w14:paraId="4539E886" w14:textId="420DF086" w:rsidR="00383E43" w:rsidRPr="00AA07E3" w:rsidRDefault="00AA07E3" w:rsidP="003F7707">
            <w:pPr>
              <w:pStyle w:val="PargrafodaLista"/>
              <w:numPr>
                <w:ilvl w:val="0"/>
                <w:numId w:val="0"/>
              </w:numPr>
              <w:spacing w:before="60" w:after="60" w:line="360" w:lineRule="exact"/>
            </w:pPr>
            <w:r>
              <w:t>O alegado “</w:t>
            </w:r>
            <w:r>
              <w:rPr>
                <w:i/>
                <w:iCs/>
              </w:rPr>
              <w:t>aumento desnecessário da complexidade do sistema</w:t>
            </w:r>
            <w:r>
              <w:t xml:space="preserve">”, além de </w:t>
            </w:r>
            <w:r>
              <w:rPr>
                <w:b/>
                <w:bCs/>
                <w:u w:val="single"/>
              </w:rPr>
              <w:t>não comprovado</w:t>
            </w:r>
            <w:r>
              <w:t>, não pode ser considerado “falha” de programação</w:t>
            </w:r>
            <w:r w:rsidR="003E5E0B">
              <w:t>.</w:t>
            </w:r>
            <w:r w:rsidR="002E3D2C">
              <w:t xml:space="preserve"> Tampouco se constata qualquer tipo de prejuízo à atividade da Autora.</w:t>
            </w:r>
          </w:p>
        </w:tc>
      </w:tr>
      <w:tr w:rsidR="003F7707" w:rsidRPr="009612C8" w14:paraId="666AE159" w14:textId="77777777" w:rsidTr="00383E43">
        <w:tc>
          <w:tcPr>
            <w:tcW w:w="788" w:type="dxa"/>
            <w:vAlign w:val="center"/>
          </w:tcPr>
          <w:p w14:paraId="18A893BA" w14:textId="445623C0" w:rsidR="003F7707" w:rsidRPr="00DF4B95" w:rsidRDefault="00DF4B95" w:rsidP="00DF4B95">
            <w:pPr>
              <w:pStyle w:val="PargrafodaLista"/>
              <w:numPr>
                <w:ilvl w:val="0"/>
                <w:numId w:val="0"/>
              </w:numPr>
              <w:spacing w:before="60" w:after="60" w:line="360" w:lineRule="exact"/>
              <w:jc w:val="center"/>
            </w:pPr>
            <w:r w:rsidRPr="00DF4B95">
              <w:t>11</w:t>
            </w:r>
          </w:p>
        </w:tc>
        <w:tc>
          <w:tcPr>
            <w:tcW w:w="4594" w:type="dxa"/>
            <w:vAlign w:val="center"/>
          </w:tcPr>
          <w:p w14:paraId="2D9927A0" w14:textId="3966C3E8" w:rsidR="003F7707" w:rsidRPr="00323F81" w:rsidRDefault="003F7707" w:rsidP="00641E8E">
            <w:pPr>
              <w:pStyle w:val="PargrafodaLista"/>
              <w:numPr>
                <w:ilvl w:val="0"/>
                <w:numId w:val="0"/>
              </w:numPr>
              <w:spacing w:before="60" w:after="60" w:line="360" w:lineRule="exact"/>
              <w:rPr>
                <w:i/>
                <w:iCs/>
              </w:rPr>
            </w:pPr>
            <w:r w:rsidRPr="00DF4B95">
              <w:rPr>
                <w:i/>
                <w:iCs/>
              </w:rPr>
              <w:t>C</w:t>
            </w:r>
            <w:r w:rsidR="00331243">
              <w:rPr>
                <w:i/>
                <w:iCs/>
              </w:rPr>
              <w:t>ó</w:t>
            </w:r>
            <w:r w:rsidRPr="00DF4B95">
              <w:rPr>
                <w:i/>
                <w:iCs/>
              </w:rPr>
              <w:t>digo fora do padrão de desenvolvimento proposto pela SAP, dificultando a análise e correção por especialista da ferramenta</w:t>
            </w:r>
          </w:p>
        </w:tc>
        <w:tc>
          <w:tcPr>
            <w:tcW w:w="3962" w:type="dxa"/>
            <w:vAlign w:val="center"/>
          </w:tcPr>
          <w:p w14:paraId="6791FB84" w14:textId="11D45740" w:rsidR="003F7707" w:rsidRPr="00331243" w:rsidRDefault="00331243" w:rsidP="003F7707">
            <w:pPr>
              <w:pStyle w:val="PargrafodaLista"/>
              <w:numPr>
                <w:ilvl w:val="0"/>
                <w:numId w:val="0"/>
              </w:numPr>
              <w:spacing w:before="60" w:after="60" w:line="360" w:lineRule="exact"/>
            </w:pPr>
            <w:r>
              <w:t>O relatório não aponta qual seria o “</w:t>
            </w:r>
            <w:r>
              <w:rPr>
                <w:i/>
                <w:iCs/>
              </w:rPr>
              <w:t>padrão de desenvolvimento proposto pela SAP</w:t>
            </w:r>
            <w:r>
              <w:t>”, tampouco quais seriam as credenciais do suposto “</w:t>
            </w:r>
            <w:r>
              <w:rPr>
                <w:i/>
                <w:iCs/>
              </w:rPr>
              <w:t>especialista da ferramenta</w:t>
            </w:r>
            <w:r>
              <w:t xml:space="preserve">”. </w:t>
            </w:r>
            <w:r w:rsidR="002E3D2C">
              <w:t>Tampouco se constata qualquer tipo de prejuízo à atividade da Autora.</w:t>
            </w:r>
          </w:p>
        </w:tc>
      </w:tr>
      <w:tr w:rsidR="003F7707" w:rsidRPr="009612C8" w14:paraId="3D942460" w14:textId="77777777" w:rsidTr="00383E43">
        <w:tc>
          <w:tcPr>
            <w:tcW w:w="788" w:type="dxa"/>
            <w:vAlign w:val="center"/>
          </w:tcPr>
          <w:p w14:paraId="701AB90F" w14:textId="641EF89E" w:rsidR="003F7707" w:rsidRPr="00DF4B95" w:rsidRDefault="00470120" w:rsidP="00DF4B95">
            <w:pPr>
              <w:pStyle w:val="PargrafodaLista"/>
              <w:numPr>
                <w:ilvl w:val="0"/>
                <w:numId w:val="0"/>
              </w:numPr>
              <w:spacing w:before="60" w:after="60" w:line="360" w:lineRule="exact"/>
              <w:jc w:val="center"/>
            </w:pPr>
            <w:r>
              <w:t>16</w:t>
            </w:r>
          </w:p>
        </w:tc>
        <w:tc>
          <w:tcPr>
            <w:tcW w:w="4594" w:type="dxa"/>
            <w:vAlign w:val="center"/>
          </w:tcPr>
          <w:p w14:paraId="2D5410D7" w14:textId="09EABC7F" w:rsidR="003F7707" w:rsidRPr="00323F81" w:rsidRDefault="003F7707" w:rsidP="006559EC">
            <w:pPr>
              <w:pStyle w:val="PargrafodaLista"/>
              <w:numPr>
                <w:ilvl w:val="0"/>
                <w:numId w:val="0"/>
              </w:numPr>
              <w:spacing w:before="60" w:after="60" w:line="360" w:lineRule="exact"/>
              <w:rPr>
                <w:i/>
                <w:iCs/>
              </w:rPr>
            </w:pPr>
            <w:r w:rsidRPr="00323F81">
              <w:rPr>
                <w:i/>
                <w:iCs/>
              </w:rPr>
              <w:t xml:space="preserve">A ausência de configurações adequadas </w:t>
            </w:r>
            <w:r w:rsidRPr="006559EC">
              <w:rPr>
                <w:b/>
                <w:bCs/>
                <w:i/>
                <w:iCs/>
                <w:u w:val="single"/>
              </w:rPr>
              <w:t>para expansão</w:t>
            </w:r>
            <w:r w:rsidRPr="00323F81">
              <w:rPr>
                <w:i/>
                <w:iCs/>
              </w:rPr>
              <w:t xml:space="preserve"> no S/4HANA exigiu o desenvolvimento de lógica adicional no </w:t>
            </w:r>
            <w:proofErr w:type="spellStart"/>
            <w:r w:rsidRPr="00323F81">
              <w:rPr>
                <w:i/>
                <w:iCs/>
              </w:rPr>
              <w:t>Commerce</w:t>
            </w:r>
            <w:proofErr w:type="spellEnd"/>
            <w:r w:rsidRPr="00323F81">
              <w:rPr>
                <w:i/>
                <w:iCs/>
              </w:rPr>
              <w:t>, visando garantir a correta associação entre canais de venda, vendedores e clientes.</w:t>
            </w:r>
          </w:p>
        </w:tc>
        <w:tc>
          <w:tcPr>
            <w:tcW w:w="3962" w:type="dxa"/>
            <w:vAlign w:val="center"/>
          </w:tcPr>
          <w:p w14:paraId="0D16C51A" w14:textId="771C2A42" w:rsidR="003F7707" w:rsidRDefault="00C33FAE" w:rsidP="003F7707">
            <w:pPr>
              <w:pStyle w:val="PargrafodaLista"/>
              <w:numPr>
                <w:ilvl w:val="0"/>
                <w:numId w:val="0"/>
              </w:numPr>
              <w:spacing w:before="60" w:after="60" w:line="360" w:lineRule="exact"/>
            </w:pPr>
            <w:r>
              <w:t>Novamente, o relatório faz referência às necessidades de “expansão” dos negócios da Autora,</w:t>
            </w:r>
            <w:r w:rsidR="00B033B8">
              <w:t xml:space="preserve"> que não fizeram parte do escopo dos Contratos, além de não apresentar qualquer prejuízo à Autora.</w:t>
            </w:r>
          </w:p>
        </w:tc>
      </w:tr>
      <w:tr w:rsidR="003F7707" w:rsidRPr="009612C8" w14:paraId="74473E47" w14:textId="77777777" w:rsidTr="00383E43">
        <w:tc>
          <w:tcPr>
            <w:tcW w:w="788" w:type="dxa"/>
            <w:vAlign w:val="center"/>
          </w:tcPr>
          <w:p w14:paraId="134B57EE" w14:textId="642098CF" w:rsidR="003F7707" w:rsidRPr="00DF4B95" w:rsidRDefault="002325EC" w:rsidP="00DF4B95">
            <w:pPr>
              <w:pStyle w:val="PargrafodaLista"/>
              <w:numPr>
                <w:ilvl w:val="0"/>
                <w:numId w:val="0"/>
              </w:numPr>
              <w:spacing w:before="60" w:after="60" w:line="360" w:lineRule="exact"/>
              <w:jc w:val="center"/>
            </w:pPr>
            <w:r>
              <w:t>21</w:t>
            </w:r>
          </w:p>
        </w:tc>
        <w:tc>
          <w:tcPr>
            <w:tcW w:w="4594" w:type="dxa"/>
            <w:vAlign w:val="center"/>
          </w:tcPr>
          <w:p w14:paraId="77445DF9" w14:textId="68987278" w:rsidR="003F7707" w:rsidRPr="00323F81" w:rsidRDefault="003F7707" w:rsidP="00D540D4">
            <w:pPr>
              <w:pStyle w:val="PargrafodaLista"/>
              <w:numPr>
                <w:ilvl w:val="0"/>
                <w:numId w:val="0"/>
              </w:numPr>
              <w:spacing w:before="60" w:after="60" w:line="360" w:lineRule="exact"/>
              <w:rPr>
                <w:i/>
                <w:iCs/>
              </w:rPr>
            </w:pPr>
            <w:r w:rsidRPr="00323F81">
              <w:rPr>
                <w:i/>
                <w:iCs/>
              </w:rPr>
              <w:t xml:space="preserve">No método chamado PROCESS_ITEM_STEPS, que faz parte de um componente do sistema, existe uma parte da lógica (copiada de outro lugar do sistema) que </w:t>
            </w:r>
            <w:r w:rsidRPr="00C87AE9">
              <w:rPr>
                <w:i/>
                <w:iCs/>
              </w:rPr>
              <w:t>precisa ser revisada</w:t>
            </w:r>
            <w:r w:rsidRPr="00323F81">
              <w:rPr>
                <w:i/>
                <w:iCs/>
              </w:rPr>
              <w:t xml:space="preserve">. O objetivo dessa revisão é garantir que, </w:t>
            </w:r>
            <w:r w:rsidRPr="00C87AE9">
              <w:rPr>
                <w:b/>
                <w:bCs/>
                <w:i/>
                <w:iCs/>
                <w:u w:val="single"/>
              </w:rPr>
              <w:t>se</w:t>
            </w:r>
            <w:r w:rsidRPr="00323F81">
              <w:rPr>
                <w:i/>
                <w:iCs/>
              </w:rPr>
              <w:t xml:space="preserve"> acontecer algum erro durante o processamento de uma etapa, o sistema pare imediatamente e não continue para a próxima etapa. Ou seja, </w:t>
            </w:r>
            <w:r w:rsidRPr="00D540D4">
              <w:rPr>
                <w:b/>
                <w:bCs/>
                <w:i/>
                <w:iCs/>
                <w:u w:val="single"/>
              </w:rPr>
              <w:t xml:space="preserve">queremos evitar que o processo siga adiante se algo deu </w:t>
            </w:r>
            <w:r w:rsidRPr="00D540D4">
              <w:rPr>
                <w:b/>
                <w:bCs/>
                <w:i/>
                <w:iCs/>
                <w:u w:val="single"/>
              </w:rPr>
              <w:lastRenderedPageBreak/>
              <w:t>errado</w:t>
            </w:r>
            <w:r w:rsidRPr="00323F81">
              <w:rPr>
                <w:i/>
                <w:iCs/>
              </w:rPr>
              <w:t>, para garantir a consistência e a segurança das informações.</w:t>
            </w:r>
          </w:p>
        </w:tc>
        <w:tc>
          <w:tcPr>
            <w:tcW w:w="3962" w:type="dxa"/>
            <w:vAlign w:val="center"/>
          </w:tcPr>
          <w:p w14:paraId="14D61744" w14:textId="3804E226" w:rsidR="003F7707" w:rsidRDefault="00A42D9C" w:rsidP="003F7707">
            <w:pPr>
              <w:pStyle w:val="PargrafodaLista"/>
              <w:numPr>
                <w:ilvl w:val="0"/>
                <w:numId w:val="0"/>
              </w:numPr>
              <w:spacing w:before="60" w:after="60" w:line="360" w:lineRule="exact"/>
            </w:pPr>
            <w:r>
              <w:lastRenderedPageBreak/>
              <w:t>O relatório faz referências a situações hipotéticas, não verificadas, e sem apontar qualquer prejuízo à Autora.</w:t>
            </w:r>
            <w:r w:rsidR="00467EB2">
              <w:t xml:space="preserve"> Trata-se de “revisão” sugerida pelo parecerista, sem qualquer embasamento técnico ou fático.</w:t>
            </w:r>
          </w:p>
        </w:tc>
      </w:tr>
      <w:tr w:rsidR="003F7707" w:rsidRPr="009612C8" w14:paraId="3C917E1C" w14:textId="77777777" w:rsidTr="00383E43">
        <w:tc>
          <w:tcPr>
            <w:tcW w:w="788" w:type="dxa"/>
            <w:vAlign w:val="center"/>
          </w:tcPr>
          <w:p w14:paraId="7BA67BEA" w14:textId="017B96F8" w:rsidR="003F7707" w:rsidRPr="00DF4B95" w:rsidRDefault="004119C1" w:rsidP="00DF4B95">
            <w:pPr>
              <w:pStyle w:val="PargrafodaLista"/>
              <w:numPr>
                <w:ilvl w:val="0"/>
                <w:numId w:val="0"/>
              </w:numPr>
              <w:spacing w:before="60" w:after="60" w:line="360" w:lineRule="exact"/>
              <w:jc w:val="center"/>
            </w:pPr>
            <w:r>
              <w:t>22</w:t>
            </w:r>
          </w:p>
        </w:tc>
        <w:tc>
          <w:tcPr>
            <w:tcW w:w="4594" w:type="dxa"/>
            <w:vAlign w:val="center"/>
          </w:tcPr>
          <w:p w14:paraId="20AC2A0E" w14:textId="54E1F5FB" w:rsidR="003F7707" w:rsidRPr="00323F81" w:rsidRDefault="003F7707" w:rsidP="003F7707">
            <w:pPr>
              <w:pStyle w:val="PargrafodaLista"/>
              <w:numPr>
                <w:ilvl w:val="0"/>
                <w:numId w:val="0"/>
              </w:numPr>
              <w:spacing w:before="60" w:after="60" w:line="360" w:lineRule="exact"/>
              <w:rPr>
                <w:i/>
                <w:iCs/>
              </w:rPr>
            </w:pPr>
            <w:r w:rsidRPr="00323F81">
              <w:rPr>
                <w:i/>
                <w:iCs/>
              </w:rPr>
              <w:t xml:space="preserve">Régua de cobrança falhas relevantes na solução atual, incluindo ausência de validações standard nos processos críticos, </w:t>
            </w:r>
            <w:r w:rsidRPr="00A3653E">
              <w:rPr>
                <w:b/>
                <w:bCs/>
                <w:i/>
                <w:iCs/>
                <w:u w:val="single"/>
              </w:rPr>
              <w:t>o que permite que erros passem despercebidos</w:t>
            </w:r>
            <w:r w:rsidRPr="00323F81">
              <w:rPr>
                <w:i/>
                <w:iCs/>
              </w:rPr>
              <w:t xml:space="preserve"> e comprometam a integridade dos dados</w:t>
            </w:r>
          </w:p>
        </w:tc>
        <w:tc>
          <w:tcPr>
            <w:tcW w:w="3962" w:type="dxa"/>
            <w:vAlign w:val="center"/>
          </w:tcPr>
          <w:p w14:paraId="07D61FE0" w14:textId="781BB48A" w:rsidR="003F7707" w:rsidRDefault="00A3653E" w:rsidP="003F7707">
            <w:pPr>
              <w:pStyle w:val="PargrafodaLista"/>
              <w:numPr>
                <w:ilvl w:val="0"/>
                <w:numId w:val="0"/>
              </w:numPr>
              <w:spacing w:before="60" w:after="60" w:line="360" w:lineRule="exact"/>
            </w:pPr>
            <w:r>
              <w:t xml:space="preserve">A alegação é novamente hipotética – não há qualquer referência a erros </w:t>
            </w:r>
            <w:r w:rsidR="00EB5785">
              <w:t>que tenham sido identificados e tampouco a prejuízos sofridos pela Autora.</w:t>
            </w:r>
          </w:p>
        </w:tc>
      </w:tr>
    </w:tbl>
    <w:p w14:paraId="460FBCF7" w14:textId="1800508B" w:rsidR="00A0147D" w:rsidRDefault="00E90FA1" w:rsidP="007B631D">
      <w:pPr>
        <w:pStyle w:val="PargrafodaLista"/>
        <w:rPr>
          <w:lang w:val="pt-BR"/>
        </w:rPr>
      </w:pPr>
      <w:r>
        <w:rPr>
          <w:lang w:val="pt-BR"/>
        </w:rPr>
        <w:t>Aliás, e</w:t>
      </w:r>
      <w:r w:rsidR="00463831" w:rsidRPr="00463831">
        <w:rPr>
          <w:lang w:val="pt-BR"/>
        </w:rPr>
        <w:t>m projetos dessa magnitude, especialmente quando concebidos como MVP (</w:t>
      </w:r>
      <w:proofErr w:type="spellStart"/>
      <w:r w:rsidR="00463831" w:rsidRPr="006936A2">
        <w:rPr>
          <w:i/>
          <w:iCs/>
          <w:lang w:val="pt-BR"/>
        </w:rPr>
        <w:t>Minimum</w:t>
      </w:r>
      <w:proofErr w:type="spellEnd"/>
      <w:r w:rsidR="00463831" w:rsidRPr="006936A2">
        <w:rPr>
          <w:i/>
          <w:iCs/>
          <w:lang w:val="pt-BR"/>
        </w:rPr>
        <w:t xml:space="preserve"> </w:t>
      </w:r>
      <w:proofErr w:type="spellStart"/>
      <w:r w:rsidR="00463831" w:rsidRPr="006936A2">
        <w:rPr>
          <w:i/>
          <w:iCs/>
          <w:lang w:val="pt-BR"/>
        </w:rPr>
        <w:t>Viable</w:t>
      </w:r>
      <w:proofErr w:type="spellEnd"/>
      <w:r w:rsidR="00463831" w:rsidRPr="006936A2">
        <w:rPr>
          <w:i/>
          <w:iCs/>
          <w:lang w:val="pt-BR"/>
        </w:rPr>
        <w:t xml:space="preserve"> </w:t>
      </w:r>
      <w:proofErr w:type="spellStart"/>
      <w:r w:rsidR="00463831" w:rsidRPr="006936A2">
        <w:rPr>
          <w:i/>
          <w:iCs/>
          <w:lang w:val="pt-BR"/>
        </w:rPr>
        <w:t>Product</w:t>
      </w:r>
      <w:proofErr w:type="spellEnd"/>
      <w:r w:rsidR="00463831" w:rsidRPr="00463831">
        <w:rPr>
          <w:lang w:val="pt-BR"/>
        </w:rPr>
        <w:t>) e com prazos acelerados, o uso de parametrizações fixas ou lógicas simplificadas é uma decisão arquitetural legítima, adotada para</w:t>
      </w:r>
      <w:r w:rsidR="00463831">
        <w:rPr>
          <w:lang w:val="pt-BR"/>
        </w:rPr>
        <w:t xml:space="preserve"> </w:t>
      </w:r>
      <w:r w:rsidR="00463831" w:rsidRPr="006936A2">
        <w:rPr>
          <w:b/>
          <w:bCs/>
          <w:lang w:val="pt-BR"/>
        </w:rPr>
        <w:t>(a)</w:t>
      </w:r>
      <w:r w:rsidR="00463831">
        <w:rPr>
          <w:lang w:val="pt-BR"/>
        </w:rPr>
        <w:t xml:space="preserve"> </w:t>
      </w:r>
      <w:r w:rsidR="006936A2">
        <w:rPr>
          <w:lang w:val="pt-BR"/>
        </w:rPr>
        <w:t xml:space="preserve">tornar o tempo de implementação mais eficiente, visando atender </w:t>
      </w:r>
      <w:r w:rsidR="002071AE">
        <w:rPr>
          <w:lang w:val="pt-BR"/>
        </w:rPr>
        <w:t>aos exíguos prazos apresentados pela Autora</w:t>
      </w:r>
      <w:r w:rsidR="007B72F2">
        <w:rPr>
          <w:lang w:val="pt-BR"/>
        </w:rPr>
        <w:t xml:space="preserve"> e</w:t>
      </w:r>
      <w:r w:rsidR="002071AE">
        <w:rPr>
          <w:lang w:val="pt-BR"/>
        </w:rPr>
        <w:t xml:space="preserve"> </w:t>
      </w:r>
      <w:r w:rsidR="002071AE">
        <w:rPr>
          <w:b/>
          <w:bCs/>
          <w:lang w:val="pt-BR"/>
        </w:rPr>
        <w:t xml:space="preserve">(b) </w:t>
      </w:r>
      <w:r w:rsidR="007B72F2" w:rsidRPr="007B72F2">
        <w:rPr>
          <w:lang w:val="pt-BR"/>
        </w:rPr>
        <w:t>a</w:t>
      </w:r>
      <w:r w:rsidR="007B72F2">
        <w:rPr>
          <w:b/>
          <w:bCs/>
          <w:lang w:val="pt-BR"/>
        </w:rPr>
        <w:t xml:space="preserve"> </w:t>
      </w:r>
      <w:r w:rsidR="002071AE">
        <w:rPr>
          <w:lang w:val="pt-BR"/>
        </w:rPr>
        <w:t>redu</w:t>
      </w:r>
      <w:r w:rsidR="00966AB3">
        <w:rPr>
          <w:lang w:val="pt-BR"/>
        </w:rPr>
        <w:t>zir</w:t>
      </w:r>
      <w:r w:rsidR="002071AE">
        <w:rPr>
          <w:lang w:val="pt-BR"/>
        </w:rPr>
        <w:t xml:space="preserve"> da complexidade inicial </w:t>
      </w:r>
      <w:r w:rsidR="007B72F2">
        <w:rPr>
          <w:lang w:val="pt-BR"/>
        </w:rPr>
        <w:t>do desenvolvimento de software</w:t>
      </w:r>
      <w:r w:rsidR="005C7270">
        <w:rPr>
          <w:lang w:val="pt-BR"/>
        </w:rPr>
        <w:t>, e podem ser facilmente corrigidas quando for necessário, sem causar qualquer impacto às operações do cliente.</w:t>
      </w:r>
    </w:p>
    <w:p w14:paraId="7AB6F939" w14:textId="5D2EF649" w:rsidR="00F74F03" w:rsidRDefault="00F74F03" w:rsidP="00F74F03">
      <w:pPr>
        <w:pStyle w:val="PargrafodaLista"/>
        <w:rPr>
          <w:lang w:val="pt-BR"/>
        </w:rPr>
      </w:pPr>
      <w:r>
        <w:rPr>
          <w:lang w:val="pt-BR"/>
        </w:rPr>
        <w:t xml:space="preserve">O uso do </w:t>
      </w:r>
      <w:r>
        <w:rPr>
          <w:i/>
          <w:iCs/>
          <w:lang w:val="pt-BR"/>
        </w:rPr>
        <w:t xml:space="preserve">hard </w:t>
      </w:r>
      <w:proofErr w:type="spellStart"/>
      <w:r>
        <w:rPr>
          <w:i/>
          <w:iCs/>
          <w:lang w:val="pt-BR"/>
        </w:rPr>
        <w:t>code</w:t>
      </w:r>
      <w:proofErr w:type="spellEnd"/>
      <w:r>
        <w:rPr>
          <w:lang w:val="pt-BR"/>
        </w:rPr>
        <w:t xml:space="preserve">, nesse contexto, </w:t>
      </w:r>
      <w:r w:rsidRPr="005523CB">
        <w:rPr>
          <w:lang w:val="pt-BR"/>
        </w:rPr>
        <w:t>não é defeito, mas sim uma opção consciente de escopo e maturidade, especialmente adequada a cenários de MVP, com previsão de evolução futura.</w:t>
      </w:r>
    </w:p>
    <w:p w14:paraId="4EBF7593" w14:textId="04FBEF4E" w:rsidR="00B2709D" w:rsidRDefault="005C7270" w:rsidP="007B631D">
      <w:pPr>
        <w:pStyle w:val="PargrafodaLista"/>
        <w:rPr>
          <w:lang w:val="pt-BR"/>
        </w:rPr>
      </w:pPr>
      <w:r>
        <w:rPr>
          <w:lang w:val="pt-BR"/>
        </w:rPr>
        <w:t>Também vale ressaltar qu</w:t>
      </w:r>
      <w:r w:rsidR="007B643E">
        <w:rPr>
          <w:lang w:val="pt-BR"/>
        </w:rPr>
        <w:t xml:space="preserve">e o Laudo Grant Thornton apenas apresentou </w:t>
      </w:r>
      <w:r w:rsidR="007B643E">
        <w:rPr>
          <w:i/>
          <w:iCs/>
          <w:lang w:val="pt-BR"/>
        </w:rPr>
        <w:t xml:space="preserve">prints </w:t>
      </w:r>
      <w:r w:rsidR="007B643E">
        <w:rPr>
          <w:lang w:val="pt-BR"/>
        </w:rPr>
        <w:t>parcia</w:t>
      </w:r>
      <w:r w:rsidR="00044A42">
        <w:rPr>
          <w:lang w:val="pt-BR"/>
        </w:rPr>
        <w:t>is</w:t>
      </w:r>
      <w:r w:rsidR="007B643E">
        <w:rPr>
          <w:lang w:val="pt-BR"/>
        </w:rPr>
        <w:t xml:space="preserve"> de parte insignificante dos códigos-fonte, </w:t>
      </w:r>
      <w:r w:rsidR="00044A42">
        <w:rPr>
          <w:lang w:val="pt-BR"/>
        </w:rPr>
        <w:t xml:space="preserve">muitos deles </w:t>
      </w:r>
      <w:r w:rsidR="00044A42">
        <w:rPr>
          <w:b/>
          <w:bCs/>
          <w:u w:val="single"/>
          <w:lang w:val="pt-BR"/>
        </w:rPr>
        <w:t>ilegíveis</w:t>
      </w:r>
      <w:r w:rsidR="00044A42">
        <w:rPr>
          <w:lang w:val="pt-BR"/>
        </w:rPr>
        <w:t>,</w:t>
      </w:r>
      <w:r w:rsidR="005C2113">
        <w:rPr>
          <w:rStyle w:val="Refdenotaderodap"/>
          <w:lang w:val="pt-BR"/>
        </w:rPr>
        <w:footnoteReference w:id="67"/>
      </w:r>
      <w:r w:rsidR="00044A42" w:rsidRPr="00044A42">
        <w:rPr>
          <w:lang w:val="pt-BR"/>
        </w:rPr>
        <w:t xml:space="preserve"> </w:t>
      </w:r>
      <w:r w:rsidR="0019451F">
        <w:rPr>
          <w:lang w:val="pt-BR"/>
        </w:rPr>
        <w:t xml:space="preserve">o que torna </w:t>
      </w:r>
      <w:r w:rsidR="0019451F">
        <w:rPr>
          <w:b/>
          <w:bCs/>
          <w:u w:val="single"/>
          <w:lang w:val="pt-BR"/>
        </w:rPr>
        <w:t>impossível</w:t>
      </w:r>
      <w:r w:rsidR="0019451F">
        <w:rPr>
          <w:lang w:val="pt-BR"/>
        </w:rPr>
        <w:t xml:space="preserve"> a análise adequada dessas questões pela Ré.</w:t>
      </w:r>
    </w:p>
    <w:p w14:paraId="2E2438B3" w14:textId="4FDFA99F" w:rsidR="00A95A51" w:rsidRDefault="00A95A51" w:rsidP="007B631D">
      <w:pPr>
        <w:pStyle w:val="PargrafodaLista"/>
        <w:rPr>
          <w:lang w:val="pt-BR"/>
        </w:rPr>
      </w:pPr>
      <w:r>
        <w:rPr>
          <w:lang w:val="pt-BR"/>
        </w:rPr>
        <w:t xml:space="preserve">Como se vê, portanto, </w:t>
      </w:r>
      <w:r>
        <w:rPr>
          <w:b/>
          <w:bCs/>
          <w:u w:val="single"/>
          <w:lang w:val="pt-BR"/>
        </w:rPr>
        <w:t>nenhuma</w:t>
      </w:r>
      <w:r w:rsidRPr="00F07116">
        <w:rPr>
          <w:lang w:val="pt-BR"/>
        </w:rPr>
        <w:t xml:space="preserve"> das</w:t>
      </w:r>
      <w:r w:rsidR="000F5B55" w:rsidRPr="00F07116">
        <w:rPr>
          <w:lang w:val="pt-BR"/>
        </w:rPr>
        <w:t xml:space="preserve"> 1</w:t>
      </w:r>
      <w:r w:rsidR="009B76E9">
        <w:rPr>
          <w:lang w:val="pt-BR"/>
        </w:rPr>
        <w:t>6</w:t>
      </w:r>
      <w:r w:rsidR="000F5B55" w:rsidRPr="00F07116">
        <w:rPr>
          <w:lang w:val="pt-BR"/>
        </w:rPr>
        <w:t xml:space="preserve"> supostas falhas relacionadas a suposta identificação de </w:t>
      </w:r>
      <w:r w:rsidR="000F5B55" w:rsidRPr="00F07116">
        <w:rPr>
          <w:i/>
          <w:iCs/>
          <w:lang w:val="pt-BR"/>
        </w:rPr>
        <w:t xml:space="preserve">hard </w:t>
      </w:r>
      <w:proofErr w:type="spellStart"/>
      <w:r w:rsidR="000F5B55" w:rsidRPr="00F07116">
        <w:rPr>
          <w:i/>
          <w:iCs/>
          <w:lang w:val="pt-BR"/>
        </w:rPr>
        <w:t>code</w:t>
      </w:r>
      <w:proofErr w:type="spellEnd"/>
      <w:r w:rsidR="000F5B55" w:rsidRPr="00F07116">
        <w:rPr>
          <w:lang w:val="pt-BR"/>
        </w:rPr>
        <w:t xml:space="preserve"> ou</w:t>
      </w:r>
      <w:r w:rsidR="00D10A06" w:rsidRPr="00F07116">
        <w:rPr>
          <w:lang w:val="pt-BR"/>
        </w:rPr>
        <w:t xml:space="preserve"> de alegado “desrespeito às boas práticas de programação</w:t>
      </w:r>
      <w:r w:rsidR="00362592">
        <w:rPr>
          <w:lang w:val="pt-BR"/>
        </w:rPr>
        <w:t>”</w:t>
      </w:r>
      <w:r w:rsidR="00F07116">
        <w:rPr>
          <w:lang w:val="pt-BR"/>
        </w:rPr>
        <w:t xml:space="preserve"> está relacionada a efetivos danos ou prejuízos sofridos pela Autora</w:t>
      </w:r>
      <w:r w:rsidR="00AE5C04">
        <w:rPr>
          <w:lang w:val="pt-BR"/>
        </w:rPr>
        <w:t>, e não podem ser consideradas violação d</w:t>
      </w:r>
      <w:r w:rsidR="00090A79">
        <w:rPr>
          <w:lang w:val="pt-BR"/>
        </w:rPr>
        <w:t>as obrigações contratuais</w:t>
      </w:r>
      <w:r w:rsidR="00AE5C04">
        <w:rPr>
          <w:lang w:val="pt-BR"/>
        </w:rPr>
        <w:t xml:space="preserve"> da </w:t>
      </w:r>
      <w:proofErr w:type="spellStart"/>
      <w:r w:rsidR="00AE5C04">
        <w:rPr>
          <w:lang w:val="pt-BR"/>
        </w:rPr>
        <w:t>Seidor</w:t>
      </w:r>
      <w:proofErr w:type="spellEnd"/>
      <w:r w:rsidR="00AE5C04">
        <w:rPr>
          <w:lang w:val="pt-BR"/>
        </w:rPr>
        <w:t xml:space="preserve">, </w:t>
      </w:r>
      <w:r w:rsidR="00AE5C04">
        <w:rPr>
          <w:lang w:val="pt-BR"/>
        </w:rPr>
        <w:lastRenderedPageBreak/>
        <w:t>principalmente para justificar o pleito da Autora de rescisão motivad</w:t>
      </w:r>
      <w:r w:rsidR="00090A79">
        <w:rPr>
          <w:lang w:val="pt-BR"/>
        </w:rPr>
        <w:t>a dos Contratos.</w:t>
      </w:r>
    </w:p>
    <w:p w14:paraId="2EEB9DCD" w14:textId="5A5CBD67" w:rsidR="00CA313F" w:rsidRDefault="00635733" w:rsidP="00CA313F">
      <w:pPr>
        <w:pStyle w:val="Ttulo3"/>
        <w:rPr>
          <w:lang w:val="pt-BR"/>
        </w:rPr>
      </w:pPr>
      <w:r>
        <w:rPr>
          <w:lang w:val="pt-BR"/>
        </w:rPr>
        <w:t>Alegados problemas de integração, segurança e escalabilidade</w:t>
      </w:r>
      <w:r w:rsidR="004C4104">
        <w:rPr>
          <w:lang w:val="pt-BR"/>
        </w:rPr>
        <w:t xml:space="preserve"> – Relacionado às falhas 3; 5; 6; </w:t>
      </w:r>
      <w:r w:rsidR="009B76E9">
        <w:rPr>
          <w:lang w:val="pt-BR"/>
        </w:rPr>
        <w:t xml:space="preserve">7; </w:t>
      </w:r>
      <w:r w:rsidR="004C4104">
        <w:rPr>
          <w:lang w:val="pt-BR"/>
        </w:rPr>
        <w:t>8; 12, 14, 17, 37, 39, e 40</w:t>
      </w:r>
    </w:p>
    <w:p w14:paraId="6E262E62" w14:textId="47F47AD9" w:rsidR="00E35B3C" w:rsidRDefault="00B336A6" w:rsidP="007B631D">
      <w:pPr>
        <w:pStyle w:val="PargrafodaLista"/>
        <w:rPr>
          <w:lang w:val="pt-BR"/>
        </w:rPr>
      </w:pPr>
      <w:r>
        <w:rPr>
          <w:lang w:val="pt-BR"/>
        </w:rPr>
        <w:t xml:space="preserve">As questões apontadas pelo Laudo Grant Thornton </w:t>
      </w:r>
      <w:r w:rsidR="004F0F0E">
        <w:rPr>
          <w:lang w:val="pt-BR"/>
        </w:rPr>
        <w:t xml:space="preserve">em relação a supostos problemas de integração, segurança e escalabilidade </w:t>
      </w:r>
      <w:r w:rsidR="008A665F">
        <w:rPr>
          <w:lang w:val="pt-BR"/>
        </w:rPr>
        <w:t>e</w:t>
      </w:r>
      <w:r w:rsidR="008A665F" w:rsidRPr="008A665F">
        <w:rPr>
          <w:lang w:val="pt-BR"/>
        </w:rPr>
        <w:t>stão diretamente relacionad</w:t>
      </w:r>
      <w:r w:rsidR="008A665F">
        <w:rPr>
          <w:lang w:val="pt-BR"/>
        </w:rPr>
        <w:t>a</w:t>
      </w:r>
      <w:r w:rsidR="008A665F" w:rsidRPr="008A665F">
        <w:rPr>
          <w:lang w:val="pt-BR"/>
        </w:rPr>
        <w:t xml:space="preserve">s a </w:t>
      </w:r>
      <w:r w:rsidR="008A665F" w:rsidRPr="008A665F">
        <w:rPr>
          <w:b/>
          <w:bCs/>
          <w:u w:val="single"/>
          <w:lang w:val="pt-BR"/>
        </w:rPr>
        <w:t xml:space="preserve">decisões de escopo e desenho inicial do Projeto </w:t>
      </w:r>
      <w:proofErr w:type="spellStart"/>
      <w:r w:rsidR="008A665F" w:rsidRPr="008A665F">
        <w:rPr>
          <w:b/>
          <w:bCs/>
          <w:u w:val="single"/>
          <w:lang w:val="pt-BR"/>
        </w:rPr>
        <w:t>Brisanet</w:t>
      </w:r>
      <w:proofErr w:type="spellEnd"/>
      <w:r w:rsidR="008A665F" w:rsidRPr="008A665F">
        <w:rPr>
          <w:lang w:val="pt-BR"/>
        </w:rPr>
        <w:t>, e não</w:t>
      </w:r>
      <w:r w:rsidR="008A665F">
        <w:rPr>
          <w:lang w:val="pt-BR"/>
        </w:rPr>
        <w:t xml:space="preserve"> podem ser consideradas</w:t>
      </w:r>
      <w:r w:rsidR="008A665F" w:rsidRPr="008A665F">
        <w:rPr>
          <w:lang w:val="pt-BR"/>
        </w:rPr>
        <w:t xml:space="preserve"> falhas de entrega</w:t>
      </w:r>
      <w:r w:rsidR="008A665F">
        <w:rPr>
          <w:lang w:val="pt-BR"/>
        </w:rPr>
        <w:t xml:space="preserve"> pela </w:t>
      </w:r>
      <w:proofErr w:type="spellStart"/>
      <w:r w:rsidR="008A665F">
        <w:rPr>
          <w:lang w:val="pt-BR"/>
        </w:rPr>
        <w:t>Seidor</w:t>
      </w:r>
      <w:proofErr w:type="spellEnd"/>
      <w:r w:rsidR="008A665F" w:rsidRPr="008A665F">
        <w:rPr>
          <w:lang w:val="pt-BR"/>
        </w:rPr>
        <w:t>.</w:t>
      </w:r>
    </w:p>
    <w:p w14:paraId="591822FC" w14:textId="7D8EC223" w:rsidR="004F0F0E" w:rsidRDefault="008A665F" w:rsidP="007B631D">
      <w:pPr>
        <w:pStyle w:val="PargrafodaLista"/>
        <w:rPr>
          <w:lang w:val="pt-BR"/>
        </w:rPr>
      </w:pPr>
      <w:r>
        <w:rPr>
          <w:lang w:val="pt-BR"/>
        </w:rPr>
        <w:t xml:space="preserve">Importante relembrar que </w:t>
      </w:r>
      <w:r w:rsidR="00852305">
        <w:rPr>
          <w:lang w:val="pt-BR"/>
        </w:rPr>
        <w:t xml:space="preserve">a </w:t>
      </w:r>
      <w:proofErr w:type="spellStart"/>
      <w:r w:rsidR="00852305">
        <w:rPr>
          <w:lang w:val="pt-BR"/>
        </w:rPr>
        <w:t>Brisanet</w:t>
      </w:r>
      <w:proofErr w:type="spellEnd"/>
      <w:r w:rsidR="00852305">
        <w:rPr>
          <w:lang w:val="pt-BR"/>
        </w:rPr>
        <w:t xml:space="preserve"> </w:t>
      </w:r>
      <w:r w:rsidR="006034DC">
        <w:rPr>
          <w:lang w:val="pt-BR"/>
        </w:rPr>
        <w:t xml:space="preserve">contratou a </w:t>
      </w:r>
      <w:proofErr w:type="spellStart"/>
      <w:r w:rsidR="006034DC">
        <w:rPr>
          <w:lang w:val="pt-BR"/>
        </w:rPr>
        <w:t>Seidor</w:t>
      </w:r>
      <w:proofErr w:type="spellEnd"/>
      <w:r w:rsidR="006034DC">
        <w:rPr>
          <w:lang w:val="pt-BR"/>
        </w:rPr>
        <w:t xml:space="preserve"> para</w:t>
      </w:r>
      <w:r w:rsidR="00852305">
        <w:rPr>
          <w:lang w:val="pt-BR"/>
        </w:rPr>
        <w:t xml:space="preserve"> “</w:t>
      </w:r>
      <w:r w:rsidR="00852305">
        <w:rPr>
          <w:i/>
          <w:iCs/>
          <w:lang w:val="pt-BR"/>
        </w:rPr>
        <w:t>troca</w:t>
      </w:r>
      <w:r w:rsidR="006034DC">
        <w:rPr>
          <w:i/>
          <w:iCs/>
          <w:lang w:val="pt-BR"/>
        </w:rPr>
        <w:t>r</w:t>
      </w:r>
      <w:r w:rsidR="00852305">
        <w:rPr>
          <w:i/>
          <w:iCs/>
          <w:lang w:val="pt-BR"/>
        </w:rPr>
        <w:t xml:space="preserve"> o pneu com o carro andando</w:t>
      </w:r>
      <w:r w:rsidR="00852305">
        <w:rPr>
          <w:lang w:val="pt-BR"/>
        </w:rPr>
        <w:t xml:space="preserve">”: pretendia implementar um sistema complexo como o SAP, em tempo recorde, ao mesmo tempo em que desenvolvia </w:t>
      </w:r>
      <w:r w:rsidR="009F248E">
        <w:rPr>
          <w:lang w:val="pt-BR"/>
        </w:rPr>
        <w:t xml:space="preserve">os seus </w:t>
      </w:r>
      <w:r w:rsidR="00852305">
        <w:rPr>
          <w:lang w:val="pt-BR"/>
        </w:rPr>
        <w:t xml:space="preserve">sistemas e processos internos </w:t>
      </w:r>
      <w:r w:rsidR="009F248E">
        <w:rPr>
          <w:lang w:val="pt-BR"/>
        </w:rPr>
        <w:t xml:space="preserve">que eram, </w:t>
      </w:r>
      <w:r w:rsidR="00852305">
        <w:rPr>
          <w:lang w:val="pt-BR"/>
        </w:rPr>
        <w:t>até então</w:t>
      </w:r>
      <w:r w:rsidR="009F248E">
        <w:rPr>
          <w:lang w:val="pt-BR"/>
        </w:rPr>
        <w:t>,</w:t>
      </w:r>
      <w:r w:rsidR="00852305">
        <w:rPr>
          <w:lang w:val="pt-BR"/>
        </w:rPr>
        <w:t xml:space="preserve"> inexistentes, visto que não tinha qualquer experiência no mercado de telefonia móvel.</w:t>
      </w:r>
    </w:p>
    <w:p w14:paraId="69BF0C44" w14:textId="6E5E4F32" w:rsidR="009E03A6" w:rsidRDefault="009E03A6" w:rsidP="007B631D">
      <w:pPr>
        <w:pStyle w:val="PargrafodaLista"/>
        <w:rPr>
          <w:lang w:val="pt-BR"/>
        </w:rPr>
      </w:pPr>
      <w:r>
        <w:rPr>
          <w:lang w:val="pt-BR"/>
        </w:rPr>
        <w:t xml:space="preserve">Justamente em razão disso, as Partes acordaram, desde o início, que o Projeto </w:t>
      </w:r>
      <w:proofErr w:type="spellStart"/>
      <w:r>
        <w:rPr>
          <w:lang w:val="pt-BR"/>
        </w:rPr>
        <w:t>Brisanet</w:t>
      </w:r>
      <w:proofErr w:type="spellEnd"/>
      <w:r>
        <w:rPr>
          <w:lang w:val="pt-BR"/>
        </w:rPr>
        <w:t xml:space="preserve"> seria lançado </w:t>
      </w:r>
      <w:r w:rsidR="00642938">
        <w:rPr>
          <w:lang w:val="pt-BR"/>
        </w:rPr>
        <w:t xml:space="preserve">no menor tempo possível, visando atender às necessidades da Autora, e que seria seguido de </w:t>
      </w:r>
      <w:r w:rsidR="00642938">
        <w:rPr>
          <w:b/>
          <w:bCs/>
          <w:u w:val="single"/>
          <w:lang w:val="pt-BR"/>
        </w:rPr>
        <w:t>melhorias contínuas</w:t>
      </w:r>
      <w:r w:rsidR="00642938">
        <w:rPr>
          <w:lang w:val="pt-BR"/>
        </w:rPr>
        <w:t xml:space="preserve"> para adeq</w:t>
      </w:r>
      <w:r w:rsidR="00156127">
        <w:rPr>
          <w:lang w:val="pt-BR"/>
        </w:rPr>
        <w:t>uar o sistema às necessidades que fossem sendo identificadas no curso da operação.</w:t>
      </w:r>
    </w:p>
    <w:p w14:paraId="3443E49F" w14:textId="6B228608" w:rsidR="00156127" w:rsidRDefault="00A61DFE" w:rsidP="007B631D">
      <w:pPr>
        <w:pStyle w:val="PargrafodaLista"/>
        <w:rPr>
          <w:lang w:val="pt-BR"/>
        </w:rPr>
      </w:pPr>
      <w:r>
        <w:rPr>
          <w:lang w:val="pt-BR"/>
        </w:rPr>
        <w:t>As justificativas apresentadas pelo Laudo Grant Thornton para cada uma das pretensas falhas relacionadas a esse tópico, uma vez mais, deixaram de trazer qualquer referência aos documentos do caso</w:t>
      </w:r>
      <w:r w:rsidR="007E3337">
        <w:rPr>
          <w:lang w:val="pt-BR"/>
        </w:rPr>
        <w:t xml:space="preserve"> e tampouco pode relacionar essas questões a prejuízos que tenham sido efetivamente incorridos pela Autora.</w:t>
      </w:r>
    </w:p>
    <w:p w14:paraId="1B5F9457" w14:textId="658AE32C" w:rsidR="007E3337" w:rsidRDefault="007E3337" w:rsidP="007B631D">
      <w:pPr>
        <w:pStyle w:val="PargrafodaLista"/>
        <w:rPr>
          <w:lang w:val="pt-BR"/>
        </w:rPr>
      </w:pPr>
      <w:r>
        <w:rPr>
          <w:lang w:val="pt-BR"/>
        </w:rPr>
        <w:t xml:space="preserve">É o que se nota dos trechos </w:t>
      </w:r>
      <w:r w:rsidR="00AB799B">
        <w:rPr>
          <w:lang w:val="pt-BR"/>
        </w:rPr>
        <w:t>comentados abaixo:</w:t>
      </w:r>
    </w:p>
    <w:tbl>
      <w:tblPr>
        <w:tblStyle w:val="Tabelacomgrade"/>
        <w:tblW w:w="0" w:type="auto"/>
        <w:tblLook w:val="04A0" w:firstRow="1" w:lastRow="0" w:firstColumn="1" w:lastColumn="0" w:noHBand="0" w:noVBand="1"/>
      </w:tblPr>
      <w:tblGrid>
        <w:gridCol w:w="788"/>
        <w:gridCol w:w="4516"/>
        <w:gridCol w:w="3898"/>
      </w:tblGrid>
      <w:tr w:rsidR="00AB799B" w:rsidRPr="00323F81" w14:paraId="4D4D6614" w14:textId="77777777" w:rsidTr="00675504">
        <w:tc>
          <w:tcPr>
            <w:tcW w:w="788" w:type="dxa"/>
            <w:shd w:val="clear" w:color="auto" w:fill="FFC000"/>
            <w:vAlign w:val="center"/>
          </w:tcPr>
          <w:p w14:paraId="13BA3BC3" w14:textId="77777777" w:rsidR="00AB799B" w:rsidRPr="00383E43" w:rsidRDefault="00AB799B" w:rsidP="00145402">
            <w:pPr>
              <w:pStyle w:val="PargrafodaLista"/>
              <w:numPr>
                <w:ilvl w:val="0"/>
                <w:numId w:val="0"/>
              </w:numPr>
              <w:spacing w:before="60" w:after="60" w:line="360" w:lineRule="exact"/>
              <w:jc w:val="center"/>
              <w:rPr>
                <w:b/>
                <w:bCs/>
              </w:rPr>
            </w:pPr>
            <w:r w:rsidRPr="00383E43">
              <w:rPr>
                <w:b/>
                <w:bCs/>
              </w:rPr>
              <w:t>Falha</w:t>
            </w:r>
          </w:p>
        </w:tc>
        <w:tc>
          <w:tcPr>
            <w:tcW w:w="4594" w:type="dxa"/>
            <w:shd w:val="clear" w:color="auto" w:fill="FFC000"/>
          </w:tcPr>
          <w:p w14:paraId="6A9358D7" w14:textId="77777777" w:rsidR="00AB799B" w:rsidRPr="00323F81" w:rsidRDefault="00AB799B" w:rsidP="00145402">
            <w:pPr>
              <w:pStyle w:val="PargrafodaLista"/>
              <w:numPr>
                <w:ilvl w:val="0"/>
                <w:numId w:val="0"/>
              </w:numPr>
              <w:spacing w:before="60" w:after="60" w:line="360" w:lineRule="exact"/>
              <w:jc w:val="center"/>
              <w:rPr>
                <w:b/>
                <w:bCs/>
              </w:rPr>
            </w:pPr>
            <w:r w:rsidRPr="00323F81">
              <w:rPr>
                <w:b/>
                <w:bCs/>
              </w:rPr>
              <w:t>Trecho do Laudo Grant Thornton</w:t>
            </w:r>
          </w:p>
        </w:tc>
        <w:tc>
          <w:tcPr>
            <w:tcW w:w="3962" w:type="dxa"/>
            <w:shd w:val="clear" w:color="auto" w:fill="FFC000"/>
          </w:tcPr>
          <w:p w14:paraId="31C4285E" w14:textId="77777777" w:rsidR="00AB799B" w:rsidRPr="00323F81" w:rsidRDefault="00AB799B" w:rsidP="00145402">
            <w:pPr>
              <w:pStyle w:val="PargrafodaLista"/>
              <w:numPr>
                <w:ilvl w:val="0"/>
                <w:numId w:val="0"/>
              </w:numPr>
              <w:spacing w:before="60" w:after="60" w:line="360" w:lineRule="exact"/>
              <w:jc w:val="center"/>
              <w:rPr>
                <w:b/>
                <w:bCs/>
              </w:rPr>
            </w:pPr>
            <w:r w:rsidRPr="00323F81">
              <w:rPr>
                <w:b/>
                <w:bCs/>
              </w:rPr>
              <w:t xml:space="preserve">Comentários da </w:t>
            </w:r>
            <w:proofErr w:type="spellStart"/>
            <w:r w:rsidRPr="00323F81">
              <w:rPr>
                <w:b/>
                <w:bCs/>
              </w:rPr>
              <w:t>Seidor</w:t>
            </w:r>
            <w:proofErr w:type="spellEnd"/>
          </w:p>
        </w:tc>
      </w:tr>
      <w:tr w:rsidR="00AB799B" w:rsidRPr="009612C8" w14:paraId="6DD0FE0E" w14:textId="77777777" w:rsidTr="00675504">
        <w:tc>
          <w:tcPr>
            <w:tcW w:w="788" w:type="dxa"/>
            <w:vAlign w:val="center"/>
          </w:tcPr>
          <w:p w14:paraId="2D51F57E" w14:textId="72549C69" w:rsidR="00AB799B" w:rsidRPr="00DF4B95" w:rsidRDefault="00014EB3" w:rsidP="00145402">
            <w:pPr>
              <w:pStyle w:val="PargrafodaLista"/>
              <w:numPr>
                <w:ilvl w:val="0"/>
                <w:numId w:val="0"/>
              </w:numPr>
              <w:spacing w:before="60" w:after="60" w:line="360" w:lineRule="exact"/>
              <w:jc w:val="center"/>
            </w:pPr>
            <w:r>
              <w:lastRenderedPageBreak/>
              <w:t>3</w:t>
            </w:r>
          </w:p>
        </w:tc>
        <w:tc>
          <w:tcPr>
            <w:tcW w:w="4594" w:type="dxa"/>
            <w:vAlign w:val="center"/>
          </w:tcPr>
          <w:p w14:paraId="3C43AFA7" w14:textId="67F29CDA" w:rsidR="00AB799B" w:rsidRPr="00145402" w:rsidRDefault="005123C1" w:rsidP="00145402">
            <w:pPr>
              <w:pStyle w:val="PargrafodaLista"/>
              <w:numPr>
                <w:ilvl w:val="0"/>
                <w:numId w:val="0"/>
              </w:numPr>
              <w:spacing w:before="60" w:after="60" w:line="360" w:lineRule="exact"/>
              <w:rPr>
                <w:i/>
                <w:iCs/>
              </w:rPr>
            </w:pPr>
            <w:r w:rsidRPr="00145402">
              <w:rPr>
                <w:i/>
                <w:iCs/>
              </w:rPr>
              <w:t xml:space="preserve">Customização não segue padrão das empresas de Telecomunicações, prejudicando integração com SAP </w:t>
            </w:r>
            <w:proofErr w:type="spellStart"/>
            <w:r w:rsidRPr="00145402">
              <w:rPr>
                <w:i/>
                <w:iCs/>
              </w:rPr>
              <w:t>Commerce</w:t>
            </w:r>
            <w:proofErr w:type="spellEnd"/>
            <w:r w:rsidRPr="00145402">
              <w:rPr>
                <w:i/>
                <w:iCs/>
              </w:rPr>
              <w:t xml:space="preserve"> Cloud.</w:t>
            </w:r>
          </w:p>
        </w:tc>
        <w:tc>
          <w:tcPr>
            <w:tcW w:w="3962" w:type="dxa"/>
            <w:vAlign w:val="center"/>
          </w:tcPr>
          <w:p w14:paraId="0BB65B15" w14:textId="6305B3A3" w:rsidR="00AB799B" w:rsidRPr="00C54358" w:rsidRDefault="00014EB3" w:rsidP="00145402">
            <w:pPr>
              <w:pStyle w:val="PargrafodaLista"/>
              <w:numPr>
                <w:ilvl w:val="0"/>
                <w:numId w:val="0"/>
              </w:numPr>
              <w:spacing w:before="60" w:after="60" w:line="360" w:lineRule="exact"/>
            </w:pPr>
            <w:r>
              <w:t xml:space="preserve">Não há referência ao suposto “padrão das empresas de telecomunicação” e tampouco ao alegado “prejuízo” </w:t>
            </w:r>
            <w:r w:rsidR="0099225A">
              <w:t xml:space="preserve">de integração com o SAP </w:t>
            </w:r>
            <w:proofErr w:type="spellStart"/>
            <w:r w:rsidR="0099225A">
              <w:t>Commerce</w:t>
            </w:r>
            <w:proofErr w:type="spellEnd"/>
            <w:r w:rsidR="0099225A">
              <w:t>.</w:t>
            </w:r>
          </w:p>
        </w:tc>
      </w:tr>
      <w:tr w:rsidR="0099225A" w:rsidRPr="009612C8" w14:paraId="1D16CD5A" w14:textId="77777777" w:rsidTr="00675504">
        <w:tc>
          <w:tcPr>
            <w:tcW w:w="788" w:type="dxa"/>
            <w:vAlign w:val="center"/>
          </w:tcPr>
          <w:p w14:paraId="31A9A121" w14:textId="50997329" w:rsidR="0099225A" w:rsidRDefault="00454CC4" w:rsidP="00145402">
            <w:pPr>
              <w:pStyle w:val="PargrafodaLista"/>
              <w:numPr>
                <w:ilvl w:val="0"/>
                <w:numId w:val="0"/>
              </w:numPr>
              <w:spacing w:before="60" w:after="60" w:line="360" w:lineRule="exact"/>
              <w:jc w:val="center"/>
            </w:pPr>
            <w:r>
              <w:t>5</w:t>
            </w:r>
          </w:p>
        </w:tc>
        <w:tc>
          <w:tcPr>
            <w:tcW w:w="4594" w:type="dxa"/>
            <w:vAlign w:val="center"/>
          </w:tcPr>
          <w:p w14:paraId="539736FE" w14:textId="3375CD6A" w:rsidR="0099225A" w:rsidRPr="00145402" w:rsidRDefault="0099225A" w:rsidP="00145402">
            <w:pPr>
              <w:spacing w:before="60" w:after="60" w:line="360" w:lineRule="exact"/>
              <w:rPr>
                <w:i/>
                <w:iCs/>
              </w:rPr>
            </w:pPr>
            <w:r w:rsidRPr="00145402">
              <w:rPr>
                <w:i/>
                <w:iCs/>
              </w:rPr>
              <w:t>Integrações sem padrão dificultam análise de bugs e rastreabilidade trazendo muita dificuldade para toda a operação tendo momentos como o citado na figura abaixo que o front-</w:t>
            </w:r>
            <w:proofErr w:type="spellStart"/>
            <w:r w:rsidRPr="00145402">
              <w:rPr>
                <w:i/>
                <w:iCs/>
              </w:rPr>
              <w:t>end</w:t>
            </w:r>
            <w:proofErr w:type="spellEnd"/>
            <w:r w:rsidRPr="00145402">
              <w:rPr>
                <w:i/>
                <w:iCs/>
              </w:rPr>
              <w:t xml:space="preserve"> chama diretamente a API do </w:t>
            </w:r>
            <w:proofErr w:type="spellStart"/>
            <w:r w:rsidRPr="00145402">
              <w:rPr>
                <w:i/>
                <w:iCs/>
              </w:rPr>
              <w:t>Sigen</w:t>
            </w:r>
            <w:proofErr w:type="spellEnd"/>
            <w:r w:rsidRPr="00145402">
              <w:rPr>
                <w:i/>
                <w:iCs/>
              </w:rPr>
              <w:t xml:space="preserve"> sem passar pelo </w:t>
            </w:r>
            <w:proofErr w:type="spellStart"/>
            <w:r w:rsidRPr="00145402">
              <w:rPr>
                <w:i/>
                <w:iCs/>
              </w:rPr>
              <w:t>back</w:t>
            </w:r>
            <w:proofErr w:type="spellEnd"/>
            <w:r w:rsidRPr="00145402">
              <w:rPr>
                <w:i/>
                <w:iCs/>
              </w:rPr>
              <w:t>-end.</w:t>
            </w:r>
          </w:p>
        </w:tc>
        <w:tc>
          <w:tcPr>
            <w:tcW w:w="3962" w:type="dxa"/>
            <w:vAlign w:val="center"/>
          </w:tcPr>
          <w:p w14:paraId="6B259D77" w14:textId="59A1700C" w:rsidR="0099225A" w:rsidRPr="007D32C6" w:rsidRDefault="0052271B" w:rsidP="00145402">
            <w:pPr>
              <w:pStyle w:val="PargrafodaLista"/>
              <w:numPr>
                <w:ilvl w:val="0"/>
                <w:numId w:val="0"/>
              </w:numPr>
              <w:spacing w:before="60" w:after="60" w:line="360" w:lineRule="exact"/>
            </w:pPr>
            <w:r>
              <w:t xml:space="preserve">O relatório faz uma referência genérica </w:t>
            </w:r>
            <w:r w:rsidR="007D32C6">
              <w:t xml:space="preserve">a supostas dificuldades de análise de </w:t>
            </w:r>
            <w:r w:rsidR="007D32C6">
              <w:rPr>
                <w:i/>
                <w:iCs/>
              </w:rPr>
              <w:t xml:space="preserve">bugs </w:t>
            </w:r>
            <w:r w:rsidR="007D32C6">
              <w:t>e rastreabilidade, sem qualquer referência a situações reais e concretas</w:t>
            </w:r>
            <w:r w:rsidR="0023633D">
              <w:t xml:space="preserve"> – tampouco há referência a qualquer prejuízo incorrido pela Autora.</w:t>
            </w:r>
          </w:p>
        </w:tc>
      </w:tr>
      <w:tr w:rsidR="0023633D" w:rsidRPr="009612C8" w14:paraId="6989E6EE" w14:textId="77777777" w:rsidTr="00675504">
        <w:tc>
          <w:tcPr>
            <w:tcW w:w="788" w:type="dxa"/>
            <w:vAlign w:val="center"/>
          </w:tcPr>
          <w:p w14:paraId="1F5B4777" w14:textId="731A2319" w:rsidR="0023633D" w:rsidRDefault="006045F4" w:rsidP="00145402">
            <w:pPr>
              <w:pStyle w:val="PargrafodaLista"/>
              <w:numPr>
                <w:ilvl w:val="0"/>
                <w:numId w:val="0"/>
              </w:numPr>
              <w:spacing w:before="60" w:after="60" w:line="360" w:lineRule="exact"/>
              <w:jc w:val="center"/>
            </w:pPr>
            <w:r>
              <w:t>6</w:t>
            </w:r>
          </w:p>
        </w:tc>
        <w:tc>
          <w:tcPr>
            <w:tcW w:w="4594" w:type="dxa"/>
            <w:vAlign w:val="center"/>
          </w:tcPr>
          <w:p w14:paraId="0BD16432" w14:textId="003C70B9" w:rsidR="0023633D" w:rsidRPr="00145402" w:rsidRDefault="0023633D" w:rsidP="00145402">
            <w:pPr>
              <w:pStyle w:val="PargrafodaLista"/>
              <w:numPr>
                <w:ilvl w:val="0"/>
                <w:numId w:val="0"/>
              </w:numPr>
              <w:spacing w:before="60" w:after="60" w:line="360" w:lineRule="exact"/>
              <w:rPr>
                <w:i/>
                <w:iCs/>
              </w:rPr>
            </w:pPr>
            <w:r w:rsidRPr="00145402">
              <w:rPr>
                <w:i/>
                <w:iCs/>
              </w:rPr>
              <w:t xml:space="preserve">No processo de validação da único (manual) temos fotos e contratos armazenados na base do </w:t>
            </w:r>
            <w:proofErr w:type="spellStart"/>
            <w:r w:rsidRPr="00145402">
              <w:rPr>
                <w:i/>
                <w:iCs/>
              </w:rPr>
              <w:t>commerce</w:t>
            </w:r>
            <w:proofErr w:type="spellEnd"/>
            <w:r w:rsidRPr="00145402">
              <w:rPr>
                <w:i/>
                <w:iCs/>
              </w:rPr>
              <w:t xml:space="preserve"> como medias. </w:t>
            </w:r>
            <w:r w:rsidRPr="00145402">
              <w:rPr>
                <w:b/>
                <w:bCs/>
                <w:i/>
                <w:iCs/>
                <w:u w:val="single"/>
              </w:rPr>
              <w:t>Isso deixa os ambientes em (p1 principalmente) muito carregados</w:t>
            </w:r>
            <w:r w:rsidRPr="00145402">
              <w:rPr>
                <w:i/>
                <w:iCs/>
              </w:rPr>
              <w:t>.</w:t>
            </w:r>
          </w:p>
        </w:tc>
        <w:tc>
          <w:tcPr>
            <w:tcW w:w="3962" w:type="dxa"/>
            <w:vAlign w:val="center"/>
          </w:tcPr>
          <w:p w14:paraId="7AFD7BF9" w14:textId="767A2225" w:rsidR="0023633D" w:rsidRDefault="006045F4" w:rsidP="00145402">
            <w:pPr>
              <w:pStyle w:val="PargrafodaLista"/>
              <w:numPr>
                <w:ilvl w:val="0"/>
                <w:numId w:val="0"/>
              </w:numPr>
              <w:spacing w:before="60" w:after="60" w:line="360" w:lineRule="exact"/>
            </w:pPr>
            <w:r>
              <w:t xml:space="preserve">Não há sequer uma referência a “falha” nesse ponto – a alegação é que </w:t>
            </w:r>
            <w:r w:rsidR="00131F97">
              <w:t xml:space="preserve">os ambientes ficariam “muito carregados” com o </w:t>
            </w:r>
            <w:r w:rsidR="008850FD">
              <w:t>armazenamento</w:t>
            </w:r>
            <w:r w:rsidR="00131F97">
              <w:t xml:space="preserve"> de fotos e contratos, o que supostamente afetaria a “escalabilidade” do projeto</w:t>
            </w:r>
            <w:r w:rsidR="008850FD">
              <w:t xml:space="preserve"> – o que, como já vimos, não era responsabilidade da </w:t>
            </w:r>
            <w:proofErr w:type="spellStart"/>
            <w:r w:rsidR="008850FD">
              <w:t>Seidor</w:t>
            </w:r>
            <w:proofErr w:type="spellEnd"/>
            <w:r w:rsidR="008850FD">
              <w:t xml:space="preserve"> e não fazia parte do escopo contratado.</w:t>
            </w:r>
          </w:p>
        </w:tc>
      </w:tr>
      <w:tr w:rsidR="008850FD" w:rsidRPr="009612C8" w14:paraId="5EE33F5A" w14:textId="77777777" w:rsidTr="00675504">
        <w:tc>
          <w:tcPr>
            <w:tcW w:w="788" w:type="dxa"/>
            <w:vAlign w:val="center"/>
          </w:tcPr>
          <w:p w14:paraId="2B9E53FE" w14:textId="283A69CA" w:rsidR="008850FD" w:rsidRDefault="00203E5D" w:rsidP="00145402">
            <w:pPr>
              <w:pStyle w:val="PargrafodaLista"/>
              <w:numPr>
                <w:ilvl w:val="0"/>
                <w:numId w:val="0"/>
              </w:numPr>
              <w:spacing w:before="60" w:after="60" w:line="360" w:lineRule="exact"/>
              <w:jc w:val="center"/>
            </w:pPr>
            <w:r>
              <w:t>7</w:t>
            </w:r>
          </w:p>
        </w:tc>
        <w:tc>
          <w:tcPr>
            <w:tcW w:w="4594" w:type="dxa"/>
            <w:vAlign w:val="center"/>
          </w:tcPr>
          <w:p w14:paraId="74090665" w14:textId="2E582DEE" w:rsidR="008850FD" w:rsidRPr="00145402" w:rsidRDefault="008850FD" w:rsidP="00145402">
            <w:pPr>
              <w:pStyle w:val="PargrafodaLista"/>
              <w:numPr>
                <w:ilvl w:val="0"/>
                <w:numId w:val="0"/>
              </w:numPr>
              <w:spacing w:before="60" w:after="60" w:line="360" w:lineRule="exact"/>
              <w:rPr>
                <w:i/>
                <w:iCs/>
              </w:rPr>
            </w:pPr>
            <w:r w:rsidRPr="00145402">
              <w:rPr>
                <w:b/>
                <w:bCs/>
                <w:i/>
                <w:iCs/>
                <w:u w:val="single"/>
              </w:rPr>
              <w:t>ao se optar</w:t>
            </w:r>
            <w:r w:rsidRPr="00145402">
              <w:rPr>
                <w:i/>
                <w:iCs/>
              </w:rPr>
              <w:t xml:space="preserve"> por uma customização da estrutura de precificação, </w:t>
            </w:r>
            <w:r w:rsidRPr="00145402">
              <w:rPr>
                <w:b/>
                <w:bCs/>
                <w:i/>
                <w:iCs/>
                <w:u w:val="single"/>
              </w:rPr>
              <w:t>esses recursos deixam de ser compatíveis</w:t>
            </w:r>
            <w:r w:rsidRPr="00145402">
              <w:rPr>
                <w:i/>
                <w:iCs/>
              </w:rPr>
              <w:t xml:space="preserve"> ou aplicáveis</w:t>
            </w:r>
          </w:p>
        </w:tc>
        <w:tc>
          <w:tcPr>
            <w:tcW w:w="3962" w:type="dxa"/>
            <w:vAlign w:val="center"/>
          </w:tcPr>
          <w:p w14:paraId="194749B4" w14:textId="46DBF009" w:rsidR="008850FD" w:rsidRDefault="003D6EEF" w:rsidP="00145402">
            <w:pPr>
              <w:pStyle w:val="PargrafodaLista"/>
              <w:numPr>
                <w:ilvl w:val="0"/>
                <w:numId w:val="0"/>
              </w:numPr>
              <w:spacing w:before="60" w:after="60" w:line="360" w:lineRule="exact"/>
            </w:pPr>
            <w:r>
              <w:t xml:space="preserve">Alegação hipotética de falha relacionada a uma possível alteração na estrutura de precificação da Autora, fora do escopo da </w:t>
            </w:r>
            <w:proofErr w:type="spellStart"/>
            <w:r>
              <w:t>Seidor</w:t>
            </w:r>
            <w:proofErr w:type="spellEnd"/>
            <w:r>
              <w:t xml:space="preserve"> – ausência de impacto</w:t>
            </w:r>
            <w:r w:rsidR="00373F91">
              <w:t>s para a atividade da Autora.</w:t>
            </w:r>
          </w:p>
        </w:tc>
      </w:tr>
      <w:tr w:rsidR="002F7FBA" w:rsidRPr="009612C8" w14:paraId="22B1FB35" w14:textId="77777777" w:rsidTr="00675504">
        <w:tc>
          <w:tcPr>
            <w:tcW w:w="788" w:type="dxa"/>
            <w:vAlign w:val="center"/>
          </w:tcPr>
          <w:p w14:paraId="1D7158B4" w14:textId="54782B3E" w:rsidR="002F7FBA" w:rsidRDefault="00D342A6" w:rsidP="00145402">
            <w:pPr>
              <w:pStyle w:val="PargrafodaLista"/>
              <w:numPr>
                <w:ilvl w:val="0"/>
                <w:numId w:val="0"/>
              </w:numPr>
              <w:spacing w:before="60" w:after="60" w:line="360" w:lineRule="exact"/>
              <w:jc w:val="center"/>
            </w:pPr>
            <w:r>
              <w:t>14</w:t>
            </w:r>
          </w:p>
        </w:tc>
        <w:tc>
          <w:tcPr>
            <w:tcW w:w="4594" w:type="dxa"/>
            <w:vAlign w:val="center"/>
          </w:tcPr>
          <w:p w14:paraId="2064BD85" w14:textId="053A5131" w:rsidR="002F7FBA" w:rsidRPr="00145402" w:rsidRDefault="002F7FBA" w:rsidP="00145402">
            <w:pPr>
              <w:pStyle w:val="PargrafodaLista"/>
              <w:numPr>
                <w:ilvl w:val="0"/>
                <w:numId w:val="0"/>
              </w:numPr>
              <w:spacing w:before="60" w:after="60" w:line="360" w:lineRule="exact"/>
              <w:rPr>
                <w:i/>
                <w:iCs/>
              </w:rPr>
            </w:pPr>
            <w:r w:rsidRPr="00145402">
              <w:rPr>
                <w:i/>
                <w:iCs/>
              </w:rPr>
              <w:t>Para suprir a ausência de</w:t>
            </w:r>
            <w:r w:rsidRPr="00953DC4">
              <w:rPr>
                <w:b/>
                <w:bCs/>
                <w:i/>
                <w:iCs/>
                <w:u w:val="single"/>
              </w:rPr>
              <w:t xml:space="preserve"> configurações de expansão</w:t>
            </w:r>
            <w:r w:rsidRPr="00145402">
              <w:rPr>
                <w:i/>
                <w:iCs/>
              </w:rPr>
              <w:t xml:space="preserve"> no S/4HANA, foi desenvolvido um conjunto de funcionalidades no </w:t>
            </w:r>
            <w:proofErr w:type="spellStart"/>
            <w:r w:rsidRPr="00145402">
              <w:rPr>
                <w:i/>
                <w:iCs/>
              </w:rPr>
              <w:t>Commerce</w:t>
            </w:r>
            <w:proofErr w:type="spellEnd"/>
            <w:r w:rsidRPr="00145402">
              <w:rPr>
                <w:i/>
                <w:iCs/>
              </w:rPr>
              <w:t>,</w:t>
            </w:r>
          </w:p>
        </w:tc>
        <w:tc>
          <w:tcPr>
            <w:tcW w:w="3962" w:type="dxa"/>
            <w:vAlign w:val="center"/>
          </w:tcPr>
          <w:p w14:paraId="53C75FC5" w14:textId="08FCFE2D" w:rsidR="002F7FBA" w:rsidRDefault="00475294" w:rsidP="00145402">
            <w:pPr>
              <w:pStyle w:val="PargrafodaLista"/>
              <w:numPr>
                <w:ilvl w:val="0"/>
                <w:numId w:val="0"/>
              </w:numPr>
              <w:spacing w:before="60" w:after="60" w:line="360" w:lineRule="exact"/>
            </w:pPr>
            <w:r>
              <w:t xml:space="preserve">A alegação não imputa qualquer falha da </w:t>
            </w:r>
            <w:proofErr w:type="spellStart"/>
            <w:r>
              <w:t>Seidor</w:t>
            </w:r>
            <w:proofErr w:type="spellEnd"/>
            <w:r>
              <w:t xml:space="preserve">, e apenas justifica a intenção </w:t>
            </w:r>
            <w:r w:rsidR="00D6591C">
              <w:t xml:space="preserve">da Autora de expandir o S4/HANA para incluir novas funcionalidades no módulo </w:t>
            </w:r>
            <w:proofErr w:type="spellStart"/>
            <w:r w:rsidR="00D6591C">
              <w:t>Commerce</w:t>
            </w:r>
            <w:proofErr w:type="spellEnd"/>
            <w:r w:rsidR="00F776EC">
              <w:t xml:space="preserve"> – ausência de qualquer prejuízo efetivo à Autora.</w:t>
            </w:r>
          </w:p>
        </w:tc>
      </w:tr>
      <w:tr w:rsidR="002F7FBA" w:rsidRPr="009612C8" w14:paraId="1E800A06" w14:textId="77777777" w:rsidTr="00675504">
        <w:tc>
          <w:tcPr>
            <w:tcW w:w="788" w:type="dxa"/>
            <w:vAlign w:val="center"/>
          </w:tcPr>
          <w:p w14:paraId="137745BA" w14:textId="5F91972F" w:rsidR="002F7FBA" w:rsidRDefault="00981B26" w:rsidP="00145402">
            <w:pPr>
              <w:pStyle w:val="PargrafodaLista"/>
              <w:numPr>
                <w:ilvl w:val="0"/>
                <w:numId w:val="0"/>
              </w:numPr>
              <w:spacing w:before="60" w:after="60" w:line="360" w:lineRule="exact"/>
              <w:jc w:val="center"/>
            </w:pPr>
            <w:r>
              <w:lastRenderedPageBreak/>
              <w:t>17</w:t>
            </w:r>
          </w:p>
        </w:tc>
        <w:tc>
          <w:tcPr>
            <w:tcW w:w="4594" w:type="dxa"/>
            <w:vAlign w:val="center"/>
          </w:tcPr>
          <w:p w14:paraId="61BAB4AE" w14:textId="409D3E85" w:rsidR="002F7FBA" w:rsidRPr="00145402" w:rsidRDefault="00E1244B" w:rsidP="00145402">
            <w:pPr>
              <w:pStyle w:val="PargrafodaLista"/>
              <w:numPr>
                <w:ilvl w:val="0"/>
                <w:numId w:val="0"/>
              </w:numPr>
              <w:spacing w:before="60" w:after="60" w:line="360" w:lineRule="exact"/>
              <w:rPr>
                <w:i/>
                <w:iCs/>
                <w:highlight w:val="yellow"/>
              </w:rPr>
            </w:pPr>
            <w:r w:rsidRPr="00145402">
              <w:rPr>
                <w:i/>
                <w:iCs/>
              </w:rPr>
              <w:t xml:space="preserve">A impossibilidade de concluir uma venda no </w:t>
            </w:r>
            <w:proofErr w:type="spellStart"/>
            <w:r w:rsidRPr="00145402">
              <w:rPr>
                <w:i/>
                <w:iCs/>
              </w:rPr>
              <w:t>Commerce</w:t>
            </w:r>
            <w:proofErr w:type="spellEnd"/>
            <w:r w:rsidRPr="00145402">
              <w:rPr>
                <w:i/>
                <w:iCs/>
              </w:rPr>
              <w:t>, exemplificada pelo erro genérico "</w:t>
            </w:r>
            <w:proofErr w:type="spellStart"/>
            <w:r w:rsidRPr="00145402">
              <w:rPr>
                <w:i/>
                <w:iCs/>
              </w:rPr>
              <w:t>all</w:t>
            </w:r>
            <w:proofErr w:type="spellEnd"/>
            <w:r w:rsidRPr="00145402">
              <w:rPr>
                <w:i/>
                <w:iCs/>
              </w:rPr>
              <w:t xml:space="preserve"> </w:t>
            </w:r>
            <w:proofErr w:type="spellStart"/>
            <w:r w:rsidRPr="00145402">
              <w:rPr>
                <w:i/>
                <w:iCs/>
              </w:rPr>
              <w:t>went</w:t>
            </w:r>
            <w:proofErr w:type="spellEnd"/>
            <w:r w:rsidRPr="00145402">
              <w:rPr>
                <w:i/>
                <w:iCs/>
              </w:rPr>
              <w:t xml:space="preserve"> </w:t>
            </w:r>
            <w:proofErr w:type="spellStart"/>
            <w:r w:rsidRPr="00145402">
              <w:rPr>
                <w:i/>
                <w:iCs/>
              </w:rPr>
              <w:t>wrong</w:t>
            </w:r>
            <w:proofErr w:type="spellEnd"/>
            <w:r w:rsidRPr="00145402">
              <w:rPr>
                <w:i/>
                <w:iCs/>
              </w:rPr>
              <w:t xml:space="preserve">", está relacionada a falhas na lógica de integração e validação entre os sistemas envolvidos (...). Esse tipo de erro exige reprocessamento manual e </w:t>
            </w:r>
            <w:r w:rsidRPr="00145402">
              <w:rPr>
                <w:b/>
                <w:bCs/>
                <w:i/>
                <w:iCs/>
                <w:u w:val="single"/>
              </w:rPr>
              <w:t>pode</w:t>
            </w:r>
            <w:r w:rsidRPr="00145402">
              <w:rPr>
                <w:i/>
                <w:iCs/>
              </w:rPr>
              <w:t xml:space="preserve"> interromper o fluxo de faturamento, impactando diretamente a experiência do cliente e a eficiência operacional.</w:t>
            </w:r>
          </w:p>
        </w:tc>
        <w:tc>
          <w:tcPr>
            <w:tcW w:w="3962" w:type="dxa"/>
            <w:vAlign w:val="center"/>
          </w:tcPr>
          <w:p w14:paraId="52B25552" w14:textId="3C9D7601" w:rsidR="002F7FBA" w:rsidRDefault="00981B26" w:rsidP="00145402">
            <w:pPr>
              <w:pStyle w:val="PargrafodaLista"/>
              <w:numPr>
                <w:ilvl w:val="0"/>
                <w:numId w:val="0"/>
              </w:numPr>
              <w:spacing w:before="60" w:after="60" w:line="360" w:lineRule="exact"/>
            </w:pPr>
            <w:r>
              <w:t>Alegação</w:t>
            </w:r>
            <w:r w:rsidR="00DA7837">
              <w:t xml:space="preserve"> genérica e hipotética </w:t>
            </w:r>
            <w:r w:rsidR="00141322">
              <w:t xml:space="preserve">de uma </w:t>
            </w:r>
            <w:r w:rsidR="00141322">
              <w:rPr>
                <w:b/>
                <w:bCs/>
                <w:u w:val="single"/>
              </w:rPr>
              <w:t>possível</w:t>
            </w:r>
            <w:r w:rsidR="00141322">
              <w:t xml:space="preserve"> ocorrência de falha, que não foi demonstrada </w:t>
            </w:r>
            <w:r>
              <w:t>– ausência de qualquer prejuízo efetivo à Autora.</w:t>
            </w:r>
          </w:p>
        </w:tc>
      </w:tr>
    </w:tbl>
    <w:p w14:paraId="306D0C29" w14:textId="421B0685" w:rsidR="0004029F" w:rsidRPr="0004029F" w:rsidRDefault="00141322" w:rsidP="0004029F">
      <w:pPr>
        <w:pStyle w:val="PargrafodaLista"/>
        <w:rPr>
          <w:lang w:val="pt-BR"/>
        </w:rPr>
      </w:pPr>
      <w:r>
        <w:rPr>
          <w:lang w:val="pt-BR"/>
        </w:rPr>
        <w:t xml:space="preserve">Diante do quanto acima exposto, </w:t>
      </w:r>
      <w:r>
        <w:rPr>
          <w:b/>
          <w:bCs/>
          <w:u w:val="single"/>
          <w:lang w:val="pt-BR"/>
        </w:rPr>
        <w:t>nenhuma</w:t>
      </w:r>
      <w:r w:rsidRPr="00F07116">
        <w:rPr>
          <w:lang w:val="pt-BR"/>
        </w:rPr>
        <w:t xml:space="preserve"> das 1</w:t>
      </w:r>
      <w:r>
        <w:rPr>
          <w:lang w:val="pt-BR"/>
        </w:rPr>
        <w:t>1</w:t>
      </w:r>
      <w:r w:rsidRPr="00F07116">
        <w:rPr>
          <w:lang w:val="pt-BR"/>
        </w:rPr>
        <w:t xml:space="preserve"> supostas falhas relacionadas a suposta identificação de </w:t>
      </w:r>
      <w:r w:rsidR="009F3D6E">
        <w:rPr>
          <w:i/>
          <w:iCs/>
          <w:lang w:val="pt-BR"/>
        </w:rPr>
        <w:t>“problemas de integração</w:t>
      </w:r>
      <w:r w:rsidR="009F3D6E">
        <w:rPr>
          <w:lang w:val="pt-BR"/>
        </w:rPr>
        <w:t>”</w:t>
      </w:r>
      <w:r>
        <w:rPr>
          <w:lang w:val="pt-BR"/>
        </w:rPr>
        <w:t xml:space="preserve"> está relacionada a efetivos danos ou prejuízos sofridos pela Autora, e não podem ser consideradas violação das obrigações contratuais da </w:t>
      </w:r>
      <w:proofErr w:type="spellStart"/>
      <w:r>
        <w:rPr>
          <w:lang w:val="pt-BR"/>
        </w:rPr>
        <w:t>Seidor</w:t>
      </w:r>
      <w:proofErr w:type="spellEnd"/>
      <w:r>
        <w:rPr>
          <w:lang w:val="pt-BR"/>
        </w:rPr>
        <w:t>, principalmente para justificar o pleito da Autora de rescisão motivada dos Contratos.</w:t>
      </w:r>
    </w:p>
    <w:p w14:paraId="026DD3D0" w14:textId="4B5BE2D7" w:rsidR="00635733" w:rsidRDefault="00503452" w:rsidP="00635733">
      <w:pPr>
        <w:pStyle w:val="Ttulo3"/>
        <w:rPr>
          <w:lang w:val="pt-BR"/>
        </w:rPr>
      </w:pPr>
      <w:r>
        <w:rPr>
          <w:lang w:val="pt-BR"/>
        </w:rPr>
        <w:t>Alegada falta de implementação de funcionalidades</w:t>
      </w:r>
      <w:r w:rsidR="00822471">
        <w:rPr>
          <w:lang w:val="pt-BR"/>
        </w:rPr>
        <w:t xml:space="preserve"> </w:t>
      </w:r>
      <w:r w:rsidR="00FE3305">
        <w:rPr>
          <w:lang w:val="pt-BR"/>
        </w:rPr>
        <w:t>e falhas de funcionalidades implementadas</w:t>
      </w:r>
      <w:r w:rsidR="00894315">
        <w:rPr>
          <w:lang w:val="pt-BR"/>
        </w:rPr>
        <w:t xml:space="preserve"> – Relacionado às falhas n.º 9; 10; 13; 15; 20; 24; 25; 26; 30; 31; 32; 33; 34; e 41</w:t>
      </w:r>
    </w:p>
    <w:p w14:paraId="47B8EDB2" w14:textId="44DA1C60" w:rsidR="00635733" w:rsidRDefault="00CA5693" w:rsidP="007B631D">
      <w:pPr>
        <w:pStyle w:val="PargrafodaLista"/>
        <w:rPr>
          <w:lang w:val="pt-BR"/>
        </w:rPr>
      </w:pPr>
      <w:r>
        <w:rPr>
          <w:lang w:val="pt-BR"/>
        </w:rPr>
        <w:t xml:space="preserve">A </w:t>
      </w:r>
      <w:proofErr w:type="spellStart"/>
      <w:r>
        <w:rPr>
          <w:lang w:val="pt-BR"/>
        </w:rPr>
        <w:t>Seidor</w:t>
      </w:r>
      <w:proofErr w:type="spellEnd"/>
      <w:r>
        <w:rPr>
          <w:lang w:val="pt-BR"/>
        </w:rPr>
        <w:t xml:space="preserve"> já demonstrou que, no curso </w:t>
      </w:r>
      <w:r w:rsidR="00F42202">
        <w:rPr>
          <w:lang w:val="pt-BR"/>
        </w:rPr>
        <w:t xml:space="preserve">da execução dos Contratos, a </w:t>
      </w:r>
      <w:proofErr w:type="spellStart"/>
      <w:r w:rsidR="00F42202">
        <w:rPr>
          <w:lang w:val="pt-BR"/>
        </w:rPr>
        <w:t>Brisanet</w:t>
      </w:r>
      <w:proofErr w:type="spellEnd"/>
      <w:r w:rsidR="00F42202">
        <w:rPr>
          <w:lang w:val="pt-BR"/>
        </w:rPr>
        <w:t xml:space="preserve"> apresentou 75 (setenta e cinco) Solicitações de Mudança, todas relacionadas a inclusão e/ou modificação de funcionalidades que </w:t>
      </w:r>
      <w:r w:rsidR="002E5D1B">
        <w:rPr>
          <w:lang w:val="pt-BR"/>
        </w:rPr>
        <w:t xml:space="preserve">foram por ela identificadas como necessárias apenas após o início do Projeto </w:t>
      </w:r>
      <w:proofErr w:type="spellStart"/>
      <w:r w:rsidR="002E5D1B">
        <w:rPr>
          <w:lang w:val="pt-BR"/>
        </w:rPr>
        <w:t>Brisanet</w:t>
      </w:r>
      <w:proofErr w:type="spellEnd"/>
      <w:r w:rsidR="002E5D1B">
        <w:rPr>
          <w:lang w:val="pt-BR"/>
        </w:rPr>
        <w:t xml:space="preserve">. </w:t>
      </w:r>
    </w:p>
    <w:p w14:paraId="7606E700" w14:textId="3DFB93EA" w:rsidR="002E5D1B" w:rsidRDefault="002E5D1B" w:rsidP="007B631D">
      <w:pPr>
        <w:pStyle w:val="PargrafodaLista"/>
        <w:rPr>
          <w:lang w:val="pt-BR"/>
        </w:rPr>
      </w:pPr>
      <w:r>
        <w:rPr>
          <w:lang w:val="pt-BR"/>
        </w:rPr>
        <w:t xml:space="preserve">E, como </w:t>
      </w:r>
      <w:r w:rsidR="00760581">
        <w:rPr>
          <w:lang w:val="pt-BR"/>
        </w:rPr>
        <w:t xml:space="preserve">já se adiantou, </w:t>
      </w:r>
      <w:r w:rsidR="006F5886">
        <w:rPr>
          <w:lang w:val="pt-BR"/>
        </w:rPr>
        <w:t>isso ocorreu conforme o mecanismo planejado e previamente acordado entre as Partes, para tratar justamente de funcionalidades que precisariam ser modificadas e</w:t>
      </w:r>
      <w:r w:rsidR="009B724A">
        <w:rPr>
          <w:lang w:val="pt-BR"/>
        </w:rPr>
        <w:t xml:space="preserve">/ou implementadas, e que não estavam no escopo inicial do Projeto </w:t>
      </w:r>
      <w:proofErr w:type="spellStart"/>
      <w:r w:rsidR="009B724A">
        <w:rPr>
          <w:lang w:val="pt-BR"/>
        </w:rPr>
        <w:t>Brisanet</w:t>
      </w:r>
      <w:proofErr w:type="spellEnd"/>
      <w:r w:rsidR="00D35243">
        <w:rPr>
          <w:lang w:val="pt-BR"/>
        </w:rPr>
        <w:t>.</w:t>
      </w:r>
    </w:p>
    <w:p w14:paraId="2B6CFFE1" w14:textId="5BAA79D2" w:rsidR="00D35243" w:rsidRPr="002058E6" w:rsidRDefault="004820AB" w:rsidP="007B631D">
      <w:pPr>
        <w:pStyle w:val="PargrafodaLista"/>
        <w:rPr>
          <w:lang w:val="pt-BR"/>
        </w:rPr>
      </w:pPr>
      <w:r>
        <w:rPr>
          <w:lang w:val="pt-BR"/>
        </w:rPr>
        <w:t>A</w:t>
      </w:r>
      <w:r w:rsidR="00BF39D9">
        <w:rPr>
          <w:lang w:val="pt-BR"/>
        </w:rPr>
        <w:t xml:space="preserve"> necessidade de incluir ou alterar funcionalidades </w:t>
      </w:r>
      <w:r w:rsidR="006B5DC5">
        <w:rPr>
          <w:lang w:val="pt-BR"/>
        </w:rPr>
        <w:t xml:space="preserve">no sistema SAP, portanto, </w:t>
      </w:r>
      <w:r w:rsidR="006B5DC5">
        <w:rPr>
          <w:b/>
          <w:u w:val="single"/>
          <w:lang w:val="pt-BR"/>
        </w:rPr>
        <w:t>é completamente</w:t>
      </w:r>
      <w:r w:rsidR="00563231">
        <w:rPr>
          <w:b/>
          <w:u w:val="single"/>
          <w:lang w:val="pt-BR"/>
        </w:rPr>
        <w:t xml:space="preserve"> natura</w:t>
      </w:r>
      <w:r w:rsidR="006B5DC5">
        <w:rPr>
          <w:b/>
          <w:u w:val="single"/>
          <w:lang w:val="pt-BR"/>
        </w:rPr>
        <w:t>l</w:t>
      </w:r>
      <w:r w:rsidR="00563231" w:rsidRPr="00563231">
        <w:rPr>
          <w:bCs/>
          <w:lang w:val="pt-BR"/>
        </w:rPr>
        <w:t xml:space="preserve"> em um projeto da complexidade daquele que é objeto da presente lide,</w:t>
      </w:r>
      <w:r w:rsidR="00563231">
        <w:rPr>
          <w:bCs/>
          <w:lang w:val="pt-BR"/>
        </w:rPr>
        <w:t xml:space="preserve"> </w:t>
      </w:r>
      <w:r w:rsidR="00E301CF">
        <w:rPr>
          <w:bCs/>
          <w:lang w:val="pt-BR"/>
        </w:rPr>
        <w:t xml:space="preserve">e </w:t>
      </w:r>
      <w:r w:rsidR="00E301CF">
        <w:rPr>
          <w:b/>
          <w:u w:val="single"/>
          <w:lang w:val="pt-BR"/>
        </w:rPr>
        <w:t xml:space="preserve">são </w:t>
      </w:r>
      <w:r w:rsidR="006B5DC5">
        <w:rPr>
          <w:b/>
          <w:u w:val="single"/>
          <w:lang w:val="pt-BR"/>
        </w:rPr>
        <w:t xml:space="preserve">necessidades </w:t>
      </w:r>
      <w:r w:rsidR="00E301CF">
        <w:rPr>
          <w:b/>
          <w:u w:val="single"/>
          <w:lang w:val="pt-BR"/>
        </w:rPr>
        <w:t>pontuais</w:t>
      </w:r>
      <w:r w:rsidR="00E301CF">
        <w:rPr>
          <w:bCs/>
          <w:lang w:val="pt-BR"/>
        </w:rPr>
        <w:t xml:space="preserve">, </w:t>
      </w:r>
      <w:r w:rsidR="00E301CF">
        <w:rPr>
          <w:bCs/>
          <w:lang w:val="pt-BR"/>
        </w:rPr>
        <w:lastRenderedPageBreak/>
        <w:t>passíveis de correção</w:t>
      </w:r>
      <w:r w:rsidR="00682873">
        <w:rPr>
          <w:bCs/>
          <w:lang w:val="pt-BR"/>
        </w:rPr>
        <w:t xml:space="preserve"> e</w:t>
      </w:r>
      <w:r w:rsidR="006B5DC5">
        <w:rPr>
          <w:bCs/>
          <w:lang w:val="pt-BR"/>
        </w:rPr>
        <w:t xml:space="preserve"> que jamais poderiam</w:t>
      </w:r>
      <w:r w:rsidR="00682873">
        <w:rPr>
          <w:bCs/>
          <w:lang w:val="pt-BR"/>
        </w:rPr>
        <w:t xml:space="preserve"> caracteriza</w:t>
      </w:r>
      <w:r w:rsidR="006B5DC5">
        <w:rPr>
          <w:bCs/>
          <w:lang w:val="pt-BR"/>
        </w:rPr>
        <w:t>r</w:t>
      </w:r>
      <w:r w:rsidR="00682873">
        <w:rPr>
          <w:bCs/>
          <w:lang w:val="pt-BR"/>
        </w:rPr>
        <w:t xml:space="preserve"> “falha sistêmica”, e muito menos a alegada necessidade de “</w:t>
      </w:r>
      <w:r w:rsidR="00682873" w:rsidRPr="00682873">
        <w:rPr>
          <w:bCs/>
          <w:i/>
          <w:iCs/>
          <w:lang w:val="pt-BR"/>
        </w:rPr>
        <w:t>refatoração completa do projeto</w:t>
      </w:r>
      <w:r w:rsidR="00682873">
        <w:rPr>
          <w:bCs/>
          <w:i/>
          <w:iCs/>
          <w:lang w:val="pt-BR"/>
        </w:rPr>
        <w:t>”</w:t>
      </w:r>
      <w:r w:rsidR="00682873">
        <w:rPr>
          <w:bCs/>
          <w:lang w:val="pt-BR"/>
        </w:rPr>
        <w:t xml:space="preserve">. </w:t>
      </w:r>
    </w:p>
    <w:p w14:paraId="15496960" w14:textId="518C8A77" w:rsidR="002058E6" w:rsidRPr="00682873" w:rsidRDefault="002058E6" w:rsidP="007B631D">
      <w:pPr>
        <w:pStyle w:val="PargrafodaLista"/>
        <w:rPr>
          <w:lang w:val="pt-BR"/>
        </w:rPr>
      </w:pPr>
      <w:r>
        <w:rPr>
          <w:bCs/>
          <w:lang w:val="pt-BR"/>
        </w:rPr>
        <w:t>A simples leitura da</w:t>
      </w:r>
      <w:r>
        <w:rPr>
          <w:lang w:val="pt-BR"/>
        </w:rPr>
        <w:t xml:space="preserve">s questões apontadas pelo Laudo Grant Thornton, aliás, demonstra que o sistema SAP implementado pela </w:t>
      </w:r>
      <w:proofErr w:type="spellStart"/>
      <w:r>
        <w:rPr>
          <w:lang w:val="pt-BR"/>
        </w:rPr>
        <w:t>Seidor</w:t>
      </w:r>
      <w:proofErr w:type="spellEnd"/>
      <w:r>
        <w:rPr>
          <w:lang w:val="pt-BR"/>
        </w:rPr>
        <w:t xml:space="preserve"> </w:t>
      </w:r>
      <w:r>
        <w:rPr>
          <w:b/>
          <w:bCs/>
          <w:u w:val="single"/>
          <w:lang w:val="pt-BR"/>
        </w:rPr>
        <w:t>está completamente operacional</w:t>
      </w:r>
      <w:r>
        <w:rPr>
          <w:lang w:val="pt-BR"/>
        </w:rPr>
        <w:t>, e apenas apresent</w:t>
      </w:r>
      <w:r w:rsidR="005E4AD7">
        <w:rPr>
          <w:lang w:val="pt-BR"/>
        </w:rPr>
        <w:t xml:space="preserve">a, alegadamente, falhas pontuais e/ou a necessidade de inclusão de novas funcionalidades </w:t>
      </w:r>
      <w:r w:rsidR="005E4AD7">
        <w:rPr>
          <w:b/>
          <w:bCs/>
          <w:u w:val="single"/>
          <w:lang w:val="pt-BR"/>
        </w:rPr>
        <w:t xml:space="preserve">que não constavam do escopo contratual da </w:t>
      </w:r>
      <w:proofErr w:type="spellStart"/>
      <w:r w:rsidR="005E4AD7">
        <w:rPr>
          <w:b/>
          <w:bCs/>
          <w:u w:val="single"/>
          <w:lang w:val="pt-BR"/>
        </w:rPr>
        <w:t>Seidor</w:t>
      </w:r>
      <w:proofErr w:type="spellEnd"/>
      <w:r w:rsidR="00F15F25">
        <w:rPr>
          <w:lang w:val="pt-BR"/>
        </w:rPr>
        <w:t>, por não terem sido apontadas durante as fases de desenvolvimento, implementação</w:t>
      </w:r>
      <w:r w:rsidR="00931C3F">
        <w:rPr>
          <w:lang w:val="pt-BR"/>
        </w:rPr>
        <w:t xml:space="preserve"> e/ou testes do sistema.</w:t>
      </w:r>
    </w:p>
    <w:p w14:paraId="2EB6EEF4" w14:textId="430A69F8" w:rsidR="0043130C" w:rsidRPr="0043130C" w:rsidRDefault="00931C3F" w:rsidP="007B631D">
      <w:pPr>
        <w:pStyle w:val="PargrafodaLista"/>
        <w:rPr>
          <w:lang w:val="pt-BR"/>
        </w:rPr>
      </w:pPr>
      <w:r>
        <w:rPr>
          <w:bCs/>
          <w:lang w:val="pt-BR"/>
        </w:rPr>
        <w:t>I</w:t>
      </w:r>
      <w:r w:rsidR="00A42DB6">
        <w:rPr>
          <w:bCs/>
          <w:lang w:val="pt-BR"/>
        </w:rPr>
        <w:t xml:space="preserve">mportante ressaltar que a </w:t>
      </w:r>
      <w:proofErr w:type="spellStart"/>
      <w:r w:rsidR="00A42DB6">
        <w:rPr>
          <w:bCs/>
          <w:lang w:val="pt-BR"/>
        </w:rPr>
        <w:t>Seidor</w:t>
      </w:r>
      <w:proofErr w:type="spellEnd"/>
      <w:r w:rsidR="00A42DB6">
        <w:rPr>
          <w:bCs/>
          <w:lang w:val="pt-BR"/>
        </w:rPr>
        <w:t xml:space="preserve"> planejou, desenvolveu, </w:t>
      </w:r>
      <w:r w:rsidR="0043130C">
        <w:rPr>
          <w:bCs/>
          <w:lang w:val="pt-BR"/>
        </w:rPr>
        <w:t xml:space="preserve">implementou e testou todas as funcionalidades que foram acordadas entre as Partes, e elas foram igualmente testadas, validadas e aprovadas pela </w:t>
      </w:r>
      <w:proofErr w:type="spellStart"/>
      <w:r w:rsidR="0043130C">
        <w:rPr>
          <w:bCs/>
          <w:lang w:val="pt-BR"/>
        </w:rPr>
        <w:t>Brisanet</w:t>
      </w:r>
      <w:proofErr w:type="spellEnd"/>
      <w:r w:rsidR="0043130C">
        <w:rPr>
          <w:bCs/>
          <w:lang w:val="pt-BR"/>
        </w:rPr>
        <w:t xml:space="preserve">, como comprovam os Termos de Aceite das Ondas 1, 2, 3. </w:t>
      </w:r>
    </w:p>
    <w:p w14:paraId="74A40BC7" w14:textId="4052E48F" w:rsidR="00682873" w:rsidRPr="003F4012" w:rsidRDefault="003F4012" w:rsidP="008C4163">
      <w:pPr>
        <w:pStyle w:val="PargrafodaLista"/>
        <w:rPr>
          <w:lang w:val="pt-BR"/>
        </w:rPr>
      </w:pPr>
      <w:r w:rsidRPr="003F4012">
        <w:rPr>
          <w:lang w:val="pt-BR"/>
        </w:rPr>
        <w:t>As questões apontadas pelo Laudo Grant Thornton como “funcionalidades não implementadas” ou “falhas”</w:t>
      </w:r>
      <w:r w:rsidR="00CE6397" w:rsidRPr="003F4012">
        <w:rPr>
          <w:bCs/>
          <w:lang w:val="pt-BR"/>
        </w:rPr>
        <w:t xml:space="preserve"> </w:t>
      </w:r>
      <w:r w:rsidR="00710F94" w:rsidRPr="003F4012">
        <w:rPr>
          <w:bCs/>
          <w:lang w:val="pt-BR"/>
        </w:rPr>
        <w:t>deveriam</w:t>
      </w:r>
      <w:r>
        <w:rPr>
          <w:bCs/>
          <w:lang w:val="pt-BR"/>
        </w:rPr>
        <w:t>, portanto,</w:t>
      </w:r>
      <w:r w:rsidR="00710F94" w:rsidRPr="003F4012">
        <w:rPr>
          <w:bCs/>
          <w:lang w:val="pt-BR"/>
        </w:rPr>
        <w:t xml:space="preserve"> ter sido identificadas pela Autora e tratadas entre as Partes </w:t>
      </w:r>
      <w:r w:rsidR="00710F94" w:rsidRPr="003F4012">
        <w:rPr>
          <w:b/>
          <w:u w:val="single"/>
          <w:lang w:val="pt-BR"/>
        </w:rPr>
        <w:t xml:space="preserve">durante a fase de testes e homologação do Projeto </w:t>
      </w:r>
      <w:proofErr w:type="spellStart"/>
      <w:r w:rsidR="00710F94" w:rsidRPr="003F4012">
        <w:rPr>
          <w:b/>
          <w:u w:val="single"/>
          <w:lang w:val="pt-BR"/>
        </w:rPr>
        <w:t>Brisanet</w:t>
      </w:r>
      <w:proofErr w:type="spellEnd"/>
      <w:r w:rsidR="00710F94" w:rsidRPr="003F4012">
        <w:rPr>
          <w:bCs/>
          <w:lang w:val="pt-BR"/>
        </w:rPr>
        <w:t xml:space="preserve">, etapas que contaram com participação ativa e responsabilidade direta da Autora. </w:t>
      </w:r>
    </w:p>
    <w:p w14:paraId="57ADF426" w14:textId="62A9130E" w:rsidR="00D875A4" w:rsidRDefault="003F4012" w:rsidP="007B631D">
      <w:pPr>
        <w:pStyle w:val="PargrafodaLista"/>
        <w:rPr>
          <w:lang w:val="pt-BR"/>
        </w:rPr>
      </w:pPr>
      <w:r>
        <w:rPr>
          <w:lang w:val="pt-BR"/>
        </w:rPr>
        <w:t xml:space="preserve">Se isso não ocorreu, </w:t>
      </w:r>
      <w:r w:rsidR="00DD478C">
        <w:rPr>
          <w:lang w:val="pt-BR"/>
        </w:rPr>
        <w:t xml:space="preserve">isso se deve certamente ao fato de que essas questões foram identificadas pela </w:t>
      </w:r>
      <w:proofErr w:type="spellStart"/>
      <w:r w:rsidR="00DD478C">
        <w:rPr>
          <w:lang w:val="pt-BR"/>
        </w:rPr>
        <w:t>Seidor</w:t>
      </w:r>
      <w:proofErr w:type="spellEnd"/>
      <w:r w:rsidR="00DD478C">
        <w:rPr>
          <w:lang w:val="pt-BR"/>
        </w:rPr>
        <w:t xml:space="preserve"> </w:t>
      </w:r>
      <w:r w:rsidR="00DD478C">
        <w:rPr>
          <w:b/>
          <w:bCs/>
          <w:u w:val="single"/>
          <w:lang w:val="pt-BR"/>
        </w:rPr>
        <w:t>após</w:t>
      </w:r>
      <w:r w:rsidR="00DD478C">
        <w:rPr>
          <w:lang w:val="pt-BR"/>
        </w:rPr>
        <w:t xml:space="preserve"> o </w:t>
      </w:r>
      <w:r w:rsidR="00931E1A">
        <w:rPr>
          <w:lang w:val="pt-BR"/>
        </w:rPr>
        <w:t xml:space="preserve">término da relação contratual, e, portanto, </w:t>
      </w:r>
      <w:r w:rsidR="00931E1A">
        <w:rPr>
          <w:b/>
          <w:bCs/>
          <w:u w:val="single"/>
          <w:lang w:val="pt-BR"/>
        </w:rPr>
        <w:t xml:space="preserve">fora do escopo de atuação da </w:t>
      </w:r>
      <w:proofErr w:type="spellStart"/>
      <w:r w:rsidR="00931E1A">
        <w:rPr>
          <w:b/>
          <w:bCs/>
          <w:u w:val="single"/>
          <w:lang w:val="pt-BR"/>
        </w:rPr>
        <w:t>Seidor</w:t>
      </w:r>
      <w:proofErr w:type="spellEnd"/>
      <w:r w:rsidR="00931E1A">
        <w:rPr>
          <w:lang w:val="pt-BR"/>
        </w:rPr>
        <w:t xml:space="preserve">. </w:t>
      </w:r>
    </w:p>
    <w:p w14:paraId="1E45AB4A" w14:textId="21FBA4C6" w:rsidR="00931E1A" w:rsidRDefault="00931E1A" w:rsidP="007B631D">
      <w:pPr>
        <w:pStyle w:val="PargrafodaLista"/>
        <w:rPr>
          <w:lang w:val="pt-BR"/>
        </w:rPr>
      </w:pPr>
      <w:r>
        <w:rPr>
          <w:lang w:val="pt-BR"/>
        </w:rPr>
        <w:t xml:space="preserve">Como também já se alegou, a </w:t>
      </w:r>
      <w:proofErr w:type="spellStart"/>
      <w:r>
        <w:rPr>
          <w:lang w:val="pt-BR"/>
        </w:rPr>
        <w:t>Seidor</w:t>
      </w:r>
      <w:proofErr w:type="spellEnd"/>
      <w:r>
        <w:rPr>
          <w:lang w:val="pt-BR"/>
        </w:rPr>
        <w:t xml:space="preserve"> não foi contratada para implementar </w:t>
      </w:r>
      <w:r w:rsidR="00040638">
        <w:rPr>
          <w:lang w:val="pt-BR"/>
        </w:rPr>
        <w:t xml:space="preserve">toda e qualquer funcionalidade pretendida pela </w:t>
      </w:r>
      <w:proofErr w:type="spellStart"/>
      <w:r w:rsidR="00040638">
        <w:rPr>
          <w:lang w:val="pt-BR"/>
        </w:rPr>
        <w:t>Brisanet</w:t>
      </w:r>
      <w:proofErr w:type="spellEnd"/>
      <w:r w:rsidR="006F3518">
        <w:rPr>
          <w:lang w:val="pt-BR"/>
        </w:rPr>
        <w:t xml:space="preserve"> para todo o sempre: as Partes previram, </w:t>
      </w:r>
      <w:r w:rsidR="006F3518">
        <w:rPr>
          <w:b/>
          <w:bCs/>
          <w:u w:val="single"/>
          <w:lang w:val="pt-BR"/>
        </w:rPr>
        <w:t>nos Contratos</w:t>
      </w:r>
      <w:r w:rsidR="006F3518">
        <w:rPr>
          <w:lang w:val="pt-BR"/>
        </w:rPr>
        <w:t xml:space="preserve">, qual era o escopo do trabalho da </w:t>
      </w:r>
      <w:proofErr w:type="spellStart"/>
      <w:r w:rsidR="006F3518">
        <w:rPr>
          <w:lang w:val="pt-BR"/>
        </w:rPr>
        <w:t>Seidor</w:t>
      </w:r>
      <w:proofErr w:type="spellEnd"/>
      <w:r w:rsidR="006F3518">
        <w:rPr>
          <w:lang w:val="pt-BR"/>
        </w:rPr>
        <w:t xml:space="preserve"> e, no tocante às funcionalidades que seriam implementadas, elas compuseram o Contrato 3 como anexo</w:t>
      </w:r>
      <w:r w:rsidR="00D02802">
        <w:rPr>
          <w:lang w:val="pt-BR"/>
        </w:rPr>
        <w:t>.</w:t>
      </w:r>
    </w:p>
    <w:p w14:paraId="09016957" w14:textId="52E17AEA" w:rsidR="00D02802" w:rsidRDefault="00D02802" w:rsidP="007B631D">
      <w:pPr>
        <w:pStyle w:val="PargrafodaLista"/>
        <w:rPr>
          <w:lang w:val="pt-BR"/>
        </w:rPr>
      </w:pPr>
      <w:r>
        <w:rPr>
          <w:lang w:val="pt-BR"/>
        </w:rPr>
        <w:t xml:space="preserve">Todas as funcionalidades que não estavam ali relacionadas, e foram posteriormente solicitadas pela </w:t>
      </w:r>
      <w:proofErr w:type="spellStart"/>
      <w:r>
        <w:rPr>
          <w:lang w:val="pt-BR"/>
        </w:rPr>
        <w:t>Brisanet</w:t>
      </w:r>
      <w:proofErr w:type="spellEnd"/>
      <w:r>
        <w:rPr>
          <w:lang w:val="pt-BR"/>
        </w:rPr>
        <w:t xml:space="preserve"> puderam ser incluídas durante a fase de implementação, conforme fluxo de Solicitação de </w:t>
      </w:r>
      <w:r>
        <w:rPr>
          <w:lang w:val="pt-BR"/>
        </w:rPr>
        <w:lastRenderedPageBreak/>
        <w:t xml:space="preserve">Mudanças, que gerou, em diversas oportunidades, alterações de preço e de prazo de entrega, como também já se viu. </w:t>
      </w:r>
    </w:p>
    <w:p w14:paraId="282FC539" w14:textId="00AD3956" w:rsidR="00D02802" w:rsidRDefault="00D02802" w:rsidP="007B631D">
      <w:pPr>
        <w:pStyle w:val="PargrafodaLista"/>
        <w:rPr>
          <w:lang w:val="pt-BR"/>
        </w:rPr>
      </w:pPr>
      <w:r>
        <w:rPr>
          <w:lang w:val="pt-BR"/>
        </w:rPr>
        <w:t xml:space="preserve">As alegações da Autora, referendadas pelo Laudo Grant Thornton, porém, distorcem a lógica contratual, </w:t>
      </w:r>
      <w:r w:rsidR="00BC6FA2">
        <w:rPr>
          <w:lang w:val="pt-BR"/>
        </w:rPr>
        <w:t xml:space="preserve">e querem fazer parecer que a </w:t>
      </w:r>
      <w:proofErr w:type="spellStart"/>
      <w:r w:rsidR="00BC6FA2">
        <w:rPr>
          <w:lang w:val="pt-BR"/>
        </w:rPr>
        <w:t>Seidor</w:t>
      </w:r>
      <w:proofErr w:type="spellEnd"/>
      <w:r w:rsidR="00BC6FA2">
        <w:rPr>
          <w:lang w:val="pt-BR"/>
        </w:rPr>
        <w:t xml:space="preserve"> deveria ter “</w:t>
      </w:r>
      <w:r w:rsidR="00652482">
        <w:rPr>
          <w:i/>
          <w:iCs/>
          <w:lang w:val="pt-BR"/>
        </w:rPr>
        <w:t>adivinhado</w:t>
      </w:r>
      <w:r w:rsidR="00BC6FA2">
        <w:rPr>
          <w:lang w:val="pt-BR"/>
        </w:rPr>
        <w:t xml:space="preserve">” as necessidades da </w:t>
      </w:r>
      <w:proofErr w:type="spellStart"/>
      <w:r w:rsidR="00BC6FA2">
        <w:rPr>
          <w:lang w:val="pt-BR"/>
        </w:rPr>
        <w:t>Brisanet</w:t>
      </w:r>
      <w:proofErr w:type="spellEnd"/>
      <w:r w:rsidR="00BC6FA2">
        <w:rPr>
          <w:lang w:val="pt-BR"/>
        </w:rPr>
        <w:t xml:space="preserve"> que não </w:t>
      </w:r>
      <w:r w:rsidR="001522FD">
        <w:rPr>
          <w:lang w:val="pt-BR"/>
        </w:rPr>
        <w:t xml:space="preserve">nem por ela identificadas durante as fases de planejamento e implementação do Projeto </w:t>
      </w:r>
      <w:proofErr w:type="spellStart"/>
      <w:r w:rsidR="001522FD">
        <w:rPr>
          <w:lang w:val="pt-BR"/>
        </w:rPr>
        <w:t>Brisanet</w:t>
      </w:r>
      <w:proofErr w:type="spellEnd"/>
      <w:r w:rsidR="001522FD">
        <w:rPr>
          <w:lang w:val="pt-BR"/>
        </w:rPr>
        <w:t xml:space="preserve">, o que </w:t>
      </w:r>
      <w:r w:rsidR="003426C4">
        <w:rPr>
          <w:lang w:val="pt-BR"/>
        </w:rPr>
        <w:t xml:space="preserve">é completamente absurdo. </w:t>
      </w:r>
    </w:p>
    <w:p w14:paraId="0118A215" w14:textId="0156827D" w:rsidR="00850610" w:rsidRDefault="00850610" w:rsidP="007B631D">
      <w:pPr>
        <w:pStyle w:val="PargrafodaLista"/>
        <w:rPr>
          <w:lang w:val="pt-BR"/>
        </w:rPr>
      </w:pPr>
      <w:r>
        <w:rPr>
          <w:lang w:val="pt-BR"/>
        </w:rPr>
        <w:t xml:space="preserve">É de se notar, ainda, que assim como ocorreu nas demais “falhas” analisadas nos tópicos acima, também para as falhas objeto deste tópico </w:t>
      </w:r>
      <w:r>
        <w:rPr>
          <w:b/>
          <w:bCs/>
          <w:u w:val="single"/>
          <w:lang w:val="pt-BR"/>
        </w:rPr>
        <w:t>inexiste qualquer elemento de prova no Laudo Grant Thornton ou nos autos que fundamente as alegações da Autora</w:t>
      </w:r>
      <w:r>
        <w:rPr>
          <w:lang w:val="pt-BR"/>
        </w:rPr>
        <w:t xml:space="preserve">: não há </w:t>
      </w:r>
      <w:r w:rsidR="00FE3789">
        <w:rPr>
          <w:lang w:val="pt-BR"/>
        </w:rPr>
        <w:t xml:space="preserve">qualquer relatório dos alegados chamados técnicos feitos à </w:t>
      </w:r>
      <w:proofErr w:type="spellStart"/>
      <w:r w:rsidR="00FE3789">
        <w:rPr>
          <w:lang w:val="pt-BR"/>
        </w:rPr>
        <w:t>Seidor</w:t>
      </w:r>
      <w:proofErr w:type="spellEnd"/>
      <w:r w:rsidR="00FE3789">
        <w:rPr>
          <w:lang w:val="pt-BR"/>
        </w:rPr>
        <w:t>, qualquer referência à data em que eles teriam ocorrido, qualquer registro do histórico desses chamados e/ou a indicação concreta de sua resolução.</w:t>
      </w:r>
    </w:p>
    <w:p w14:paraId="4C1C1F1F" w14:textId="00AF4D8F" w:rsidR="00947344" w:rsidRDefault="00947344" w:rsidP="007B631D">
      <w:pPr>
        <w:pStyle w:val="PargrafodaLista"/>
        <w:rPr>
          <w:lang w:val="pt-BR"/>
        </w:rPr>
      </w:pPr>
      <w:r>
        <w:rPr>
          <w:lang w:val="pt-BR"/>
        </w:rPr>
        <w:t xml:space="preserve">Isso torna, mais uma vez, as alegações constantes do Laudo Grant Thornton genéricas, vazias e sem lastro, o que torna praticamente impossível </w:t>
      </w:r>
      <w:r w:rsidR="00D14DE0">
        <w:rPr>
          <w:lang w:val="pt-BR"/>
        </w:rPr>
        <w:t>a elaboração de qualquer resposta específica sobre esses itens.</w:t>
      </w:r>
    </w:p>
    <w:p w14:paraId="55715B8D" w14:textId="5E77C3C6" w:rsidR="00EF3C85" w:rsidRPr="00A42DB6" w:rsidRDefault="00D14DE0" w:rsidP="007B631D">
      <w:pPr>
        <w:pStyle w:val="PargrafodaLista"/>
        <w:rPr>
          <w:lang w:val="pt-BR"/>
        </w:rPr>
      </w:pPr>
      <w:r>
        <w:rPr>
          <w:lang w:val="pt-BR"/>
        </w:rPr>
        <w:t xml:space="preserve">A análise dos itens abaixo demonstra bem as questões trazidas pela </w:t>
      </w:r>
      <w:proofErr w:type="spellStart"/>
      <w:r>
        <w:rPr>
          <w:lang w:val="pt-BR"/>
        </w:rPr>
        <w:t>Seidor</w:t>
      </w:r>
      <w:proofErr w:type="spellEnd"/>
      <w:r>
        <w:rPr>
          <w:lang w:val="pt-BR"/>
        </w:rPr>
        <w:t xml:space="preserve"> acima, e </w:t>
      </w:r>
      <w:r w:rsidR="00954182">
        <w:rPr>
          <w:lang w:val="pt-BR"/>
        </w:rPr>
        <w:t>a completa irrelevância do Laudo Grant Thornton para a presente lide</w:t>
      </w:r>
      <w:r w:rsidR="00E94B83">
        <w:rPr>
          <w:lang w:val="pt-BR"/>
        </w:rPr>
        <w:t>:</w:t>
      </w:r>
    </w:p>
    <w:tbl>
      <w:tblPr>
        <w:tblStyle w:val="Tabelacomgrade"/>
        <w:tblW w:w="0" w:type="auto"/>
        <w:tblLook w:val="04A0" w:firstRow="1" w:lastRow="0" w:firstColumn="1" w:lastColumn="0" w:noHBand="0" w:noVBand="1"/>
      </w:tblPr>
      <w:tblGrid>
        <w:gridCol w:w="788"/>
        <w:gridCol w:w="4512"/>
        <w:gridCol w:w="3902"/>
      </w:tblGrid>
      <w:tr w:rsidR="00D875A4" w:rsidRPr="00323F81" w14:paraId="693A9B97" w14:textId="77777777" w:rsidTr="00675504">
        <w:tc>
          <w:tcPr>
            <w:tcW w:w="788" w:type="dxa"/>
            <w:shd w:val="clear" w:color="auto" w:fill="FFC000"/>
            <w:vAlign w:val="center"/>
          </w:tcPr>
          <w:p w14:paraId="477C3F14" w14:textId="77777777" w:rsidR="00D875A4" w:rsidRPr="00383E43" w:rsidRDefault="00D875A4" w:rsidP="00D875A4">
            <w:pPr>
              <w:pStyle w:val="PargrafodaLista"/>
              <w:numPr>
                <w:ilvl w:val="0"/>
                <w:numId w:val="0"/>
              </w:numPr>
              <w:spacing w:before="60" w:after="60" w:line="360" w:lineRule="exact"/>
              <w:jc w:val="center"/>
              <w:rPr>
                <w:b/>
                <w:bCs/>
              </w:rPr>
            </w:pPr>
            <w:r w:rsidRPr="00383E43">
              <w:rPr>
                <w:b/>
                <w:bCs/>
              </w:rPr>
              <w:t>Falha</w:t>
            </w:r>
          </w:p>
        </w:tc>
        <w:tc>
          <w:tcPr>
            <w:tcW w:w="4594" w:type="dxa"/>
            <w:shd w:val="clear" w:color="auto" w:fill="FFC000"/>
          </w:tcPr>
          <w:p w14:paraId="048CC3FA" w14:textId="77777777" w:rsidR="00D875A4" w:rsidRPr="00323F81" w:rsidRDefault="00D875A4" w:rsidP="00D875A4">
            <w:pPr>
              <w:pStyle w:val="PargrafodaLista"/>
              <w:numPr>
                <w:ilvl w:val="0"/>
                <w:numId w:val="0"/>
              </w:numPr>
              <w:spacing w:before="60" w:after="60" w:line="360" w:lineRule="exact"/>
              <w:jc w:val="center"/>
              <w:rPr>
                <w:b/>
                <w:bCs/>
              </w:rPr>
            </w:pPr>
            <w:r w:rsidRPr="00323F81">
              <w:rPr>
                <w:b/>
                <w:bCs/>
              </w:rPr>
              <w:t>Trecho do Laudo Grant Thornton</w:t>
            </w:r>
          </w:p>
        </w:tc>
        <w:tc>
          <w:tcPr>
            <w:tcW w:w="3962" w:type="dxa"/>
            <w:shd w:val="clear" w:color="auto" w:fill="FFC000"/>
          </w:tcPr>
          <w:p w14:paraId="2746FBE7" w14:textId="77777777" w:rsidR="00D875A4" w:rsidRPr="00323F81" w:rsidRDefault="00D875A4" w:rsidP="00D875A4">
            <w:pPr>
              <w:pStyle w:val="PargrafodaLista"/>
              <w:numPr>
                <w:ilvl w:val="0"/>
                <w:numId w:val="0"/>
              </w:numPr>
              <w:spacing w:before="60" w:after="60" w:line="360" w:lineRule="exact"/>
              <w:jc w:val="center"/>
              <w:rPr>
                <w:b/>
                <w:bCs/>
              </w:rPr>
            </w:pPr>
            <w:r w:rsidRPr="00323F81">
              <w:rPr>
                <w:b/>
                <w:bCs/>
              </w:rPr>
              <w:t xml:space="preserve">Comentários da </w:t>
            </w:r>
            <w:proofErr w:type="spellStart"/>
            <w:r w:rsidRPr="00323F81">
              <w:rPr>
                <w:b/>
                <w:bCs/>
              </w:rPr>
              <w:t>Seidor</w:t>
            </w:r>
            <w:proofErr w:type="spellEnd"/>
          </w:p>
        </w:tc>
      </w:tr>
      <w:tr w:rsidR="00D875A4" w:rsidRPr="009612C8" w14:paraId="2FF1271A" w14:textId="77777777" w:rsidTr="00675504">
        <w:tc>
          <w:tcPr>
            <w:tcW w:w="788" w:type="dxa"/>
            <w:vAlign w:val="center"/>
          </w:tcPr>
          <w:p w14:paraId="086FE56C" w14:textId="4E5C2FC7" w:rsidR="00D875A4" w:rsidRPr="00DF4B95" w:rsidRDefault="003D1B87" w:rsidP="00D875A4">
            <w:pPr>
              <w:pStyle w:val="PargrafodaLista"/>
              <w:numPr>
                <w:ilvl w:val="0"/>
                <w:numId w:val="0"/>
              </w:numPr>
              <w:spacing w:before="60" w:after="60" w:line="360" w:lineRule="exact"/>
              <w:jc w:val="center"/>
            </w:pPr>
            <w:r>
              <w:t>9</w:t>
            </w:r>
          </w:p>
        </w:tc>
        <w:tc>
          <w:tcPr>
            <w:tcW w:w="4594" w:type="dxa"/>
            <w:vAlign w:val="center"/>
          </w:tcPr>
          <w:p w14:paraId="4F25B0CB" w14:textId="3C7174AE" w:rsidR="00AB469E" w:rsidRDefault="00AB469E" w:rsidP="00D875A4">
            <w:pPr>
              <w:pStyle w:val="PargrafodaLista"/>
              <w:numPr>
                <w:ilvl w:val="0"/>
                <w:numId w:val="0"/>
              </w:numPr>
              <w:spacing w:before="60" w:after="60" w:line="360" w:lineRule="exact"/>
              <w:rPr>
                <w:i/>
                <w:iCs/>
              </w:rPr>
            </w:pPr>
            <w:r w:rsidRPr="00AB469E">
              <w:rPr>
                <w:i/>
                <w:iCs/>
              </w:rPr>
              <w:t>Problema: Implementação não funciona no ambiente.</w:t>
            </w:r>
          </w:p>
          <w:p w14:paraId="47C1137C" w14:textId="150DDCF2" w:rsidR="00D875A4" w:rsidRPr="00145402" w:rsidRDefault="00AB469E" w:rsidP="00D875A4">
            <w:pPr>
              <w:pStyle w:val="PargrafodaLista"/>
              <w:numPr>
                <w:ilvl w:val="0"/>
                <w:numId w:val="0"/>
              </w:numPr>
              <w:spacing w:before="60" w:after="60" w:line="360" w:lineRule="exact"/>
              <w:rPr>
                <w:i/>
                <w:iCs/>
              </w:rPr>
            </w:pPr>
            <w:r>
              <w:rPr>
                <w:i/>
                <w:iCs/>
              </w:rPr>
              <w:t xml:space="preserve">Impacto: </w:t>
            </w:r>
            <w:r w:rsidR="00D875A4" w:rsidRPr="00D875A4">
              <w:rPr>
                <w:i/>
                <w:iCs/>
              </w:rPr>
              <w:t xml:space="preserve">Login único não funcional em ambiente produtivo </w:t>
            </w:r>
            <w:r w:rsidR="00D875A4" w:rsidRPr="001F02D6">
              <w:rPr>
                <w:b/>
                <w:bCs/>
                <w:i/>
                <w:iCs/>
                <w:u w:val="single"/>
              </w:rPr>
              <w:t>dificultando assim o rápido acesso de usuários</w:t>
            </w:r>
          </w:p>
        </w:tc>
        <w:tc>
          <w:tcPr>
            <w:tcW w:w="3962" w:type="dxa"/>
            <w:vAlign w:val="center"/>
          </w:tcPr>
          <w:p w14:paraId="55155F2D" w14:textId="477B3DBE" w:rsidR="00D875A4" w:rsidRPr="00035A00" w:rsidRDefault="00C10957" w:rsidP="00D875A4">
            <w:pPr>
              <w:pStyle w:val="PargrafodaLista"/>
              <w:numPr>
                <w:ilvl w:val="0"/>
                <w:numId w:val="0"/>
              </w:numPr>
              <w:spacing w:before="60" w:after="60" w:line="360" w:lineRule="exact"/>
            </w:pPr>
            <w:r>
              <w:t xml:space="preserve">Não há elementos mínimos para a análise da questão. </w:t>
            </w:r>
            <w:r w:rsidR="002E4D8E">
              <w:t xml:space="preserve">Não há </w:t>
            </w:r>
            <w:r w:rsidR="000D701C">
              <w:t>quaisquer</w:t>
            </w:r>
            <w:r w:rsidR="002E4D8E">
              <w:t xml:space="preserve"> documentos relacionados à suposta “falha”, e o</w:t>
            </w:r>
            <w:r w:rsidR="004352FB">
              <w:t xml:space="preserve"> Laudo Grant Thornton não descreve qu</w:t>
            </w:r>
            <w:r w:rsidR="00035A00">
              <w:t xml:space="preserve">al “implementação” não estaria funcionando, além de falar de “dificuldade” (e não de </w:t>
            </w:r>
            <w:r w:rsidR="00035A00">
              <w:rPr>
                <w:b/>
                <w:bCs/>
                <w:u w:val="single"/>
              </w:rPr>
              <w:t>impossibilidade</w:t>
            </w:r>
            <w:r w:rsidR="00035A00">
              <w:t>) de acesso</w:t>
            </w:r>
            <w:r w:rsidR="00A41042">
              <w:t xml:space="preserve">. Também não foram indicados os </w:t>
            </w:r>
            <w:r w:rsidR="00A41042">
              <w:lastRenderedPageBreak/>
              <w:t>dados de login para os quais foram reportados problemas.</w:t>
            </w:r>
          </w:p>
        </w:tc>
      </w:tr>
      <w:tr w:rsidR="004D059D" w:rsidRPr="009612C8" w14:paraId="0A5B0307" w14:textId="77777777" w:rsidTr="00675504">
        <w:tc>
          <w:tcPr>
            <w:tcW w:w="788" w:type="dxa"/>
            <w:vAlign w:val="center"/>
          </w:tcPr>
          <w:p w14:paraId="26BF17BD" w14:textId="5741B6EC" w:rsidR="004D059D" w:rsidRDefault="004D059D" w:rsidP="004D059D">
            <w:pPr>
              <w:pStyle w:val="PargrafodaLista"/>
              <w:numPr>
                <w:ilvl w:val="0"/>
                <w:numId w:val="0"/>
              </w:numPr>
              <w:spacing w:before="60" w:after="60" w:line="360" w:lineRule="exact"/>
              <w:jc w:val="center"/>
            </w:pPr>
            <w:r>
              <w:lastRenderedPageBreak/>
              <w:t>10</w:t>
            </w:r>
          </w:p>
        </w:tc>
        <w:tc>
          <w:tcPr>
            <w:tcW w:w="4594" w:type="dxa"/>
            <w:vAlign w:val="center"/>
          </w:tcPr>
          <w:p w14:paraId="7F75385A" w14:textId="77777777" w:rsidR="001814A1" w:rsidRDefault="00A41042" w:rsidP="004D059D">
            <w:pPr>
              <w:pStyle w:val="PargrafodaLista"/>
              <w:numPr>
                <w:ilvl w:val="0"/>
                <w:numId w:val="0"/>
              </w:numPr>
              <w:spacing w:before="60" w:after="60" w:line="360" w:lineRule="exact"/>
              <w:rPr>
                <w:i/>
                <w:iCs/>
              </w:rPr>
            </w:pPr>
            <w:r w:rsidRPr="00A41042">
              <w:rPr>
                <w:i/>
                <w:iCs/>
              </w:rPr>
              <w:t xml:space="preserve">Problema: </w:t>
            </w:r>
            <w:r w:rsidR="004D059D" w:rsidRPr="00A41042">
              <w:rPr>
                <w:i/>
                <w:iCs/>
              </w:rPr>
              <w:t xml:space="preserve">Falta uma categorização de produtos que precisam ser vendidos por canais de vendas específicos (por ex.: chip FWA não pode ser vendido por </w:t>
            </w:r>
            <w:proofErr w:type="spellStart"/>
            <w:r w:rsidR="004D059D" w:rsidRPr="00A41042">
              <w:rPr>
                <w:i/>
                <w:iCs/>
              </w:rPr>
              <w:t>PAPs</w:t>
            </w:r>
            <w:proofErr w:type="spellEnd"/>
            <w:r w:rsidR="004D059D" w:rsidRPr="00A41042">
              <w:rPr>
                <w:i/>
                <w:iCs/>
              </w:rPr>
              <w:t xml:space="preserve"> como chip avulso, a estrutura existente hoje dificulta o processo).</w:t>
            </w:r>
          </w:p>
          <w:p w14:paraId="0BFE7D76" w14:textId="7E5E06C6" w:rsidR="004D059D" w:rsidRPr="00A41042" w:rsidRDefault="001814A1" w:rsidP="004D059D">
            <w:pPr>
              <w:pStyle w:val="PargrafodaLista"/>
              <w:numPr>
                <w:ilvl w:val="0"/>
                <w:numId w:val="0"/>
              </w:numPr>
              <w:spacing w:before="60" w:after="60" w:line="360" w:lineRule="exact"/>
              <w:rPr>
                <w:i/>
                <w:iCs/>
              </w:rPr>
            </w:pPr>
            <w:r>
              <w:rPr>
                <w:i/>
                <w:iCs/>
              </w:rPr>
              <w:t>Impacto:</w:t>
            </w:r>
            <w:r w:rsidR="004D059D" w:rsidRPr="00A41042">
              <w:rPr>
                <w:i/>
                <w:iCs/>
              </w:rPr>
              <w:t xml:space="preserve"> Foram reportados bugs no qual vendedores PAP estariam vendendo chips FWA.</w:t>
            </w:r>
          </w:p>
        </w:tc>
        <w:tc>
          <w:tcPr>
            <w:tcW w:w="3962" w:type="dxa"/>
            <w:vAlign w:val="center"/>
          </w:tcPr>
          <w:p w14:paraId="3D1FDC81" w14:textId="26955A15" w:rsidR="004D059D" w:rsidRPr="00C54358" w:rsidRDefault="00E9041B" w:rsidP="004D059D">
            <w:pPr>
              <w:pStyle w:val="PargrafodaLista"/>
              <w:numPr>
                <w:ilvl w:val="0"/>
                <w:numId w:val="0"/>
              </w:numPr>
              <w:spacing w:before="60" w:after="60" w:line="360" w:lineRule="exact"/>
            </w:pPr>
            <w:r>
              <w:t xml:space="preserve">O Laudo Grant Thornton não demonstra que se tratava de </w:t>
            </w:r>
            <w:r w:rsidR="002B2E31">
              <w:t>funcionalidade prevista em Contrato e que deveria ter sido implementada pel</w:t>
            </w:r>
            <w:r>
              <w:t>a</w:t>
            </w:r>
            <w:r w:rsidR="001814A1">
              <w:t xml:space="preserve"> </w:t>
            </w:r>
            <w:proofErr w:type="spellStart"/>
            <w:r w:rsidR="001814A1">
              <w:t>Seidor</w:t>
            </w:r>
            <w:proofErr w:type="spellEnd"/>
            <w:r w:rsidR="001814A1">
              <w:t xml:space="preserve"> durante </w:t>
            </w:r>
            <w:r w:rsidR="002B2E31">
              <w:t>a execução d</w:t>
            </w:r>
            <w:r w:rsidR="001814A1">
              <w:t xml:space="preserve">o Projeto </w:t>
            </w:r>
            <w:proofErr w:type="spellStart"/>
            <w:r w:rsidR="001814A1">
              <w:t>Brisanet</w:t>
            </w:r>
            <w:proofErr w:type="spellEnd"/>
            <w:r w:rsidR="008F2D81">
              <w:t xml:space="preserve">. Também é possível relatar que a </w:t>
            </w:r>
            <w:proofErr w:type="spellStart"/>
            <w:r w:rsidR="008F2D81">
              <w:t>Brisanet</w:t>
            </w:r>
            <w:proofErr w:type="spellEnd"/>
            <w:r w:rsidR="008F2D81">
              <w:t xml:space="preserve"> procura imputar falhas de sua equipe de vendas</w:t>
            </w:r>
            <w:r w:rsidR="00FC2C2B">
              <w:t xml:space="preserve"> (vendedores utilizando erroneamente o sistema) à Ré.</w:t>
            </w:r>
          </w:p>
        </w:tc>
      </w:tr>
      <w:tr w:rsidR="004D059D" w:rsidRPr="009612C8" w14:paraId="21D6BCFD" w14:textId="77777777" w:rsidTr="00675504">
        <w:tc>
          <w:tcPr>
            <w:tcW w:w="788" w:type="dxa"/>
            <w:vAlign w:val="center"/>
          </w:tcPr>
          <w:p w14:paraId="3D3D240E" w14:textId="4C7F87C1" w:rsidR="004D059D" w:rsidRPr="00DF4B95" w:rsidRDefault="00D14D2E" w:rsidP="004D059D">
            <w:pPr>
              <w:pStyle w:val="PargrafodaLista"/>
              <w:numPr>
                <w:ilvl w:val="0"/>
                <w:numId w:val="0"/>
              </w:numPr>
              <w:spacing w:before="60" w:after="60" w:line="360" w:lineRule="exact"/>
              <w:jc w:val="center"/>
            </w:pPr>
            <w:r>
              <w:t>13</w:t>
            </w:r>
          </w:p>
        </w:tc>
        <w:tc>
          <w:tcPr>
            <w:tcW w:w="4594" w:type="dxa"/>
            <w:vAlign w:val="center"/>
          </w:tcPr>
          <w:p w14:paraId="6D9D0E7E" w14:textId="4C7A2065" w:rsidR="004D059D" w:rsidRPr="00FC2C2B" w:rsidRDefault="00FC2C2B" w:rsidP="004D059D">
            <w:pPr>
              <w:pStyle w:val="PargrafodaLista"/>
              <w:numPr>
                <w:ilvl w:val="0"/>
                <w:numId w:val="0"/>
              </w:numPr>
              <w:spacing w:before="60" w:after="60" w:line="360" w:lineRule="exact"/>
              <w:rPr>
                <w:i/>
                <w:iCs/>
              </w:rPr>
            </w:pPr>
            <w:r w:rsidRPr="00FC2C2B">
              <w:rPr>
                <w:i/>
                <w:iCs/>
              </w:rPr>
              <w:t xml:space="preserve">Problema: </w:t>
            </w:r>
            <w:r w:rsidR="00D14D2E" w:rsidRPr="00FC2C2B">
              <w:rPr>
                <w:i/>
                <w:iCs/>
              </w:rPr>
              <w:t>Cancelamento de pedidos manual pelo TI devido à falta de um desenvolvimento que fizesse de forma automática.</w:t>
            </w:r>
          </w:p>
        </w:tc>
        <w:tc>
          <w:tcPr>
            <w:tcW w:w="3962" w:type="dxa"/>
            <w:vAlign w:val="center"/>
          </w:tcPr>
          <w:p w14:paraId="3D41D6B5" w14:textId="65BDF549" w:rsidR="004D059D" w:rsidRPr="00C54358" w:rsidRDefault="000D701C" w:rsidP="004D059D">
            <w:pPr>
              <w:pStyle w:val="PargrafodaLista"/>
              <w:numPr>
                <w:ilvl w:val="0"/>
                <w:numId w:val="0"/>
              </w:numPr>
              <w:spacing w:before="60" w:after="60" w:line="360" w:lineRule="exact"/>
            </w:pPr>
            <w:r>
              <w:t>Não há elementos mínimos para a análise da questão. Não há quaisquer documentos relacionados à suposta “falha”, e o</w:t>
            </w:r>
            <w:r w:rsidR="00C10957">
              <w:t xml:space="preserve"> Laudo Grant Thornton não demonstra que se tratava de funcionalidade prevista em Contrato e que deveria ter sido implementada pela </w:t>
            </w:r>
            <w:proofErr w:type="spellStart"/>
            <w:r w:rsidR="00C10957">
              <w:t>Seidor</w:t>
            </w:r>
            <w:proofErr w:type="spellEnd"/>
            <w:r w:rsidR="00C10957">
              <w:t xml:space="preserve"> durante a execução do Projeto </w:t>
            </w:r>
            <w:proofErr w:type="spellStart"/>
            <w:r w:rsidR="00C10957">
              <w:t>Brisanet</w:t>
            </w:r>
            <w:proofErr w:type="spellEnd"/>
            <w:r w:rsidR="00C10957">
              <w:t>.</w:t>
            </w:r>
          </w:p>
        </w:tc>
      </w:tr>
      <w:tr w:rsidR="00D14D2E" w:rsidRPr="009612C8" w14:paraId="0519824C" w14:textId="77777777" w:rsidTr="00675504">
        <w:tc>
          <w:tcPr>
            <w:tcW w:w="788" w:type="dxa"/>
            <w:vAlign w:val="center"/>
          </w:tcPr>
          <w:p w14:paraId="538A3A57" w14:textId="2DB05DAF" w:rsidR="00D14D2E" w:rsidRPr="00DF4B95" w:rsidRDefault="00D14D2E" w:rsidP="00D14D2E">
            <w:pPr>
              <w:pStyle w:val="PargrafodaLista"/>
              <w:numPr>
                <w:ilvl w:val="0"/>
                <w:numId w:val="0"/>
              </w:numPr>
              <w:spacing w:before="60" w:after="60" w:line="360" w:lineRule="exact"/>
              <w:jc w:val="center"/>
            </w:pPr>
            <w:r>
              <w:t>15</w:t>
            </w:r>
          </w:p>
        </w:tc>
        <w:tc>
          <w:tcPr>
            <w:tcW w:w="4594" w:type="dxa"/>
            <w:vAlign w:val="center"/>
          </w:tcPr>
          <w:p w14:paraId="78ECFFC8" w14:textId="0F312EB1" w:rsidR="00D14D2E" w:rsidRPr="006A46CF" w:rsidRDefault="006A46CF" w:rsidP="00D14D2E">
            <w:pPr>
              <w:pStyle w:val="PargrafodaLista"/>
              <w:numPr>
                <w:ilvl w:val="0"/>
                <w:numId w:val="0"/>
              </w:numPr>
              <w:spacing w:before="60" w:after="60" w:line="360" w:lineRule="exact"/>
              <w:rPr>
                <w:i/>
                <w:iCs/>
              </w:rPr>
            </w:pPr>
            <w:r w:rsidRPr="006A46CF">
              <w:rPr>
                <w:i/>
                <w:iCs/>
              </w:rPr>
              <w:t xml:space="preserve">Problema: </w:t>
            </w:r>
            <w:r w:rsidR="00D14D2E" w:rsidRPr="006A46CF">
              <w:rPr>
                <w:i/>
                <w:iCs/>
              </w:rPr>
              <w:t>Sistema que controla o bloqueio e desbloqueio de serviços (como suspender ou reativar a telefonia de um cliente inadimplente) tem falhas importantes que afetam diretamente a operação da empresa e a experiência do cliente.</w:t>
            </w:r>
          </w:p>
        </w:tc>
        <w:tc>
          <w:tcPr>
            <w:tcW w:w="3962" w:type="dxa"/>
            <w:vAlign w:val="center"/>
          </w:tcPr>
          <w:p w14:paraId="371D963D" w14:textId="3CA6CFBF" w:rsidR="00D14D2E" w:rsidRPr="00621951" w:rsidRDefault="000F44A6" w:rsidP="00D14D2E">
            <w:pPr>
              <w:pStyle w:val="PargrafodaLista"/>
              <w:numPr>
                <w:ilvl w:val="0"/>
                <w:numId w:val="0"/>
              </w:numPr>
              <w:spacing w:before="60" w:after="60" w:line="360" w:lineRule="exact"/>
            </w:pPr>
            <w:r>
              <w:t>Não há elementos mínimos para a análise da questão. Não há quaisquer documentos relacionados à suposta “falha”, e o Laudo Grant Thornton</w:t>
            </w:r>
            <w:r w:rsidR="00BF3483">
              <w:t xml:space="preserve"> sequer relata quais seriam as “falhas importantes”</w:t>
            </w:r>
            <w:r w:rsidR="00393273">
              <w:t xml:space="preserve"> que teriam afetado a operação. Há alegações genéricas </w:t>
            </w:r>
            <w:r w:rsidR="00BA2D38">
              <w:t>de “</w:t>
            </w:r>
            <w:r w:rsidR="00BA2D38">
              <w:rPr>
                <w:i/>
                <w:iCs/>
              </w:rPr>
              <w:t>processos interrompidos</w:t>
            </w:r>
            <w:r w:rsidR="00BA2D38">
              <w:t>”, “</w:t>
            </w:r>
            <w:r w:rsidR="00BA2D38">
              <w:rPr>
                <w:i/>
                <w:iCs/>
              </w:rPr>
              <w:t>falta de integração</w:t>
            </w:r>
            <w:r w:rsidR="00BA2D38">
              <w:t xml:space="preserve">” </w:t>
            </w:r>
            <w:r w:rsidR="00621951">
              <w:t>e “</w:t>
            </w:r>
            <w:r w:rsidR="00621951">
              <w:rPr>
                <w:i/>
                <w:iCs/>
              </w:rPr>
              <w:t>códigos mal otimizados</w:t>
            </w:r>
            <w:r w:rsidR="00621951">
              <w:t xml:space="preserve">”, </w:t>
            </w:r>
            <w:r w:rsidR="00621951" w:rsidRPr="00621951">
              <w:t>sem qualquer documentação de suporte.</w:t>
            </w:r>
            <w:r w:rsidR="00621951">
              <w:t xml:space="preserve"> </w:t>
            </w:r>
          </w:p>
        </w:tc>
      </w:tr>
      <w:tr w:rsidR="00D14D2E" w:rsidRPr="009612C8" w14:paraId="34B9AE30" w14:textId="77777777" w:rsidTr="00675504">
        <w:tc>
          <w:tcPr>
            <w:tcW w:w="788" w:type="dxa"/>
            <w:vAlign w:val="center"/>
          </w:tcPr>
          <w:p w14:paraId="3C36BB00" w14:textId="7679449C" w:rsidR="00D14D2E" w:rsidRPr="00DF4B95" w:rsidRDefault="009A328A" w:rsidP="00D14D2E">
            <w:pPr>
              <w:pStyle w:val="PargrafodaLista"/>
              <w:numPr>
                <w:ilvl w:val="0"/>
                <w:numId w:val="0"/>
              </w:numPr>
              <w:spacing w:before="60" w:after="60" w:line="360" w:lineRule="exact"/>
              <w:jc w:val="center"/>
            </w:pPr>
            <w:r>
              <w:t>20</w:t>
            </w:r>
          </w:p>
        </w:tc>
        <w:tc>
          <w:tcPr>
            <w:tcW w:w="4594" w:type="dxa"/>
            <w:vAlign w:val="center"/>
          </w:tcPr>
          <w:p w14:paraId="1AB0D009" w14:textId="1144D4DA" w:rsidR="00D14D2E" w:rsidRPr="00452F2C" w:rsidRDefault="00452F2C" w:rsidP="009A328A">
            <w:pPr>
              <w:pStyle w:val="PargrafodaLista"/>
              <w:numPr>
                <w:ilvl w:val="0"/>
                <w:numId w:val="0"/>
              </w:numPr>
              <w:rPr>
                <w:i/>
                <w:iCs/>
              </w:rPr>
            </w:pPr>
            <w:r w:rsidRPr="00452F2C">
              <w:rPr>
                <w:i/>
                <w:iCs/>
              </w:rPr>
              <w:t xml:space="preserve">Problema: </w:t>
            </w:r>
            <w:r w:rsidR="00D14D2E" w:rsidRPr="00452F2C">
              <w:rPr>
                <w:i/>
                <w:iCs/>
              </w:rPr>
              <w:t xml:space="preserve">Problemas de cancelamento de contrato / Não Subiu no Service. </w:t>
            </w:r>
            <w:r>
              <w:rPr>
                <w:i/>
                <w:iCs/>
              </w:rPr>
              <w:t xml:space="preserve">Impacto: </w:t>
            </w:r>
            <w:r w:rsidR="00D14D2E" w:rsidRPr="00452F2C">
              <w:rPr>
                <w:i/>
                <w:iCs/>
              </w:rPr>
              <w:t xml:space="preserve">Inconsistências entre sistemas e impacto </w:t>
            </w:r>
            <w:r w:rsidR="00D14D2E" w:rsidRPr="00452F2C">
              <w:rPr>
                <w:i/>
                <w:iCs/>
              </w:rPr>
              <w:lastRenderedPageBreak/>
              <w:t xml:space="preserve">na experiência do cliente. </w:t>
            </w:r>
            <w:r w:rsidR="00C32519" w:rsidRPr="00C32519">
              <w:rPr>
                <w:i/>
                <w:iCs/>
              </w:rPr>
              <w:t xml:space="preserve">Para os problemas enfrentados nesta funcionalidade, foram abertos 2582 chamados (tickets) junto à </w:t>
            </w:r>
            <w:proofErr w:type="spellStart"/>
            <w:r w:rsidR="00C32519" w:rsidRPr="00C32519">
              <w:rPr>
                <w:i/>
                <w:iCs/>
              </w:rPr>
              <w:t>Seidor</w:t>
            </w:r>
            <w:proofErr w:type="spellEnd"/>
            <w:r w:rsidR="00C32519" w:rsidRPr="00C32519">
              <w:rPr>
                <w:i/>
                <w:iCs/>
              </w:rPr>
              <w:t xml:space="preserve"> para resolução, sendo que destes, 880 tickets levaram mais de 2 dias para a resolução e 818 tickets não têm data de resolução até o momento.</w:t>
            </w:r>
          </w:p>
        </w:tc>
        <w:tc>
          <w:tcPr>
            <w:tcW w:w="3962" w:type="dxa"/>
            <w:vAlign w:val="center"/>
          </w:tcPr>
          <w:p w14:paraId="0C29A55E" w14:textId="0E890585" w:rsidR="00D14D2E" w:rsidRPr="00C32519" w:rsidRDefault="000F44A6" w:rsidP="00D14D2E">
            <w:pPr>
              <w:pStyle w:val="PargrafodaLista"/>
              <w:numPr>
                <w:ilvl w:val="0"/>
                <w:numId w:val="0"/>
              </w:numPr>
              <w:spacing w:before="60" w:after="60" w:line="360" w:lineRule="exact"/>
            </w:pPr>
            <w:r>
              <w:lastRenderedPageBreak/>
              <w:t xml:space="preserve">Não há elementos mínimos para a análise da questão. Não há quaisquer documentos relacionados à suposta </w:t>
            </w:r>
            <w:r>
              <w:lastRenderedPageBreak/>
              <w:t xml:space="preserve">“falha”, e o Laudo Grant Thornton não </w:t>
            </w:r>
            <w:r w:rsidR="00C32519">
              <w:t>detalha quais seriam as “</w:t>
            </w:r>
            <w:r w:rsidR="00C32519">
              <w:rPr>
                <w:i/>
                <w:iCs/>
              </w:rPr>
              <w:t>inconsistências</w:t>
            </w:r>
            <w:r w:rsidR="00C32519">
              <w:t>”, e tampouco apresenta registro dos alegados “2582</w:t>
            </w:r>
            <w:r w:rsidR="0057541A">
              <w:t xml:space="preserve"> chamados” abertos, impossibilitando qualquer resposta da </w:t>
            </w:r>
            <w:proofErr w:type="spellStart"/>
            <w:r w:rsidR="0057541A">
              <w:t>Seidor</w:t>
            </w:r>
            <w:proofErr w:type="spellEnd"/>
            <w:r w:rsidR="0057541A">
              <w:t>.</w:t>
            </w:r>
          </w:p>
        </w:tc>
      </w:tr>
    </w:tbl>
    <w:p w14:paraId="1CA196DE" w14:textId="12AD7F4B" w:rsidR="0057541A" w:rsidRPr="0004029F" w:rsidRDefault="00611E7E" w:rsidP="0057541A">
      <w:pPr>
        <w:pStyle w:val="PargrafodaLista"/>
        <w:rPr>
          <w:lang w:val="pt-BR"/>
        </w:rPr>
      </w:pPr>
      <w:r>
        <w:rPr>
          <w:lang w:val="pt-BR"/>
        </w:rPr>
        <w:lastRenderedPageBreak/>
        <w:t>D</w:t>
      </w:r>
      <w:r w:rsidR="0057541A">
        <w:rPr>
          <w:lang w:val="pt-BR"/>
        </w:rPr>
        <w:t>iante do quanto acima exposto,</w:t>
      </w:r>
      <w:r>
        <w:rPr>
          <w:lang w:val="pt-BR"/>
        </w:rPr>
        <w:t xml:space="preserve"> observa-se, mais uma vez, que</w:t>
      </w:r>
      <w:r w:rsidR="0057541A">
        <w:rPr>
          <w:lang w:val="pt-BR"/>
        </w:rPr>
        <w:t xml:space="preserve"> </w:t>
      </w:r>
      <w:r w:rsidR="0057541A">
        <w:rPr>
          <w:b/>
          <w:bCs/>
          <w:u w:val="single"/>
          <w:lang w:val="pt-BR"/>
        </w:rPr>
        <w:t>nenhuma</w:t>
      </w:r>
      <w:r w:rsidR="0057541A" w:rsidRPr="00F07116">
        <w:rPr>
          <w:lang w:val="pt-BR"/>
        </w:rPr>
        <w:t xml:space="preserve"> das 1</w:t>
      </w:r>
      <w:r w:rsidR="0057541A">
        <w:rPr>
          <w:lang w:val="pt-BR"/>
        </w:rPr>
        <w:t>4</w:t>
      </w:r>
      <w:r w:rsidR="0057541A" w:rsidRPr="00F07116">
        <w:rPr>
          <w:lang w:val="pt-BR"/>
        </w:rPr>
        <w:t xml:space="preserve"> supostas falhas relacionadas </w:t>
      </w:r>
      <w:r>
        <w:rPr>
          <w:lang w:val="pt-BR"/>
        </w:rPr>
        <w:t>à</w:t>
      </w:r>
      <w:r w:rsidR="0057541A" w:rsidRPr="00F07116">
        <w:rPr>
          <w:lang w:val="pt-BR"/>
        </w:rPr>
        <w:t xml:space="preserve"> suposta </w:t>
      </w:r>
      <w:r w:rsidR="0057541A">
        <w:rPr>
          <w:i/>
          <w:iCs/>
          <w:lang w:val="pt-BR"/>
        </w:rPr>
        <w:t>“</w:t>
      </w:r>
      <w:r>
        <w:rPr>
          <w:i/>
          <w:iCs/>
          <w:lang w:val="pt-BR"/>
        </w:rPr>
        <w:t>ausência de implementação</w:t>
      </w:r>
      <w:r w:rsidR="0057541A">
        <w:rPr>
          <w:lang w:val="pt-BR"/>
        </w:rPr>
        <w:t>”</w:t>
      </w:r>
      <w:r>
        <w:rPr>
          <w:lang w:val="pt-BR"/>
        </w:rPr>
        <w:t xml:space="preserve"> e/ou “</w:t>
      </w:r>
      <w:r>
        <w:rPr>
          <w:i/>
          <w:iCs/>
          <w:lang w:val="pt-BR"/>
        </w:rPr>
        <w:t>falhas de funcionalidades</w:t>
      </w:r>
      <w:r>
        <w:rPr>
          <w:lang w:val="pt-BR"/>
        </w:rPr>
        <w:t>”</w:t>
      </w:r>
      <w:r w:rsidR="0057541A">
        <w:rPr>
          <w:lang w:val="pt-BR"/>
        </w:rPr>
        <w:t xml:space="preserve"> está relacionada a efetivos danos ou prejuízos sofridos pela Autora, </w:t>
      </w:r>
      <w:r w:rsidR="000743ED">
        <w:rPr>
          <w:lang w:val="pt-BR"/>
        </w:rPr>
        <w:t xml:space="preserve">não contém elementos mínimos para possibilitar a análise e resposta específica pela Ré </w:t>
      </w:r>
      <w:r w:rsidR="0057541A">
        <w:rPr>
          <w:lang w:val="pt-BR"/>
        </w:rPr>
        <w:t xml:space="preserve">e não podem ser consideradas violação das obrigações contratuais da </w:t>
      </w:r>
      <w:proofErr w:type="spellStart"/>
      <w:r w:rsidR="0057541A">
        <w:rPr>
          <w:lang w:val="pt-BR"/>
        </w:rPr>
        <w:t>Seidor</w:t>
      </w:r>
      <w:proofErr w:type="spellEnd"/>
      <w:r w:rsidR="0057541A">
        <w:rPr>
          <w:lang w:val="pt-BR"/>
        </w:rPr>
        <w:t>, principalmente para justificar o pleito da Autora de rescisão motivada dos Contratos.</w:t>
      </w:r>
    </w:p>
    <w:p w14:paraId="1531804E" w14:textId="42780E22" w:rsidR="009167F6" w:rsidRPr="00BE09A1" w:rsidRDefault="00803B5E" w:rsidP="00ED6B63">
      <w:pPr>
        <w:pStyle w:val="Ttulo1"/>
        <w:rPr>
          <w:lang w:val="pt-BR"/>
        </w:rPr>
      </w:pPr>
      <w:r>
        <w:rPr>
          <w:lang w:val="pt-BR"/>
        </w:rPr>
        <w:t xml:space="preserve">OS PEDIDOS DA AUTORA SÃO IMPROCEDENTES | </w:t>
      </w:r>
      <w:r w:rsidR="007434EC" w:rsidRPr="00BE09A1">
        <w:rPr>
          <w:lang w:val="pt-BR"/>
        </w:rPr>
        <w:t>O PROJETO FOI CONCLUÍDO PELA RÉ E ENTREGUE À AUTORA – AUSÊNCIA DE DESCUMPRIMENTO CONTRATUAL</w:t>
      </w:r>
    </w:p>
    <w:p w14:paraId="0874C51D" w14:textId="77777777" w:rsidR="007F47CC" w:rsidRDefault="00CB40E8" w:rsidP="00A8482E">
      <w:pPr>
        <w:pStyle w:val="PargrafodaLista"/>
        <w:rPr>
          <w:lang w:val="pt-BR"/>
        </w:rPr>
      </w:pPr>
      <w:r>
        <w:rPr>
          <w:lang w:val="pt-BR"/>
        </w:rPr>
        <w:t xml:space="preserve">A </w:t>
      </w:r>
      <w:proofErr w:type="spellStart"/>
      <w:r>
        <w:rPr>
          <w:lang w:val="pt-BR"/>
        </w:rPr>
        <w:t>Seidor</w:t>
      </w:r>
      <w:proofErr w:type="spellEnd"/>
      <w:r>
        <w:rPr>
          <w:lang w:val="pt-BR"/>
        </w:rPr>
        <w:t xml:space="preserve"> já demonstrou, acima, que o Projeto </w:t>
      </w:r>
      <w:proofErr w:type="spellStart"/>
      <w:r>
        <w:rPr>
          <w:lang w:val="pt-BR"/>
        </w:rPr>
        <w:t>Brisanet</w:t>
      </w:r>
      <w:proofErr w:type="spellEnd"/>
      <w:r>
        <w:rPr>
          <w:lang w:val="pt-BR"/>
        </w:rPr>
        <w:t xml:space="preserve"> foi regularmente desenvolvido conforme </w:t>
      </w:r>
      <w:r w:rsidR="007F47CC">
        <w:rPr>
          <w:lang w:val="pt-BR"/>
        </w:rPr>
        <w:t xml:space="preserve">o </w:t>
      </w:r>
      <w:r>
        <w:rPr>
          <w:lang w:val="pt-BR"/>
        </w:rPr>
        <w:t>planejado</w:t>
      </w:r>
      <w:r w:rsidR="007F47CC">
        <w:rPr>
          <w:lang w:val="pt-BR"/>
        </w:rPr>
        <w:t xml:space="preserve">, e que mesmo as alterações de cronograma apontadas pela Autora foram previamente acordadas entre as Partes e especificamente aprovadas pela </w:t>
      </w:r>
      <w:proofErr w:type="spellStart"/>
      <w:r w:rsidR="007F47CC">
        <w:rPr>
          <w:lang w:val="pt-BR"/>
        </w:rPr>
        <w:t>Brisanet</w:t>
      </w:r>
      <w:proofErr w:type="spellEnd"/>
      <w:r>
        <w:rPr>
          <w:lang w:val="pt-BR"/>
        </w:rPr>
        <w:t xml:space="preserve">. </w:t>
      </w:r>
    </w:p>
    <w:p w14:paraId="5B0214EF" w14:textId="77777777" w:rsidR="0038414C" w:rsidRPr="00444F4A" w:rsidRDefault="00416BEB" w:rsidP="00A8482E">
      <w:pPr>
        <w:pStyle w:val="PargrafodaLista"/>
        <w:rPr>
          <w:lang w:val="pt-BR"/>
        </w:rPr>
      </w:pPr>
      <w:r>
        <w:rPr>
          <w:lang w:val="pt-BR"/>
        </w:rPr>
        <w:t>Também já se demonstrou que o</w:t>
      </w:r>
      <w:r w:rsidR="00754A07">
        <w:rPr>
          <w:lang w:val="pt-BR"/>
        </w:rPr>
        <w:t xml:space="preserve"> sistema SAP</w:t>
      </w:r>
      <w:r>
        <w:rPr>
          <w:lang w:val="pt-BR"/>
        </w:rPr>
        <w:t xml:space="preserve"> entregue à </w:t>
      </w:r>
      <w:proofErr w:type="spellStart"/>
      <w:r>
        <w:rPr>
          <w:lang w:val="pt-BR"/>
        </w:rPr>
        <w:t>Brisanet</w:t>
      </w:r>
      <w:proofErr w:type="spellEnd"/>
      <w:r w:rsidR="00754A07">
        <w:rPr>
          <w:lang w:val="pt-BR"/>
        </w:rPr>
        <w:t xml:space="preserve"> foi </w:t>
      </w:r>
      <w:r w:rsidR="00A03A51">
        <w:rPr>
          <w:lang w:val="pt-BR"/>
        </w:rPr>
        <w:t xml:space="preserve">desenvolvido ao longo de 2 (dois) anos, objeto de 5 (cinco) contratos distintos, dos quais apenas 2 (dois) estão efetivamente relacionados a essa lide: </w:t>
      </w:r>
      <w:r w:rsidR="00A03A51" w:rsidRPr="00444F4A">
        <w:rPr>
          <w:lang w:val="pt-BR"/>
        </w:rPr>
        <w:t xml:space="preserve">o Contrato de Implementação e o Contrato </w:t>
      </w:r>
      <w:r w:rsidR="0038414C" w:rsidRPr="00444F4A">
        <w:rPr>
          <w:lang w:val="pt-BR"/>
        </w:rPr>
        <w:t xml:space="preserve">de </w:t>
      </w:r>
      <w:proofErr w:type="spellStart"/>
      <w:r w:rsidR="0038414C" w:rsidRPr="00444F4A">
        <w:rPr>
          <w:lang w:val="pt-BR"/>
        </w:rPr>
        <w:t>Smart</w:t>
      </w:r>
      <w:proofErr w:type="spellEnd"/>
      <w:r w:rsidR="0038414C" w:rsidRPr="00444F4A">
        <w:rPr>
          <w:lang w:val="pt-BR"/>
        </w:rPr>
        <w:t xml:space="preserve"> </w:t>
      </w:r>
      <w:proofErr w:type="spellStart"/>
      <w:r w:rsidR="0038414C" w:rsidRPr="00444F4A">
        <w:rPr>
          <w:lang w:val="pt-BR"/>
        </w:rPr>
        <w:t>Attencion</w:t>
      </w:r>
      <w:proofErr w:type="spellEnd"/>
      <w:r w:rsidR="0038414C" w:rsidRPr="00444F4A">
        <w:rPr>
          <w:lang w:val="pt-BR"/>
        </w:rPr>
        <w:t xml:space="preserve">. </w:t>
      </w:r>
    </w:p>
    <w:p w14:paraId="42DF41DE" w14:textId="77777777" w:rsidR="00DB73E2" w:rsidRDefault="0038414C" w:rsidP="00A8482E">
      <w:pPr>
        <w:pStyle w:val="PargrafodaLista"/>
        <w:rPr>
          <w:lang w:val="pt-BR"/>
        </w:rPr>
      </w:pPr>
      <w:r>
        <w:rPr>
          <w:lang w:val="pt-BR"/>
        </w:rPr>
        <w:t xml:space="preserve">Os pleitos da Autora não fazem distinção entre os Contratos, mas é possível inferir que parte significativa de suas alegações está </w:t>
      </w:r>
      <w:r>
        <w:rPr>
          <w:lang w:val="pt-BR"/>
        </w:rPr>
        <w:lastRenderedPageBreak/>
        <w:t xml:space="preserve">relacionada ao Contrato de Implementação, </w:t>
      </w:r>
      <w:r w:rsidR="00DA69C5">
        <w:rPr>
          <w:lang w:val="pt-BR"/>
        </w:rPr>
        <w:t xml:space="preserve">que foi, efetivamente, o de maior </w:t>
      </w:r>
      <w:r w:rsidR="00DB73E2">
        <w:rPr>
          <w:lang w:val="pt-BR"/>
        </w:rPr>
        <w:t xml:space="preserve">valor financeiro e o que teve a duração mais longa. </w:t>
      </w:r>
    </w:p>
    <w:p w14:paraId="381E6737" w14:textId="636A25EF" w:rsidR="00754A07" w:rsidRPr="00CB40E8" w:rsidRDefault="00DB73E2" w:rsidP="00A8482E">
      <w:pPr>
        <w:pStyle w:val="PargrafodaLista"/>
        <w:rPr>
          <w:lang w:val="pt-BR"/>
        </w:rPr>
      </w:pPr>
      <w:r>
        <w:rPr>
          <w:lang w:val="pt-BR"/>
        </w:rPr>
        <w:t xml:space="preserve">Ao todo, o Contrato de Implementação foi desenvolvido em </w:t>
      </w:r>
      <w:r w:rsidR="00754A07">
        <w:rPr>
          <w:lang w:val="pt-BR"/>
        </w:rPr>
        <w:t>3</w:t>
      </w:r>
      <w:r w:rsidR="006058A0">
        <w:rPr>
          <w:lang w:val="pt-BR"/>
        </w:rPr>
        <w:t xml:space="preserve"> (três) fases principais, denominadas</w:t>
      </w:r>
      <w:r w:rsidR="00754A07">
        <w:rPr>
          <w:lang w:val="pt-BR"/>
        </w:rPr>
        <w:t xml:space="preserve"> Ondas, </w:t>
      </w:r>
      <w:r w:rsidR="006058A0">
        <w:rPr>
          <w:lang w:val="pt-BR"/>
        </w:rPr>
        <w:t>e ao final de cada uma delas houve a celebração de 2 (dois) ou até 3 (três) ci</w:t>
      </w:r>
      <w:r w:rsidR="009934CB">
        <w:rPr>
          <w:lang w:val="pt-BR"/>
        </w:rPr>
        <w:t>c</w:t>
      </w:r>
      <w:r w:rsidR="006058A0">
        <w:rPr>
          <w:lang w:val="pt-BR"/>
        </w:rPr>
        <w:t>los de teste</w:t>
      </w:r>
      <w:r w:rsidR="00754A07">
        <w:rPr>
          <w:lang w:val="pt-BR"/>
        </w:rPr>
        <w:t xml:space="preserve"> </w:t>
      </w:r>
      <w:r w:rsidR="009934CB">
        <w:rPr>
          <w:lang w:val="pt-BR"/>
        </w:rPr>
        <w:t xml:space="preserve">por ambas as Partes, e a Autora assinou os respectivos </w:t>
      </w:r>
      <w:r w:rsidR="00754A07">
        <w:rPr>
          <w:lang w:val="pt-BR"/>
        </w:rPr>
        <w:t xml:space="preserve">Termos de Aceite </w:t>
      </w:r>
      <w:r w:rsidR="009934CB">
        <w:rPr>
          <w:lang w:val="pt-BR"/>
        </w:rPr>
        <w:t>confirmando a entrega dos respectivos softwares</w:t>
      </w:r>
      <w:r w:rsidR="007A3918">
        <w:rPr>
          <w:lang w:val="pt-BR"/>
        </w:rPr>
        <w:t>.</w:t>
      </w:r>
    </w:p>
    <w:p w14:paraId="06433E7E" w14:textId="401F7950" w:rsidR="00A8482E" w:rsidRDefault="007A3918" w:rsidP="00A8482E">
      <w:pPr>
        <w:pStyle w:val="PargrafodaLista"/>
        <w:rPr>
          <w:lang w:val="pt-BR"/>
        </w:rPr>
      </w:pPr>
      <w:r>
        <w:rPr>
          <w:lang w:val="pt-BR"/>
        </w:rPr>
        <w:t>Nada obstante, a</w:t>
      </w:r>
      <w:r w:rsidR="0039797E">
        <w:rPr>
          <w:lang w:val="pt-BR"/>
        </w:rPr>
        <w:t xml:space="preserve"> Autora alega que</w:t>
      </w:r>
      <w:r w:rsidR="00E35D44">
        <w:rPr>
          <w:lang w:val="pt-BR"/>
        </w:rPr>
        <w:t>, “[u]</w:t>
      </w:r>
      <w:proofErr w:type="spellStart"/>
      <w:r w:rsidR="00E35D44" w:rsidRPr="00A72F8C">
        <w:rPr>
          <w:i/>
          <w:iCs/>
          <w:lang w:val="pt-BR"/>
        </w:rPr>
        <w:t>ltrapassada</w:t>
      </w:r>
      <w:proofErr w:type="spellEnd"/>
      <w:r w:rsidR="00E35D44" w:rsidRPr="00A72F8C">
        <w:rPr>
          <w:i/>
          <w:iCs/>
          <w:lang w:val="pt-BR"/>
        </w:rPr>
        <w:t xml:space="preserve"> a data de entrega do projeto, o sistema permanecia disfuncional</w:t>
      </w:r>
      <w:r w:rsidR="00CF0187" w:rsidRPr="00A72F8C">
        <w:rPr>
          <w:i/>
          <w:iCs/>
          <w:lang w:val="pt-BR"/>
        </w:rPr>
        <w:t>, mesmo após a prorrogação da data de conclusão</w:t>
      </w:r>
      <w:r w:rsidR="004227C5">
        <w:rPr>
          <w:lang w:val="pt-BR"/>
        </w:rPr>
        <w:t>”</w:t>
      </w:r>
      <w:r w:rsidR="00A72F8C">
        <w:rPr>
          <w:lang w:val="pt-BR"/>
        </w:rPr>
        <w:t xml:space="preserve"> e que, após “</w:t>
      </w:r>
      <w:r w:rsidR="00A72F8C">
        <w:rPr>
          <w:i/>
          <w:iCs/>
          <w:lang w:val="pt-BR"/>
        </w:rPr>
        <w:t>análise conduzida pelo setor de TI e negócios da Autora</w:t>
      </w:r>
      <w:r w:rsidR="007D6E39">
        <w:rPr>
          <w:i/>
          <w:iCs/>
          <w:lang w:val="pt-BR"/>
        </w:rPr>
        <w:t xml:space="preserve"> concluiu</w:t>
      </w:r>
      <w:r w:rsidR="007D6E39">
        <w:rPr>
          <w:lang w:val="pt-BR"/>
        </w:rPr>
        <w:t xml:space="preserve">[-se] </w:t>
      </w:r>
      <w:r w:rsidR="00665C65">
        <w:rPr>
          <w:i/>
          <w:iCs/>
          <w:lang w:val="pt-BR"/>
        </w:rPr>
        <w:t xml:space="preserve">que seria necessário refazer quase 80% </w:t>
      </w:r>
      <w:r w:rsidR="00A8482E">
        <w:rPr>
          <w:i/>
          <w:iCs/>
          <w:lang w:val="pt-BR"/>
        </w:rPr>
        <w:t xml:space="preserve">dos módulos </w:t>
      </w:r>
      <w:proofErr w:type="spellStart"/>
      <w:r w:rsidR="00A8482E">
        <w:rPr>
          <w:i/>
          <w:iCs/>
          <w:lang w:val="pt-BR"/>
        </w:rPr>
        <w:t>Commerce</w:t>
      </w:r>
      <w:proofErr w:type="spellEnd"/>
      <w:r w:rsidR="00A8482E">
        <w:rPr>
          <w:i/>
          <w:iCs/>
          <w:lang w:val="pt-BR"/>
        </w:rPr>
        <w:t xml:space="preserve"> e BRIM, razão pela qual a Autora comunicou a Ré </w:t>
      </w:r>
      <w:r w:rsidR="00E3303A">
        <w:rPr>
          <w:i/>
          <w:iCs/>
          <w:lang w:val="pt-BR"/>
        </w:rPr>
        <w:t>visando regularizar a situação ou restituir o valor investido no projeto, solicitações que não foram atendidas pela SEIDOR</w:t>
      </w:r>
      <w:r w:rsidR="00E3303A">
        <w:rPr>
          <w:lang w:val="pt-BR"/>
        </w:rPr>
        <w:t xml:space="preserve">”. </w:t>
      </w:r>
    </w:p>
    <w:p w14:paraId="0D761857" w14:textId="08F20A9B" w:rsidR="00072CF6" w:rsidRDefault="00CD4F86" w:rsidP="00A8482E">
      <w:pPr>
        <w:pStyle w:val="PargrafodaLista"/>
        <w:rPr>
          <w:lang w:val="pt-BR"/>
        </w:rPr>
      </w:pPr>
      <w:r>
        <w:rPr>
          <w:lang w:val="pt-BR"/>
        </w:rPr>
        <w:t>E c</w:t>
      </w:r>
      <w:r w:rsidR="005644E8">
        <w:rPr>
          <w:lang w:val="pt-BR"/>
        </w:rPr>
        <w:t xml:space="preserve">omo “prova” </w:t>
      </w:r>
      <w:r w:rsidR="003B24AC">
        <w:rPr>
          <w:lang w:val="pt-BR"/>
        </w:rPr>
        <w:t xml:space="preserve">dessa grave </w:t>
      </w:r>
      <w:r w:rsidR="00533A4E">
        <w:rPr>
          <w:lang w:val="pt-BR"/>
        </w:rPr>
        <w:t xml:space="preserve">e tardia </w:t>
      </w:r>
      <w:r w:rsidR="003B24AC">
        <w:rPr>
          <w:lang w:val="pt-BR"/>
        </w:rPr>
        <w:t xml:space="preserve">acusação, a Autora juntou aos autos </w:t>
      </w:r>
      <w:r w:rsidR="003B24AC" w:rsidRPr="00533A4E">
        <w:rPr>
          <w:lang w:val="pt-BR"/>
        </w:rPr>
        <w:t>um único e-mail</w:t>
      </w:r>
      <w:r w:rsidR="003B24AC">
        <w:rPr>
          <w:lang w:val="pt-BR"/>
        </w:rPr>
        <w:t xml:space="preserve"> enviado pelo Sr. Roberto Nogueira </w:t>
      </w:r>
      <w:r w:rsidR="007E241C">
        <w:rPr>
          <w:lang w:val="pt-BR"/>
        </w:rPr>
        <w:t>ao Sr. Augustin Duran</w:t>
      </w:r>
      <w:r w:rsidR="007E241C">
        <w:rPr>
          <w:rStyle w:val="Refdenotaderodap"/>
          <w:lang w:val="pt-BR"/>
        </w:rPr>
        <w:footnoteReference w:id="68"/>
      </w:r>
      <w:r w:rsidR="007E241C">
        <w:rPr>
          <w:lang w:val="pt-BR"/>
        </w:rPr>
        <w:t xml:space="preserve"> em 10.9.2024, em que cita</w:t>
      </w:r>
      <w:r w:rsidR="00D23377">
        <w:rPr>
          <w:lang w:val="pt-BR"/>
        </w:rPr>
        <w:t>, “</w:t>
      </w:r>
      <w:r w:rsidR="00D23377">
        <w:rPr>
          <w:i/>
          <w:iCs/>
          <w:lang w:val="pt-BR"/>
        </w:rPr>
        <w:t>como exemplo</w:t>
      </w:r>
      <w:r w:rsidR="00D23377">
        <w:rPr>
          <w:lang w:val="pt-BR"/>
        </w:rPr>
        <w:t>”, 10 (dez) supostos problemas</w:t>
      </w:r>
      <w:r w:rsidR="00D35897">
        <w:rPr>
          <w:lang w:val="pt-BR"/>
        </w:rPr>
        <w:t xml:space="preserve"> que, alegadamente, não teriam sido resolvidos pela Ré</w:t>
      </w:r>
      <w:r w:rsidR="0093304F">
        <w:rPr>
          <w:lang w:val="pt-BR"/>
        </w:rPr>
        <w:t xml:space="preserve">, além de um relatório elaborado </w:t>
      </w:r>
      <w:r w:rsidR="0093304F">
        <w:rPr>
          <w:i/>
          <w:iCs/>
          <w:lang w:val="pt-BR"/>
        </w:rPr>
        <w:t xml:space="preserve">a posteriori </w:t>
      </w:r>
      <w:r w:rsidR="0093304F">
        <w:rPr>
          <w:lang w:val="pt-BR"/>
        </w:rPr>
        <w:t>p</w:t>
      </w:r>
      <w:r w:rsidR="00072CF6">
        <w:rPr>
          <w:lang w:val="pt-BR"/>
        </w:rPr>
        <w:t xml:space="preserve">ela Grant Thornton que “milagrosamente” quadruplicou o número de problemas até então reportados à </w:t>
      </w:r>
      <w:proofErr w:type="spellStart"/>
      <w:r w:rsidR="00072CF6">
        <w:rPr>
          <w:lang w:val="pt-BR"/>
        </w:rPr>
        <w:t>Seidor</w:t>
      </w:r>
      <w:proofErr w:type="spellEnd"/>
      <w:r w:rsidR="00DF40A5">
        <w:rPr>
          <w:lang w:val="pt-BR"/>
        </w:rPr>
        <w:t>.</w:t>
      </w:r>
    </w:p>
    <w:p w14:paraId="7B8F3031" w14:textId="5A73810A" w:rsidR="00E3303A" w:rsidRDefault="00AA3801" w:rsidP="00A8482E">
      <w:pPr>
        <w:pStyle w:val="PargrafodaLista"/>
        <w:rPr>
          <w:lang w:val="pt-BR"/>
        </w:rPr>
      </w:pPr>
      <w:r>
        <w:rPr>
          <w:lang w:val="pt-BR"/>
        </w:rPr>
        <w:t>No entant</w:t>
      </w:r>
      <w:r w:rsidR="00696CB1">
        <w:rPr>
          <w:lang w:val="pt-BR"/>
        </w:rPr>
        <w:t>o</w:t>
      </w:r>
      <w:r>
        <w:rPr>
          <w:lang w:val="pt-BR"/>
        </w:rPr>
        <w:t xml:space="preserve">, nem o </w:t>
      </w:r>
      <w:r w:rsidR="003B572A">
        <w:rPr>
          <w:lang w:val="pt-BR"/>
        </w:rPr>
        <w:t>e-mail</w:t>
      </w:r>
      <w:r>
        <w:rPr>
          <w:lang w:val="pt-BR"/>
        </w:rPr>
        <w:t xml:space="preserve"> enviado pelo Sr. Roberto Nogueira e tampouco </w:t>
      </w:r>
      <w:r w:rsidR="003B572A">
        <w:rPr>
          <w:lang w:val="pt-BR"/>
        </w:rPr>
        <w:t xml:space="preserve">o Laudo Grant Thornton vieram acompanhados de qualquer indício de evidência das alegadas “falhas”, </w:t>
      </w:r>
      <w:r w:rsidR="00696CB1">
        <w:rPr>
          <w:lang w:val="pt-BR"/>
        </w:rPr>
        <w:t>e mesmo que essas alegações fossem verdadeiras, elas jamais poderiam justificar a alegação de rescisão motivada do Contrato.</w:t>
      </w:r>
      <w:r w:rsidR="00DF40A5">
        <w:rPr>
          <w:lang w:val="pt-BR"/>
        </w:rPr>
        <w:t xml:space="preserve"> </w:t>
      </w:r>
    </w:p>
    <w:p w14:paraId="2755B7C4" w14:textId="32515F42" w:rsidR="00172B30" w:rsidRDefault="008F6062" w:rsidP="00A8482E">
      <w:pPr>
        <w:pStyle w:val="PargrafodaLista"/>
        <w:rPr>
          <w:lang w:val="pt-BR"/>
        </w:rPr>
      </w:pPr>
      <w:r>
        <w:rPr>
          <w:lang w:val="pt-BR"/>
        </w:rPr>
        <w:t xml:space="preserve">Ainda assim, ao final de sua petição inicial, a Autora pediu </w:t>
      </w:r>
      <w:r>
        <w:rPr>
          <w:b/>
          <w:bCs/>
          <w:lang w:val="pt-BR"/>
        </w:rPr>
        <w:t xml:space="preserve">(a) </w:t>
      </w:r>
      <w:r>
        <w:rPr>
          <w:lang w:val="pt-BR"/>
        </w:rPr>
        <w:t>a declaração de nulidade das cláusulas 3.4 e 12.11</w:t>
      </w:r>
      <w:r w:rsidR="000346F3">
        <w:rPr>
          <w:lang w:val="pt-BR"/>
        </w:rPr>
        <w:t xml:space="preserve"> do Contrato </w:t>
      </w:r>
      <w:proofErr w:type="spellStart"/>
      <w:r w:rsidR="000346F3">
        <w:rPr>
          <w:lang w:val="pt-BR"/>
        </w:rPr>
        <w:t>Smart</w:t>
      </w:r>
      <w:proofErr w:type="spellEnd"/>
      <w:r w:rsidR="000346F3">
        <w:rPr>
          <w:lang w:val="pt-BR"/>
        </w:rPr>
        <w:t xml:space="preserve"> </w:t>
      </w:r>
      <w:proofErr w:type="spellStart"/>
      <w:r w:rsidR="000346F3">
        <w:rPr>
          <w:lang w:val="pt-BR"/>
        </w:rPr>
        <w:lastRenderedPageBreak/>
        <w:t>Attention</w:t>
      </w:r>
      <w:proofErr w:type="spellEnd"/>
      <w:r w:rsidR="000346F3">
        <w:rPr>
          <w:lang w:val="pt-BR"/>
        </w:rPr>
        <w:t xml:space="preserve">; </w:t>
      </w:r>
      <w:r w:rsidR="000346F3">
        <w:rPr>
          <w:b/>
          <w:bCs/>
          <w:lang w:val="pt-BR"/>
        </w:rPr>
        <w:t xml:space="preserve">(b) </w:t>
      </w:r>
      <w:r w:rsidR="000346F3">
        <w:rPr>
          <w:lang w:val="pt-BR"/>
        </w:rPr>
        <w:t>a declaração de rescisão e desfazimento da relação contratual</w:t>
      </w:r>
      <w:r w:rsidR="007A66F5">
        <w:rPr>
          <w:lang w:val="pt-BR"/>
        </w:rPr>
        <w:t>, em razão do alegado “inadimplemento absoluto” das obrigações da Ré</w:t>
      </w:r>
      <w:r w:rsidR="003B6B17">
        <w:rPr>
          <w:lang w:val="pt-BR"/>
        </w:rPr>
        <w:t xml:space="preserve">; </w:t>
      </w:r>
      <w:r w:rsidR="003B6B17">
        <w:rPr>
          <w:b/>
          <w:bCs/>
          <w:lang w:val="pt-BR"/>
        </w:rPr>
        <w:t xml:space="preserve">(c) </w:t>
      </w:r>
      <w:r w:rsidR="003B6B17">
        <w:rPr>
          <w:lang w:val="pt-BR"/>
        </w:rPr>
        <w:t xml:space="preserve">a declaração de inexigibilidade dos valores cobrados pela </w:t>
      </w:r>
      <w:proofErr w:type="spellStart"/>
      <w:r w:rsidR="003B6B17">
        <w:rPr>
          <w:lang w:val="pt-BR"/>
        </w:rPr>
        <w:t>Seidor</w:t>
      </w:r>
      <w:proofErr w:type="spellEnd"/>
      <w:r w:rsidR="003B6B17">
        <w:rPr>
          <w:lang w:val="pt-BR"/>
        </w:rPr>
        <w:t xml:space="preserve"> e, de forma subsidiária, </w:t>
      </w:r>
      <w:r w:rsidR="003B6B17">
        <w:rPr>
          <w:b/>
          <w:bCs/>
          <w:lang w:val="pt-BR"/>
        </w:rPr>
        <w:t xml:space="preserve">(d) </w:t>
      </w:r>
      <w:r w:rsidR="00A46F1D">
        <w:rPr>
          <w:lang w:val="pt-BR"/>
        </w:rPr>
        <w:t>a condenação da Ré ao pagamento de indenização por perdas e danos</w:t>
      </w:r>
      <w:r w:rsidR="00BA420D">
        <w:rPr>
          <w:lang w:val="pt-BR"/>
        </w:rPr>
        <w:t>.</w:t>
      </w:r>
    </w:p>
    <w:p w14:paraId="15F9F63E" w14:textId="77777777" w:rsidR="0069438F" w:rsidRDefault="007B6181" w:rsidP="00A8482E">
      <w:pPr>
        <w:pStyle w:val="PargrafodaLista"/>
        <w:rPr>
          <w:lang w:val="pt-BR"/>
        </w:rPr>
      </w:pPr>
      <w:r>
        <w:rPr>
          <w:lang w:val="pt-BR"/>
        </w:rPr>
        <w:t xml:space="preserve">A </w:t>
      </w:r>
      <w:proofErr w:type="spellStart"/>
      <w:r>
        <w:rPr>
          <w:lang w:val="pt-BR"/>
        </w:rPr>
        <w:t>Seidor</w:t>
      </w:r>
      <w:proofErr w:type="spellEnd"/>
      <w:r>
        <w:rPr>
          <w:lang w:val="pt-BR"/>
        </w:rPr>
        <w:t xml:space="preserve">, </w:t>
      </w:r>
      <w:r w:rsidR="00930DE2">
        <w:rPr>
          <w:lang w:val="pt-BR"/>
        </w:rPr>
        <w:t xml:space="preserve">nos capítulos acima, já rebateu suficientemente as alegações da Autora que constam da ação inicial, </w:t>
      </w:r>
      <w:r w:rsidR="00803B5E">
        <w:rPr>
          <w:lang w:val="pt-BR"/>
        </w:rPr>
        <w:t>e, abaixo, apenas reforçará a total improcedência dos pedidos da Autora</w:t>
      </w:r>
      <w:r w:rsidR="0069438F">
        <w:rPr>
          <w:lang w:val="pt-BR"/>
        </w:rPr>
        <w:t xml:space="preserve">. </w:t>
      </w:r>
    </w:p>
    <w:p w14:paraId="630A4651" w14:textId="77777777" w:rsidR="0023673B" w:rsidRDefault="0069438F" w:rsidP="00A8482E">
      <w:pPr>
        <w:pStyle w:val="PargrafodaLista"/>
        <w:rPr>
          <w:lang w:val="pt-BR"/>
        </w:rPr>
      </w:pPr>
      <w:r>
        <w:rPr>
          <w:lang w:val="pt-BR"/>
        </w:rPr>
        <w:t xml:space="preserve">De início, </w:t>
      </w:r>
      <w:r>
        <w:rPr>
          <w:b/>
          <w:bCs/>
          <w:lang w:val="pt-BR"/>
        </w:rPr>
        <w:t>(A)</w:t>
      </w:r>
      <w:r>
        <w:rPr>
          <w:lang w:val="pt-BR"/>
        </w:rPr>
        <w:t xml:space="preserve"> </w:t>
      </w:r>
      <w:r w:rsidR="004E0FCD">
        <w:rPr>
          <w:lang w:val="pt-BR"/>
        </w:rPr>
        <w:t xml:space="preserve">demonstrar-se-á que todos os Contratos celebrados entre as Partes foram devidamente cumpridos pela </w:t>
      </w:r>
      <w:proofErr w:type="spellStart"/>
      <w:r w:rsidR="004E0FCD">
        <w:rPr>
          <w:lang w:val="pt-BR"/>
        </w:rPr>
        <w:t>Seidor</w:t>
      </w:r>
      <w:proofErr w:type="spellEnd"/>
      <w:r w:rsidR="002876F9">
        <w:rPr>
          <w:lang w:val="pt-BR"/>
        </w:rPr>
        <w:t xml:space="preserve">, </w:t>
      </w:r>
      <w:r w:rsidR="00833389">
        <w:rPr>
          <w:lang w:val="pt-BR"/>
        </w:rPr>
        <w:t>com a anuência da Autora,</w:t>
      </w:r>
      <w:r w:rsidR="00843939">
        <w:rPr>
          <w:lang w:val="pt-BR"/>
        </w:rPr>
        <w:t xml:space="preserve"> e que</w:t>
      </w:r>
      <w:r w:rsidR="00F77C9C">
        <w:rPr>
          <w:lang w:val="pt-BR"/>
        </w:rPr>
        <w:t xml:space="preserve"> a pretensão por ela apresentada nessa ação configura comportamento contraditório vedado pelo nosso ordenamento jurídico (</w:t>
      </w:r>
      <w:proofErr w:type="spellStart"/>
      <w:r w:rsidR="00F77C9C">
        <w:rPr>
          <w:i/>
          <w:iCs/>
          <w:lang w:val="pt-BR"/>
        </w:rPr>
        <w:t>venire</w:t>
      </w:r>
      <w:proofErr w:type="spellEnd"/>
      <w:r w:rsidR="00F77C9C">
        <w:rPr>
          <w:i/>
          <w:iCs/>
          <w:lang w:val="pt-BR"/>
        </w:rPr>
        <w:t xml:space="preserve"> contra </w:t>
      </w:r>
      <w:proofErr w:type="spellStart"/>
      <w:r w:rsidR="00F77C9C">
        <w:rPr>
          <w:i/>
          <w:iCs/>
          <w:lang w:val="pt-BR"/>
        </w:rPr>
        <w:t>factum</w:t>
      </w:r>
      <w:proofErr w:type="spellEnd"/>
      <w:r w:rsidR="00F77C9C">
        <w:rPr>
          <w:i/>
          <w:iCs/>
          <w:lang w:val="pt-BR"/>
        </w:rPr>
        <w:t xml:space="preserve"> </w:t>
      </w:r>
      <w:proofErr w:type="spellStart"/>
      <w:r w:rsidR="00F77C9C">
        <w:rPr>
          <w:i/>
          <w:iCs/>
          <w:lang w:val="pt-BR"/>
        </w:rPr>
        <w:t>proprium</w:t>
      </w:r>
      <w:proofErr w:type="spellEnd"/>
      <w:r w:rsidR="00F77C9C">
        <w:rPr>
          <w:lang w:val="pt-BR"/>
        </w:rPr>
        <w:t>)</w:t>
      </w:r>
      <w:r w:rsidR="0023673B">
        <w:rPr>
          <w:lang w:val="pt-BR"/>
        </w:rPr>
        <w:t xml:space="preserve">. </w:t>
      </w:r>
    </w:p>
    <w:p w14:paraId="53565D80" w14:textId="77777777" w:rsidR="00E156AA" w:rsidRDefault="0023673B" w:rsidP="001B2A94">
      <w:pPr>
        <w:pStyle w:val="PargrafodaLista"/>
        <w:rPr>
          <w:lang w:val="pt-BR"/>
        </w:rPr>
      </w:pPr>
      <w:r w:rsidRPr="00E156AA">
        <w:rPr>
          <w:lang w:val="pt-BR"/>
        </w:rPr>
        <w:t>Na sequência, veremos que</w:t>
      </w:r>
      <w:r w:rsidR="00843939" w:rsidRPr="00E156AA">
        <w:rPr>
          <w:lang w:val="pt-BR"/>
        </w:rPr>
        <w:t xml:space="preserve"> </w:t>
      </w:r>
      <w:r w:rsidR="00843939" w:rsidRPr="00E156AA">
        <w:rPr>
          <w:b/>
          <w:bCs/>
          <w:lang w:val="pt-BR"/>
        </w:rPr>
        <w:t>(</w:t>
      </w:r>
      <w:r w:rsidR="0035365C" w:rsidRPr="00E156AA">
        <w:rPr>
          <w:b/>
          <w:bCs/>
          <w:lang w:val="pt-BR"/>
        </w:rPr>
        <w:t>B</w:t>
      </w:r>
      <w:r w:rsidR="00843939" w:rsidRPr="00E156AA">
        <w:rPr>
          <w:b/>
          <w:bCs/>
          <w:lang w:val="pt-BR"/>
        </w:rPr>
        <w:t xml:space="preserve">) </w:t>
      </w:r>
      <w:r w:rsidR="00843939" w:rsidRPr="00E156AA">
        <w:rPr>
          <w:lang w:val="pt-BR"/>
        </w:rPr>
        <w:t>não há qualquer fundamento ao</w:t>
      </w:r>
      <w:r w:rsidRPr="00E156AA">
        <w:rPr>
          <w:lang w:val="pt-BR"/>
        </w:rPr>
        <w:t>s</w:t>
      </w:r>
      <w:r w:rsidR="00843939" w:rsidRPr="00E156AA">
        <w:rPr>
          <w:lang w:val="pt-BR"/>
        </w:rPr>
        <w:t xml:space="preserve"> </w:t>
      </w:r>
      <w:r w:rsidRPr="00E156AA">
        <w:rPr>
          <w:lang w:val="pt-BR"/>
        </w:rPr>
        <w:t xml:space="preserve">fático ou jurídico aos </w:t>
      </w:r>
      <w:r w:rsidR="00843939" w:rsidRPr="00E156AA">
        <w:rPr>
          <w:lang w:val="pt-BR"/>
        </w:rPr>
        <w:t>pedido</w:t>
      </w:r>
      <w:r w:rsidRPr="00E156AA">
        <w:rPr>
          <w:lang w:val="pt-BR"/>
        </w:rPr>
        <w:t>s</w:t>
      </w:r>
      <w:r w:rsidR="00843939" w:rsidRPr="00E156AA">
        <w:rPr>
          <w:lang w:val="pt-BR"/>
        </w:rPr>
        <w:t xml:space="preserve"> </w:t>
      </w:r>
      <w:r w:rsidRPr="00E156AA">
        <w:rPr>
          <w:lang w:val="pt-BR"/>
        </w:rPr>
        <w:t>apresentados pela Autora nesta ação</w:t>
      </w:r>
      <w:r w:rsidR="007D1AFD" w:rsidRPr="00E156AA">
        <w:rPr>
          <w:lang w:val="pt-BR"/>
        </w:rPr>
        <w:t xml:space="preserve">, </w:t>
      </w:r>
      <w:r w:rsidR="00E156AA" w:rsidRPr="00E156AA">
        <w:rPr>
          <w:lang w:val="pt-BR"/>
        </w:rPr>
        <w:t xml:space="preserve">e </w:t>
      </w:r>
      <w:r w:rsidR="007D1AFD" w:rsidRPr="00E156AA">
        <w:rPr>
          <w:lang w:val="pt-BR"/>
        </w:rPr>
        <w:t>que, em verdade,</w:t>
      </w:r>
      <w:r w:rsidR="00E156AA" w:rsidRPr="00E156AA">
        <w:rPr>
          <w:lang w:val="pt-BR"/>
        </w:rPr>
        <w:t xml:space="preserve"> eles configuram</w:t>
      </w:r>
      <w:r w:rsidR="007D1AFD" w:rsidRPr="00E156AA">
        <w:rPr>
          <w:lang w:val="pt-BR"/>
        </w:rPr>
        <w:t xml:space="preserve"> </w:t>
      </w:r>
      <w:r w:rsidR="007D1AFD" w:rsidRPr="00E156AA">
        <w:rPr>
          <w:b/>
          <w:bCs/>
          <w:lang w:val="pt-BR"/>
        </w:rPr>
        <w:t>(</w:t>
      </w:r>
      <w:r w:rsidR="0035365C" w:rsidRPr="00E156AA">
        <w:rPr>
          <w:b/>
          <w:bCs/>
          <w:lang w:val="pt-BR"/>
        </w:rPr>
        <w:t>C</w:t>
      </w:r>
      <w:r w:rsidR="007D1AFD" w:rsidRPr="00E156AA">
        <w:rPr>
          <w:b/>
          <w:bCs/>
          <w:lang w:val="pt-BR"/>
        </w:rPr>
        <w:t>)</w:t>
      </w:r>
      <w:r w:rsidR="00E156AA" w:rsidRPr="00E156AA">
        <w:rPr>
          <w:b/>
          <w:bCs/>
          <w:lang w:val="pt-BR"/>
        </w:rPr>
        <w:t xml:space="preserve"> </w:t>
      </w:r>
      <w:r w:rsidR="003D45B7" w:rsidRPr="00E156AA">
        <w:rPr>
          <w:lang w:val="pt-BR"/>
        </w:rPr>
        <w:t>pretensão de enriquecimento sem causa</w:t>
      </w:r>
      <w:r w:rsidR="00E156AA">
        <w:rPr>
          <w:lang w:val="pt-BR"/>
        </w:rPr>
        <w:t xml:space="preserve">, igualmente vedada pela legislação brasileira. </w:t>
      </w:r>
    </w:p>
    <w:p w14:paraId="5891A0E5" w14:textId="4CC4C8A9" w:rsidR="005A4947" w:rsidRPr="00E156AA" w:rsidRDefault="00E156AA" w:rsidP="006D40F6">
      <w:pPr>
        <w:pStyle w:val="PargrafodaLista"/>
        <w:rPr>
          <w:lang w:val="pt-BR"/>
        </w:rPr>
      </w:pPr>
      <w:r w:rsidRPr="00E156AA">
        <w:rPr>
          <w:lang w:val="pt-BR"/>
        </w:rPr>
        <w:t>Por fim, veremos que</w:t>
      </w:r>
      <w:r w:rsidR="007E475A" w:rsidRPr="00E156AA">
        <w:rPr>
          <w:lang w:val="pt-BR"/>
        </w:rPr>
        <w:t xml:space="preserve"> </w:t>
      </w:r>
      <w:r w:rsidR="007E475A" w:rsidRPr="00E156AA">
        <w:rPr>
          <w:b/>
          <w:bCs/>
          <w:lang w:val="pt-BR"/>
        </w:rPr>
        <w:t>(</w:t>
      </w:r>
      <w:r w:rsidRPr="00E156AA">
        <w:rPr>
          <w:b/>
          <w:bCs/>
          <w:lang w:val="pt-BR"/>
        </w:rPr>
        <w:t>D</w:t>
      </w:r>
      <w:r w:rsidR="007E475A" w:rsidRPr="00E156AA">
        <w:rPr>
          <w:b/>
          <w:bCs/>
          <w:lang w:val="pt-BR"/>
        </w:rPr>
        <w:t xml:space="preserve">) </w:t>
      </w:r>
      <w:r w:rsidR="007E475A" w:rsidRPr="00E156AA">
        <w:rPr>
          <w:lang w:val="pt-BR"/>
        </w:rPr>
        <w:t xml:space="preserve">as cláusulas de limitação de </w:t>
      </w:r>
      <w:r w:rsidR="00947BF4" w:rsidRPr="00E156AA">
        <w:rPr>
          <w:lang w:val="pt-BR"/>
        </w:rPr>
        <w:t>responsabilidade previstas no</w:t>
      </w:r>
      <w:r w:rsidR="00C77471" w:rsidRPr="00E156AA">
        <w:rPr>
          <w:lang w:val="pt-BR"/>
        </w:rPr>
        <w:t>s Contratos são válidas e eficazes</w:t>
      </w:r>
      <w:r w:rsidRPr="00E156AA">
        <w:rPr>
          <w:lang w:val="pt-BR"/>
        </w:rPr>
        <w:t xml:space="preserve"> e que, de toda sorte, </w:t>
      </w:r>
      <w:r w:rsidR="00C77471" w:rsidRPr="00E156AA">
        <w:rPr>
          <w:b/>
          <w:bCs/>
          <w:lang w:val="pt-BR"/>
        </w:rPr>
        <w:t>(</w:t>
      </w:r>
      <w:r>
        <w:rPr>
          <w:b/>
          <w:bCs/>
          <w:lang w:val="pt-BR"/>
        </w:rPr>
        <w:t>E</w:t>
      </w:r>
      <w:r w:rsidR="00C77471" w:rsidRPr="00E156AA">
        <w:rPr>
          <w:b/>
          <w:bCs/>
          <w:lang w:val="pt-BR"/>
        </w:rPr>
        <w:t xml:space="preserve">) </w:t>
      </w:r>
      <w:r w:rsidR="00C77471" w:rsidRPr="00E156AA">
        <w:rPr>
          <w:lang w:val="pt-BR"/>
        </w:rPr>
        <w:t xml:space="preserve">o pedido subsidiário apresentado pela Autora, de </w:t>
      </w:r>
      <w:r w:rsidR="002D5843" w:rsidRPr="00E156AA">
        <w:rPr>
          <w:lang w:val="pt-BR"/>
        </w:rPr>
        <w:t xml:space="preserve">indenização por </w:t>
      </w:r>
      <w:r w:rsidR="00C77471" w:rsidRPr="00E156AA">
        <w:rPr>
          <w:lang w:val="pt-BR"/>
        </w:rPr>
        <w:t xml:space="preserve">alegados </w:t>
      </w:r>
      <w:r w:rsidR="002D5843" w:rsidRPr="00E156AA">
        <w:rPr>
          <w:lang w:val="pt-BR"/>
        </w:rPr>
        <w:t xml:space="preserve">(e não provados) </w:t>
      </w:r>
      <w:r w:rsidR="00C77471" w:rsidRPr="00E156AA">
        <w:rPr>
          <w:lang w:val="pt-BR"/>
        </w:rPr>
        <w:t xml:space="preserve">prejuízos </w:t>
      </w:r>
      <w:r w:rsidR="002D5843" w:rsidRPr="00E156AA">
        <w:rPr>
          <w:lang w:val="pt-BR"/>
        </w:rPr>
        <w:t xml:space="preserve">é igualmente </w:t>
      </w:r>
      <w:r w:rsidR="00EB12B2" w:rsidRPr="00E156AA">
        <w:rPr>
          <w:lang w:val="pt-BR"/>
        </w:rPr>
        <w:t>desprovido de qualquer fundamento</w:t>
      </w:r>
      <w:r w:rsidR="002D5843" w:rsidRPr="00E156AA">
        <w:rPr>
          <w:lang w:val="pt-BR"/>
        </w:rPr>
        <w:t>, devendo a ação ser julgada</w:t>
      </w:r>
      <w:r w:rsidR="00EB12B2" w:rsidRPr="00E156AA">
        <w:rPr>
          <w:lang w:val="pt-BR"/>
        </w:rPr>
        <w:t xml:space="preserve"> totalmente improcedente</w:t>
      </w:r>
      <w:r w:rsidR="00EE08D6" w:rsidRPr="00E156AA">
        <w:rPr>
          <w:lang w:val="pt-BR"/>
        </w:rPr>
        <w:t>.</w:t>
      </w:r>
    </w:p>
    <w:p w14:paraId="0B7AC920" w14:textId="183DADC1" w:rsidR="00020543" w:rsidRPr="008760DF" w:rsidRDefault="001A6E9F" w:rsidP="008760DF">
      <w:pPr>
        <w:pStyle w:val="Ttulo2"/>
        <w:numPr>
          <w:ilvl w:val="0"/>
          <w:numId w:val="27"/>
        </w:numPr>
        <w:rPr>
          <w:lang w:val="pt-BR"/>
        </w:rPr>
      </w:pPr>
      <w:r w:rsidRPr="008760DF">
        <w:rPr>
          <w:lang w:val="pt-BR"/>
        </w:rPr>
        <w:t>O</w:t>
      </w:r>
      <w:r w:rsidR="00460965">
        <w:rPr>
          <w:lang w:val="pt-BR"/>
        </w:rPr>
        <w:t>s</w:t>
      </w:r>
      <w:r w:rsidRPr="008760DF">
        <w:rPr>
          <w:lang w:val="pt-BR"/>
        </w:rPr>
        <w:t xml:space="preserve"> Contrato</w:t>
      </w:r>
      <w:r w:rsidR="00460965">
        <w:rPr>
          <w:lang w:val="pt-BR"/>
        </w:rPr>
        <w:t>s</w:t>
      </w:r>
      <w:r w:rsidRPr="008760DF">
        <w:rPr>
          <w:lang w:val="pt-BR"/>
        </w:rPr>
        <w:t xml:space="preserve"> fo</w:t>
      </w:r>
      <w:r w:rsidR="00460965">
        <w:rPr>
          <w:lang w:val="pt-BR"/>
        </w:rPr>
        <w:t>ram</w:t>
      </w:r>
      <w:r w:rsidRPr="008760DF">
        <w:rPr>
          <w:lang w:val="pt-BR"/>
        </w:rPr>
        <w:t xml:space="preserve"> cumprido</w:t>
      </w:r>
      <w:r w:rsidR="00460965">
        <w:rPr>
          <w:lang w:val="pt-BR"/>
        </w:rPr>
        <w:t>s</w:t>
      </w:r>
      <w:r w:rsidRPr="008760DF">
        <w:rPr>
          <w:lang w:val="pt-BR"/>
        </w:rPr>
        <w:t xml:space="preserve"> pela </w:t>
      </w:r>
      <w:proofErr w:type="spellStart"/>
      <w:r w:rsidRPr="008760DF">
        <w:rPr>
          <w:lang w:val="pt-BR"/>
        </w:rPr>
        <w:t>Seidor</w:t>
      </w:r>
      <w:proofErr w:type="spellEnd"/>
      <w:r w:rsidRPr="008760DF">
        <w:rPr>
          <w:lang w:val="pt-BR"/>
        </w:rPr>
        <w:t xml:space="preserve"> </w:t>
      </w:r>
      <w:r w:rsidR="00E52983" w:rsidRPr="008760DF">
        <w:rPr>
          <w:lang w:val="pt-BR"/>
        </w:rPr>
        <w:t>e extinto</w:t>
      </w:r>
      <w:r w:rsidR="00460965">
        <w:rPr>
          <w:lang w:val="pt-BR"/>
        </w:rPr>
        <w:t>s</w:t>
      </w:r>
      <w:r w:rsidR="00E52983" w:rsidRPr="008760DF">
        <w:rPr>
          <w:lang w:val="pt-BR"/>
        </w:rPr>
        <w:t xml:space="preserve"> por adimplemento</w:t>
      </w:r>
      <w:r w:rsidR="00CA65D7" w:rsidRPr="008760DF">
        <w:rPr>
          <w:lang w:val="pt-BR"/>
        </w:rPr>
        <w:t xml:space="preserve"> | A pretensão da Autora configura comportamento contraditório</w:t>
      </w:r>
    </w:p>
    <w:p w14:paraId="144BB4BA" w14:textId="77777777" w:rsidR="008055D9" w:rsidRDefault="006F5D2A" w:rsidP="00062470">
      <w:pPr>
        <w:pStyle w:val="PargrafodaLista"/>
        <w:rPr>
          <w:lang w:val="pt-BR"/>
        </w:rPr>
      </w:pPr>
      <w:r>
        <w:rPr>
          <w:lang w:val="pt-BR"/>
        </w:rPr>
        <w:t xml:space="preserve">A </w:t>
      </w:r>
      <w:proofErr w:type="spellStart"/>
      <w:r>
        <w:rPr>
          <w:lang w:val="pt-BR"/>
        </w:rPr>
        <w:t>Seidor</w:t>
      </w:r>
      <w:proofErr w:type="spellEnd"/>
      <w:r>
        <w:rPr>
          <w:lang w:val="pt-BR"/>
        </w:rPr>
        <w:t xml:space="preserve"> já demonstrou</w:t>
      </w:r>
      <w:r w:rsidR="00B62E4B">
        <w:rPr>
          <w:lang w:val="pt-BR"/>
        </w:rPr>
        <w:t>, no item II.B acima,</w:t>
      </w:r>
      <w:r>
        <w:rPr>
          <w:lang w:val="pt-BR"/>
        </w:rPr>
        <w:t xml:space="preserve"> que adimpliu integralmente com as suas obrigações contratuais. </w:t>
      </w:r>
      <w:r w:rsidR="00EA7118">
        <w:rPr>
          <w:lang w:val="pt-BR"/>
        </w:rPr>
        <w:t>Ao longo de 2 (dois) anos de relação</w:t>
      </w:r>
      <w:r w:rsidR="00B62E4B">
        <w:rPr>
          <w:lang w:val="pt-BR"/>
        </w:rPr>
        <w:t xml:space="preserve"> com a Autora</w:t>
      </w:r>
      <w:r w:rsidR="00EA7118">
        <w:rPr>
          <w:lang w:val="pt-BR"/>
        </w:rPr>
        <w:t>, foram 5 (cinco) contratos celebrados</w:t>
      </w:r>
      <w:r w:rsidR="002E2076">
        <w:rPr>
          <w:lang w:val="pt-BR"/>
        </w:rPr>
        <w:t xml:space="preserve"> com </w:t>
      </w:r>
      <w:r w:rsidR="002E2076">
        <w:rPr>
          <w:lang w:val="pt-BR"/>
        </w:rPr>
        <w:lastRenderedPageBreak/>
        <w:t xml:space="preserve">objetos distintos, em momentos distintos, </w:t>
      </w:r>
      <w:r w:rsidR="008055D9">
        <w:rPr>
          <w:lang w:val="pt-BR"/>
        </w:rPr>
        <w:t>e todos eles já devidamente cumpridos pela Ré.</w:t>
      </w:r>
    </w:p>
    <w:p w14:paraId="0B963023" w14:textId="4823C085" w:rsidR="00480839" w:rsidRDefault="00480839" w:rsidP="00062470">
      <w:pPr>
        <w:pStyle w:val="PargrafodaLista"/>
        <w:rPr>
          <w:lang w:val="pt-BR"/>
        </w:rPr>
      </w:pPr>
      <w:r>
        <w:rPr>
          <w:lang w:val="pt-BR"/>
        </w:rPr>
        <w:t xml:space="preserve">A bem da verdade, sequer há questões levantadas pela Autora em relação a 3 (três) dos Contratos, </w:t>
      </w:r>
      <w:r w:rsidR="009D2E32">
        <w:rPr>
          <w:lang w:val="pt-BR"/>
        </w:rPr>
        <w:t xml:space="preserve">tendo em vista que a sua narrativa aborda apenas questões relacionadas ao Contrato de Implementação e ao Contrato de </w:t>
      </w:r>
      <w:proofErr w:type="spellStart"/>
      <w:r w:rsidR="009D2E32">
        <w:rPr>
          <w:lang w:val="pt-BR"/>
        </w:rPr>
        <w:t>Smart</w:t>
      </w:r>
      <w:proofErr w:type="spellEnd"/>
      <w:r w:rsidR="009D2E32">
        <w:rPr>
          <w:lang w:val="pt-BR"/>
        </w:rPr>
        <w:t xml:space="preserve"> </w:t>
      </w:r>
      <w:proofErr w:type="spellStart"/>
      <w:r w:rsidR="009D2E32">
        <w:rPr>
          <w:lang w:val="pt-BR"/>
        </w:rPr>
        <w:t>Attention</w:t>
      </w:r>
      <w:proofErr w:type="spellEnd"/>
      <w:r w:rsidR="00A12F61">
        <w:rPr>
          <w:lang w:val="pt-BR"/>
        </w:rPr>
        <w:t>.</w:t>
      </w:r>
    </w:p>
    <w:p w14:paraId="528D4763" w14:textId="6D5DC279" w:rsidR="00AF7D54" w:rsidRPr="00A00215" w:rsidRDefault="00A12F61" w:rsidP="00C066EF">
      <w:pPr>
        <w:pStyle w:val="PargrafodaLista"/>
        <w:rPr>
          <w:lang w:val="pt-BR"/>
        </w:rPr>
      </w:pPr>
      <w:r w:rsidRPr="00A00215">
        <w:rPr>
          <w:lang w:val="pt-BR"/>
        </w:rPr>
        <w:t>Em relação ao</w:t>
      </w:r>
      <w:r w:rsidR="00475068" w:rsidRPr="00A00215">
        <w:rPr>
          <w:lang w:val="pt-BR"/>
        </w:rPr>
        <w:t xml:space="preserve"> </w:t>
      </w:r>
      <w:r w:rsidR="00933D94" w:rsidRPr="00A00215">
        <w:rPr>
          <w:lang w:val="pt-BR"/>
        </w:rPr>
        <w:t>Contrato de Implementação</w:t>
      </w:r>
      <w:r w:rsidRPr="00A00215">
        <w:rPr>
          <w:lang w:val="pt-BR"/>
        </w:rPr>
        <w:t>, também se demonstrou, em especial no item III</w:t>
      </w:r>
      <w:r w:rsidR="00A00215">
        <w:rPr>
          <w:lang w:val="pt-BR"/>
        </w:rPr>
        <w:t>.A</w:t>
      </w:r>
      <w:r w:rsidRPr="00A00215">
        <w:rPr>
          <w:lang w:val="pt-BR"/>
        </w:rPr>
        <w:t xml:space="preserve"> acima, que apesar de ele ter </w:t>
      </w:r>
      <w:r w:rsidR="00475068" w:rsidRPr="00A00215">
        <w:rPr>
          <w:lang w:val="pt-BR"/>
        </w:rPr>
        <w:t>sido</w:t>
      </w:r>
      <w:r w:rsidR="00933D94" w:rsidRPr="00A00215">
        <w:rPr>
          <w:lang w:val="pt-BR"/>
        </w:rPr>
        <w:t xml:space="preserve"> </w:t>
      </w:r>
      <w:r w:rsidR="0071118C" w:rsidRPr="00A00215">
        <w:rPr>
          <w:lang w:val="pt-BR"/>
        </w:rPr>
        <w:t>severamente impactado pelas dez</w:t>
      </w:r>
      <w:r w:rsidR="00F76773" w:rsidRPr="00A00215">
        <w:rPr>
          <w:lang w:val="pt-BR"/>
        </w:rPr>
        <w:t xml:space="preserve">enas de </w:t>
      </w:r>
      <w:r w:rsidR="0071118C" w:rsidRPr="00A00215">
        <w:rPr>
          <w:lang w:val="pt-BR"/>
        </w:rPr>
        <w:t xml:space="preserve">Solicitações de Mudança apresentadas </w:t>
      </w:r>
      <w:r w:rsidR="00F76773" w:rsidRPr="00A00215">
        <w:rPr>
          <w:lang w:val="pt-BR"/>
        </w:rPr>
        <w:t xml:space="preserve">pela Autora, </w:t>
      </w:r>
      <w:r w:rsidR="00475068" w:rsidRPr="00A00215">
        <w:rPr>
          <w:lang w:val="pt-BR"/>
        </w:rPr>
        <w:t xml:space="preserve">a </w:t>
      </w:r>
      <w:proofErr w:type="spellStart"/>
      <w:r w:rsidR="00475068" w:rsidRPr="00A00215">
        <w:rPr>
          <w:lang w:val="pt-BR"/>
        </w:rPr>
        <w:t>Seidor</w:t>
      </w:r>
      <w:proofErr w:type="spellEnd"/>
      <w:r w:rsidR="00475068" w:rsidRPr="00A00215">
        <w:rPr>
          <w:lang w:val="pt-BR"/>
        </w:rPr>
        <w:t xml:space="preserve"> conseguiu concluí-lo </w:t>
      </w:r>
      <w:r w:rsidR="008303AD" w:rsidRPr="00A00215">
        <w:rPr>
          <w:lang w:val="pt-BR"/>
        </w:rPr>
        <w:t xml:space="preserve">antes mesmo do decurso do prazo acordado entre as Partes </w:t>
      </w:r>
      <w:r w:rsidR="00133C73" w:rsidRPr="00A00215">
        <w:rPr>
          <w:lang w:val="pt-BR"/>
        </w:rPr>
        <w:t xml:space="preserve">no cronograma ajustado do Projeto </w:t>
      </w:r>
      <w:proofErr w:type="spellStart"/>
      <w:r w:rsidR="00133C73" w:rsidRPr="00A00215">
        <w:rPr>
          <w:lang w:val="pt-BR"/>
        </w:rPr>
        <w:t>Brisanet</w:t>
      </w:r>
      <w:proofErr w:type="spellEnd"/>
      <w:r w:rsidR="00AF7D54" w:rsidRPr="00A00215">
        <w:rPr>
          <w:lang w:val="pt-BR"/>
        </w:rPr>
        <w:t xml:space="preserve">. Afinal, o atraso total causado pelas Solicitações de Mudança foi de ao menos </w:t>
      </w:r>
      <w:r w:rsidR="00AF7D54" w:rsidRPr="00A00215">
        <w:rPr>
          <w:b/>
          <w:bCs/>
          <w:u w:val="single"/>
          <w:lang w:val="pt-BR"/>
        </w:rPr>
        <w:t>491 dias úteis</w:t>
      </w:r>
      <w:r w:rsidR="00AF7D54" w:rsidRPr="00A00215">
        <w:rPr>
          <w:lang w:val="pt-BR"/>
        </w:rPr>
        <w:t xml:space="preserve">, o que representa um </w:t>
      </w:r>
      <w:r w:rsidR="00AF7D54" w:rsidRPr="00A00215">
        <w:rPr>
          <w:b/>
          <w:bCs/>
          <w:u w:val="single"/>
          <w:lang w:val="pt-BR"/>
        </w:rPr>
        <w:t>atraso total de 1 (um) ano, 11 (onze) meses e 1 (uma semana) ao cronograma inicialmente previsto</w:t>
      </w:r>
      <w:r w:rsidR="00AF7D54" w:rsidRPr="00A00215">
        <w:rPr>
          <w:lang w:val="pt-BR"/>
        </w:rPr>
        <w:t>.</w:t>
      </w:r>
    </w:p>
    <w:p w14:paraId="5F940E79" w14:textId="47F75DAD" w:rsidR="00BC04A4" w:rsidRDefault="00AF7D54" w:rsidP="00AF7D54">
      <w:pPr>
        <w:pStyle w:val="PargrafodaLista"/>
        <w:rPr>
          <w:lang w:val="pt-BR"/>
        </w:rPr>
      </w:pPr>
      <w:r>
        <w:rPr>
          <w:lang w:val="pt-BR"/>
        </w:rPr>
        <w:t xml:space="preserve">Se considerarmos que, em seu planejamento inicial, a </w:t>
      </w:r>
      <w:proofErr w:type="spellStart"/>
      <w:r>
        <w:rPr>
          <w:lang w:val="pt-BR"/>
        </w:rPr>
        <w:t>Seidor</w:t>
      </w:r>
      <w:proofErr w:type="spellEnd"/>
      <w:r>
        <w:rPr>
          <w:lang w:val="pt-BR"/>
        </w:rPr>
        <w:t xml:space="preserve"> planejava finalizar o Projeto </w:t>
      </w:r>
      <w:proofErr w:type="spellStart"/>
      <w:r>
        <w:rPr>
          <w:lang w:val="pt-BR"/>
        </w:rPr>
        <w:t>Brisanet</w:t>
      </w:r>
      <w:proofErr w:type="spellEnd"/>
      <w:r>
        <w:rPr>
          <w:lang w:val="pt-BR"/>
        </w:rPr>
        <w:t xml:space="preserve"> até agosto/2023, e que o </w:t>
      </w:r>
      <w:r w:rsidR="00A3319D">
        <w:rPr>
          <w:lang w:val="pt-BR"/>
        </w:rPr>
        <w:t xml:space="preserve">prazo ajustado em razão das Solicitações de Mudança </w:t>
      </w:r>
      <w:r w:rsidR="00A3319D" w:rsidRPr="00BC04A4">
        <w:rPr>
          <w:b/>
          <w:bCs/>
          <w:u w:val="single"/>
          <w:lang w:val="pt-BR"/>
        </w:rPr>
        <w:t xml:space="preserve">findaria apenas em </w:t>
      </w:r>
      <w:r w:rsidR="00BC04A4" w:rsidRPr="00BC04A4">
        <w:rPr>
          <w:b/>
          <w:bCs/>
          <w:u w:val="single"/>
          <w:lang w:val="pt-BR"/>
        </w:rPr>
        <w:t>julho/2025</w:t>
      </w:r>
      <w:r w:rsidR="00EA24F4">
        <w:rPr>
          <w:lang w:val="pt-BR"/>
        </w:rPr>
        <w:t xml:space="preserve">, inegável que o Projeto </w:t>
      </w:r>
      <w:proofErr w:type="spellStart"/>
      <w:r w:rsidR="00EA24F4">
        <w:rPr>
          <w:lang w:val="pt-BR"/>
        </w:rPr>
        <w:t>Brisanet</w:t>
      </w:r>
      <w:proofErr w:type="spellEnd"/>
      <w:r w:rsidR="00EA24F4">
        <w:rPr>
          <w:lang w:val="pt-BR"/>
        </w:rPr>
        <w:t xml:space="preserve"> foi concluído pela </w:t>
      </w:r>
      <w:proofErr w:type="spellStart"/>
      <w:r w:rsidR="00EA24F4">
        <w:rPr>
          <w:lang w:val="pt-BR"/>
        </w:rPr>
        <w:t>Seidor</w:t>
      </w:r>
      <w:proofErr w:type="spellEnd"/>
      <w:r w:rsidR="00EA24F4">
        <w:rPr>
          <w:lang w:val="pt-BR"/>
        </w:rPr>
        <w:t xml:space="preserve"> muito antes do prazo contratual.</w:t>
      </w:r>
    </w:p>
    <w:p w14:paraId="161A1D13" w14:textId="77777777" w:rsidR="006F68AE" w:rsidRDefault="00A00215" w:rsidP="00AF7D54">
      <w:pPr>
        <w:pStyle w:val="PargrafodaLista"/>
        <w:rPr>
          <w:lang w:val="pt-BR"/>
        </w:rPr>
      </w:pPr>
      <w:r>
        <w:rPr>
          <w:lang w:val="pt-BR"/>
        </w:rPr>
        <w:t xml:space="preserve">A </w:t>
      </w:r>
      <w:proofErr w:type="spellStart"/>
      <w:r>
        <w:rPr>
          <w:lang w:val="pt-BR"/>
        </w:rPr>
        <w:t>Seidor</w:t>
      </w:r>
      <w:proofErr w:type="spellEnd"/>
      <w:r>
        <w:rPr>
          <w:lang w:val="pt-BR"/>
        </w:rPr>
        <w:t xml:space="preserve"> também demonstrou que</w:t>
      </w:r>
      <w:r w:rsidR="00E23A39">
        <w:rPr>
          <w:lang w:val="pt-BR"/>
        </w:rPr>
        <w:t xml:space="preserve"> a Autora não apenas solicitou e </w:t>
      </w:r>
      <w:r w:rsidR="00E23A39">
        <w:rPr>
          <w:b/>
          <w:bCs/>
          <w:u w:val="single"/>
          <w:lang w:val="pt-BR"/>
        </w:rPr>
        <w:t>assinou as Solicitações de Mudança</w:t>
      </w:r>
      <w:r w:rsidR="00E23A39">
        <w:rPr>
          <w:lang w:val="pt-BR"/>
        </w:rPr>
        <w:t xml:space="preserve">, que alteraram o cronograma do Projeto </w:t>
      </w:r>
      <w:proofErr w:type="spellStart"/>
      <w:r w:rsidR="00E23A39">
        <w:rPr>
          <w:lang w:val="pt-BR"/>
        </w:rPr>
        <w:t>Brisanet</w:t>
      </w:r>
      <w:proofErr w:type="spellEnd"/>
      <w:r w:rsidR="00E23A39">
        <w:rPr>
          <w:lang w:val="pt-BR"/>
        </w:rPr>
        <w:t xml:space="preserve">, como também </w:t>
      </w:r>
      <w:r w:rsidR="00801D9E">
        <w:rPr>
          <w:lang w:val="pt-BR"/>
        </w:rPr>
        <w:t>aprovou e assinou os</w:t>
      </w:r>
      <w:r w:rsidR="00BC04A4">
        <w:rPr>
          <w:lang w:val="pt-BR"/>
        </w:rPr>
        <w:t xml:space="preserve"> </w:t>
      </w:r>
      <w:r w:rsidR="00AF7D54">
        <w:rPr>
          <w:lang w:val="pt-BR"/>
        </w:rPr>
        <w:t>Termo</w:t>
      </w:r>
      <w:r w:rsidR="00801D9E">
        <w:rPr>
          <w:lang w:val="pt-BR"/>
        </w:rPr>
        <w:t>s</w:t>
      </w:r>
      <w:r w:rsidR="00AF7D54">
        <w:rPr>
          <w:lang w:val="pt-BR"/>
        </w:rPr>
        <w:t xml:space="preserve"> de Aceite</w:t>
      </w:r>
      <w:r w:rsidR="00801D9E">
        <w:rPr>
          <w:lang w:val="pt-BR"/>
        </w:rPr>
        <w:t xml:space="preserve"> relacionados à entrega das </w:t>
      </w:r>
      <w:r w:rsidR="00837216">
        <w:rPr>
          <w:lang w:val="pt-BR"/>
        </w:rPr>
        <w:t xml:space="preserve">3 (três) Ondas (ou </w:t>
      </w:r>
      <w:r w:rsidR="00837216">
        <w:rPr>
          <w:i/>
          <w:iCs/>
          <w:lang w:val="pt-BR"/>
        </w:rPr>
        <w:t>releases</w:t>
      </w:r>
      <w:r w:rsidR="00837216">
        <w:rPr>
          <w:lang w:val="pt-BR"/>
        </w:rPr>
        <w:t>), inclusive e especialmente aquel</w:t>
      </w:r>
      <w:r w:rsidR="006F68AE">
        <w:rPr>
          <w:lang w:val="pt-BR"/>
        </w:rPr>
        <w:t>e</w:t>
      </w:r>
      <w:r w:rsidR="00837216">
        <w:rPr>
          <w:lang w:val="pt-BR"/>
        </w:rPr>
        <w:t xml:space="preserve"> relacionad</w:t>
      </w:r>
      <w:r w:rsidR="006F68AE">
        <w:rPr>
          <w:lang w:val="pt-BR"/>
        </w:rPr>
        <w:t>o</w:t>
      </w:r>
      <w:r w:rsidR="00837216">
        <w:rPr>
          <w:lang w:val="pt-BR"/>
        </w:rPr>
        <w:t xml:space="preserve"> à Onda 3, etapa </w:t>
      </w:r>
      <w:r w:rsidR="00837216">
        <w:rPr>
          <w:b/>
          <w:bCs/>
          <w:u w:val="single"/>
          <w:lang w:val="pt-BR"/>
        </w:rPr>
        <w:t>final</w:t>
      </w:r>
      <w:r w:rsidR="00837216">
        <w:rPr>
          <w:lang w:val="pt-BR"/>
        </w:rPr>
        <w:t xml:space="preserve"> do Projeto </w:t>
      </w:r>
      <w:proofErr w:type="spellStart"/>
      <w:r w:rsidR="00837216">
        <w:rPr>
          <w:lang w:val="pt-BR"/>
        </w:rPr>
        <w:t>Brisanet</w:t>
      </w:r>
      <w:proofErr w:type="spellEnd"/>
      <w:r w:rsidR="006F68AE">
        <w:rPr>
          <w:lang w:val="pt-BR"/>
        </w:rPr>
        <w:t>,</w:t>
      </w:r>
      <w:r w:rsidR="00837216">
        <w:rPr>
          <w:lang w:val="pt-BR"/>
        </w:rPr>
        <w:t xml:space="preserve"> e que </w:t>
      </w:r>
      <w:r w:rsidR="00837216" w:rsidRPr="008671C5">
        <w:rPr>
          <w:b/>
          <w:bCs/>
          <w:u w:val="single"/>
          <w:lang w:val="pt-BR"/>
        </w:rPr>
        <w:t>foi assinad</w:t>
      </w:r>
      <w:r w:rsidR="006F68AE" w:rsidRPr="008671C5">
        <w:rPr>
          <w:b/>
          <w:bCs/>
          <w:u w:val="single"/>
          <w:lang w:val="pt-BR"/>
        </w:rPr>
        <w:t xml:space="preserve">o </w:t>
      </w:r>
      <w:r w:rsidR="00AF7D54" w:rsidRPr="008671C5">
        <w:rPr>
          <w:b/>
          <w:bCs/>
          <w:u w:val="single"/>
          <w:lang w:val="pt-BR"/>
        </w:rPr>
        <w:t>pela Autora em 20.6.2024</w:t>
      </w:r>
      <w:r w:rsidR="006F68AE">
        <w:rPr>
          <w:lang w:val="pt-BR"/>
        </w:rPr>
        <w:t xml:space="preserve">. </w:t>
      </w:r>
    </w:p>
    <w:p w14:paraId="0975C27B" w14:textId="1CA58661" w:rsidR="00E02153" w:rsidRPr="00E02153" w:rsidRDefault="00BA6E6A" w:rsidP="00062470">
      <w:pPr>
        <w:pStyle w:val="PargrafodaLista"/>
        <w:rPr>
          <w:lang w:val="pt-BR"/>
        </w:rPr>
      </w:pPr>
      <w:r>
        <w:rPr>
          <w:lang w:val="pt-BR"/>
        </w:rPr>
        <w:t xml:space="preserve">Veja-se, portanto, que o Projeto </w:t>
      </w:r>
      <w:proofErr w:type="spellStart"/>
      <w:r>
        <w:rPr>
          <w:lang w:val="pt-BR"/>
        </w:rPr>
        <w:t>Brisanet</w:t>
      </w:r>
      <w:proofErr w:type="spellEnd"/>
      <w:r>
        <w:rPr>
          <w:lang w:val="pt-BR"/>
        </w:rPr>
        <w:t xml:space="preserve"> foi finalizado pela </w:t>
      </w:r>
      <w:proofErr w:type="spellStart"/>
      <w:r>
        <w:rPr>
          <w:lang w:val="pt-BR"/>
        </w:rPr>
        <w:t>Seidor</w:t>
      </w:r>
      <w:proofErr w:type="spellEnd"/>
      <w:r>
        <w:rPr>
          <w:lang w:val="pt-BR"/>
        </w:rPr>
        <w:t>, e que essa conclusão foi validada e aprovada pela Autora. E os dispositivos contratuais reforçam essa conclusão.</w:t>
      </w:r>
    </w:p>
    <w:p w14:paraId="33313F22" w14:textId="77777777" w:rsidR="00E02153" w:rsidRDefault="00E02153" w:rsidP="00E02153">
      <w:pPr>
        <w:pStyle w:val="PargrafodaLista"/>
        <w:rPr>
          <w:lang w:val="pt-BR"/>
        </w:rPr>
      </w:pPr>
      <w:r>
        <w:rPr>
          <w:lang w:val="pt-BR"/>
        </w:rPr>
        <w:lastRenderedPageBreak/>
        <w:t xml:space="preserve">Já no preâmbulo do Contrato de Implementação, se constata que tanto a </w:t>
      </w:r>
      <w:r w:rsidRPr="00090508">
        <w:rPr>
          <w:b/>
          <w:bCs/>
          <w:u w:val="single"/>
          <w:lang w:val="pt-BR"/>
        </w:rPr>
        <w:t>Proposta Técnica e Comercial</w:t>
      </w:r>
      <w:r>
        <w:rPr>
          <w:lang w:val="pt-BR"/>
        </w:rPr>
        <w:t xml:space="preserve"> quanto os </w:t>
      </w:r>
      <w:r w:rsidRPr="00090508">
        <w:rPr>
          <w:b/>
          <w:bCs/>
          <w:u w:val="single"/>
          <w:lang w:val="pt-BR"/>
        </w:rPr>
        <w:t>documentos que vierem a ser assinados entre as Partes no curso da relação contratual</w:t>
      </w:r>
      <w:r>
        <w:rPr>
          <w:lang w:val="pt-BR"/>
        </w:rPr>
        <w:t xml:space="preserve"> são “</w:t>
      </w:r>
      <w:r>
        <w:rPr>
          <w:i/>
          <w:iCs/>
          <w:lang w:val="pt-BR"/>
        </w:rPr>
        <w:t>parte integrante e indissociável</w:t>
      </w:r>
      <w:r>
        <w:rPr>
          <w:lang w:val="pt-BR"/>
        </w:rPr>
        <w:t xml:space="preserve">” daquele instrumento: </w:t>
      </w:r>
    </w:p>
    <w:p w14:paraId="034FC41C" w14:textId="77777777" w:rsidR="00E02153" w:rsidRDefault="00E02153" w:rsidP="00E02153">
      <w:pPr>
        <w:pStyle w:val="Citao"/>
        <w:rPr>
          <w:lang w:val="pt-BR"/>
        </w:rPr>
      </w:pPr>
      <w:r w:rsidRPr="009A45FA">
        <w:rPr>
          <w:lang w:val="pt-BR"/>
        </w:rPr>
        <w:t>Anexo II – Parte integrante e indissociável ao presente Contrato, do qual encontra-se a Proposta Técnica</w:t>
      </w:r>
      <w:r>
        <w:rPr>
          <w:lang w:val="pt-BR"/>
        </w:rPr>
        <w:t xml:space="preserve"> </w:t>
      </w:r>
      <w:r w:rsidRPr="009A45FA">
        <w:rPr>
          <w:lang w:val="pt-BR"/>
        </w:rPr>
        <w:t>e Comercial.</w:t>
      </w:r>
    </w:p>
    <w:p w14:paraId="262327F6" w14:textId="77777777" w:rsidR="00E02153" w:rsidRDefault="00E02153" w:rsidP="00E02153">
      <w:pPr>
        <w:pStyle w:val="Citao"/>
        <w:rPr>
          <w:lang w:val="pt-BR"/>
        </w:rPr>
      </w:pPr>
      <w:r w:rsidRPr="009A45FA">
        <w:rPr>
          <w:lang w:val="pt-BR"/>
        </w:rPr>
        <w:t>Os documentos assinados entre as Partes em decorrer do presente Contrato e durante a vigência deste,</w:t>
      </w:r>
      <w:r>
        <w:rPr>
          <w:lang w:val="pt-BR"/>
        </w:rPr>
        <w:t xml:space="preserve"> </w:t>
      </w:r>
      <w:r w:rsidRPr="009A45FA">
        <w:rPr>
          <w:lang w:val="pt-BR"/>
        </w:rPr>
        <w:t xml:space="preserve">passarão a </w:t>
      </w:r>
      <w:proofErr w:type="gramStart"/>
      <w:r w:rsidRPr="009A45FA">
        <w:rPr>
          <w:lang w:val="pt-BR"/>
        </w:rPr>
        <w:t>ser Anexos</w:t>
      </w:r>
      <w:proofErr w:type="gramEnd"/>
      <w:r w:rsidRPr="009A45FA">
        <w:rPr>
          <w:lang w:val="pt-BR"/>
        </w:rPr>
        <w:t xml:space="preserve"> e farão parte integrante e indissociável deste instrumento.</w:t>
      </w:r>
      <w:r>
        <w:rPr>
          <w:lang w:val="pt-BR"/>
        </w:rPr>
        <w:t xml:space="preserve"> </w:t>
      </w:r>
    </w:p>
    <w:p w14:paraId="2DC0CE47" w14:textId="77777777" w:rsidR="00E02153" w:rsidRDefault="00E02153" w:rsidP="00E02153">
      <w:pPr>
        <w:pStyle w:val="PargrafodaLista"/>
        <w:rPr>
          <w:lang w:val="pt-BR"/>
        </w:rPr>
      </w:pPr>
      <w:r>
        <w:rPr>
          <w:lang w:val="pt-BR"/>
        </w:rPr>
        <w:t>A Cláusula 1.1 também deixa claro que o objeto do Contrato de Implementação é a prestação dos serviços “</w:t>
      </w:r>
      <w:r>
        <w:rPr>
          <w:i/>
          <w:iCs/>
          <w:lang w:val="pt-BR"/>
        </w:rPr>
        <w:t>conforme o escopo descrito nos Anexos (“Serviços”), o qual é parte integrante deste Instrumento Contratual</w:t>
      </w:r>
      <w:r>
        <w:rPr>
          <w:lang w:val="pt-BR"/>
        </w:rPr>
        <w:t xml:space="preserve">”: </w:t>
      </w:r>
    </w:p>
    <w:p w14:paraId="58B65654" w14:textId="77777777" w:rsidR="00E02153" w:rsidRPr="00EE4068" w:rsidRDefault="00E02153" w:rsidP="00E02153">
      <w:pPr>
        <w:pStyle w:val="Citao"/>
        <w:rPr>
          <w:lang w:val="pt-BR"/>
        </w:rPr>
      </w:pPr>
      <w:r w:rsidRPr="00EE4068">
        <w:rPr>
          <w:lang w:val="pt-BR"/>
        </w:rPr>
        <w:t>CLÁUSULA PRIMEIRA - DO OBJETO</w:t>
      </w:r>
    </w:p>
    <w:p w14:paraId="661ABADE" w14:textId="77777777" w:rsidR="00E02153" w:rsidRDefault="00E02153" w:rsidP="00E02153">
      <w:pPr>
        <w:pStyle w:val="Citao"/>
        <w:rPr>
          <w:lang w:val="pt-BR"/>
        </w:rPr>
      </w:pPr>
      <w:r w:rsidRPr="00EE4068">
        <w:rPr>
          <w:lang w:val="pt-BR"/>
        </w:rPr>
        <w:t>1.1. O objeto do presente Contrato é a prestação de serviços não contínuos na área de informática, confo</w:t>
      </w:r>
      <w:r>
        <w:rPr>
          <w:lang w:val="pt-BR"/>
        </w:rPr>
        <w:t>r</w:t>
      </w:r>
      <w:r w:rsidRPr="00EE4068">
        <w:rPr>
          <w:lang w:val="pt-BR"/>
        </w:rPr>
        <w:t>me</w:t>
      </w:r>
      <w:r>
        <w:rPr>
          <w:lang w:val="pt-BR"/>
        </w:rPr>
        <w:t xml:space="preserve"> </w:t>
      </w:r>
      <w:r w:rsidRPr="00EE4068">
        <w:rPr>
          <w:lang w:val="pt-BR"/>
        </w:rPr>
        <w:t>o escopo descrito nos Anexos (“Serviços”), o qual é parte integrante deste Instrumento Contratual. A execução</w:t>
      </w:r>
      <w:r>
        <w:rPr>
          <w:lang w:val="pt-BR"/>
        </w:rPr>
        <w:t xml:space="preserve"> </w:t>
      </w:r>
      <w:r w:rsidRPr="00EE4068">
        <w:rPr>
          <w:lang w:val="pt-BR"/>
        </w:rPr>
        <w:t xml:space="preserve">do objeto do presente contrato será em regime de projeto fechado do tipo </w:t>
      </w:r>
      <w:proofErr w:type="spellStart"/>
      <w:r w:rsidRPr="00EE4068">
        <w:rPr>
          <w:lang w:val="pt-BR"/>
        </w:rPr>
        <w:t>TurnKey</w:t>
      </w:r>
      <w:proofErr w:type="spellEnd"/>
      <w:r w:rsidRPr="00EE4068">
        <w:rPr>
          <w:lang w:val="pt-BR"/>
        </w:rPr>
        <w:t>, sendo que a data de efetivo</w:t>
      </w:r>
      <w:r>
        <w:rPr>
          <w:lang w:val="pt-BR"/>
        </w:rPr>
        <w:t xml:space="preserve"> </w:t>
      </w:r>
      <w:r w:rsidRPr="00EE4068">
        <w:rPr>
          <w:lang w:val="pt-BR"/>
        </w:rPr>
        <w:t>início e o cronograma de atividades está estipulada no Anexo II do Contrato.</w:t>
      </w:r>
    </w:p>
    <w:p w14:paraId="2A7FB522" w14:textId="6F8EA6B7" w:rsidR="00E02153" w:rsidRDefault="00BC5C99" w:rsidP="00E02153">
      <w:pPr>
        <w:pStyle w:val="PargrafodaLista"/>
        <w:rPr>
          <w:lang w:val="pt-BR"/>
        </w:rPr>
      </w:pPr>
      <w:r>
        <w:rPr>
          <w:noProof/>
          <w:lang w:val="pt-BR"/>
        </w:rPr>
        <mc:AlternateContent>
          <mc:Choice Requires="wps">
            <w:drawing>
              <wp:anchor distT="0" distB="0" distL="114300" distR="114300" simplePos="0" relativeHeight="251697152" behindDoc="0" locked="0" layoutInCell="1" allowOverlap="1" wp14:anchorId="4E9EB0A4" wp14:editId="6F548DAD">
                <wp:simplePos x="0" y="0"/>
                <wp:positionH relativeFrom="column">
                  <wp:posOffset>1161283</wp:posOffset>
                </wp:positionH>
                <wp:positionV relativeFrom="paragraph">
                  <wp:posOffset>1073653</wp:posOffset>
                </wp:positionV>
                <wp:extent cx="1457864" cy="517585"/>
                <wp:effectExtent l="57150" t="19050" r="85725" b="92075"/>
                <wp:wrapNone/>
                <wp:docPr id="1930137606" name="Retângulo 18"/>
                <wp:cNvGraphicFramePr/>
                <a:graphic xmlns:a="http://schemas.openxmlformats.org/drawingml/2006/main">
                  <a:graphicData uri="http://schemas.microsoft.com/office/word/2010/wordprocessingShape">
                    <wps:wsp>
                      <wps:cNvSpPr/>
                      <wps:spPr>
                        <a:xfrm>
                          <a:off x="0" y="0"/>
                          <a:ext cx="1457864" cy="517585"/>
                        </a:xfrm>
                        <a:prstGeom prst="rect">
                          <a:avLst/>
                        </a:prstGeom>
                        <a:noFill/>
                        <a:ln w="254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F7CCD" id="Retângulo 18" o:spid="_x0000_s1026" style="position:absolute;margin-left:91.45pt;margin-top:84.55pt;width:114.8pt;height:40.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" filled="f" strokecolor="#e00" strokeweight="2pt">
                <v:shadow on="t" color="black" opacity="22937f" origin=",.5" offset="0,.63889mm"/>
              </v:rect>
            </w:pict>
          </mc:Fallback>
        </mc:AlternateContent>
      </w:r>
      <w:r w:rsidR="00304FBE">
        <w:rPr>
          <w:lang w:val="pt-BR"/>
        </w:rPr>
        <w:t xml:space="preserve">E </w:t>
      </w:r>
      <w:r w:rsidR="00E508E9">
        <w:rPr>
          <w:lang w:val="pt-BR"/>
        </w:rPr>
        <w:t xml:space="preserve">a Proposta Comercial que foi anexada ao Contrato de Implementação já indicava, a uma, que a primeira fase do Projeto </w:t>
      </w:r>
      <w:proofErr w:type="spellStart"/>
      <w:r w:rsidR="00E508E9">
        <w:rPr>
          <w:lang w:val="pt-BR"/>
        </w:rPr>
        <w:t>Brisanet</w:t>
      </w:r>
      <w:proofErr w:type="spellEnd"/>
      <w:r w:rsidR="00E508E9">
        <w:rPr>
          <w:lang w:val="pt-BR"/>
        </w:rPr>
        <w:t xml:space="preserve"> (relacionada ao</w:t>
      </w:r>
      <w:r w:rsidR="002E2F15">
        <w:rPr>
          <w:lang w:val="pt-BR"/>
        </w:rPr>
        <w:t xml:space="preserve"> Contrato de Desenho de Soluções e ao Contrato de Implementação Preliminar) </w:t>
      </w:r>
      <w:r w:rsidR="002E2F15">
        <w:rPr>
          <w:b/>
          <w:bCs/>
          <w:u w:val="single"/>
          <w:lang w:val="pt-BR"/>
        </w:rPr>
        <w:t>já haviam sido concluídos</w:t>
      </w:r>
      <w:r w:rsidR="002E2F15">
        <w:rPr>
          <w:lang w:val="pt-BR"/>
        </w:rPr>
        <w:t xml:space="preserve">: </w:t>
      </w:r>
    </w:p>
    <w:p w14:paraId="00681BB5" w14:textId="21D69B97" w:rsidR="002E2F15" w:rsidRDefault="00BC5C99" w:rsidP="00BC5C99">
      <w:pPr>
        <w:pStyle w:val="PargrafodaLista"/>
        <w:numPr>
          <w:ilvl w:val="0"/>
          <w:numId w:val="0"/>
        </w:numPr>
        <w:jc w:val="center"/>
        <w:rPr>
          <w:lang w:val="pt-BR"/>
        </w:rPr>
      </w:pPr>
      <w:r w:rsidRPr="00BC5C99">
        <w:rPr>
          <w:noProof/>
          <w:lang w:val="pt-BR"/>
        </w:rPr>
        <w:lastRenderedPageBreak/>
        <w:drawing>
          <wp:inline distT="0" distB="0" distL="0" distR="0" wp14:anchorId="411BB89C" wp14:editId="40E3F1CB">
            <wp:extent cx="4594069" cy="2424729"/>
            <wp:effectExtent l="0" t="0" r="0" b="0"/>
            <wp:docPr id="878495590"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95590" name="Imagem 1" descr="Interface gráfica do usuário&#10;&#10;O conteúdo gerado por IA pode estar incorreto."/>
                    <pic:cNvPicPr/>
                  </pic:nvPicPr>
                  <pic:blipFill>
                    <a:blip r:embed="rId103"/>
                    <a:stretch>
                      <a:fillRect/>
                    </a:stretch>
                  </pic:blipFill>
                  <pic:spPr>
                    <a:xfrm>
                      <a:off x="0" y="0"/>
                      <a:ext cx="4604768" cy="2430376"/>
                    </a:xfrm>
                    <a:prstGeom prst="rect">
                      <a:avLst/>
                    </a:prstGeom>
                  </pic:spPr>
                </pic:pic>
              </a:graphicData>
            </a:graphic>
          </wp:inline>
        </w:drawing>
      </w:r>
    </w:p>
    <w:p w14:paraId="0054B511" w14:textId="602D660A" w:rsidR="00E02153" w:rsidRPr="00143DB4" w:rsidRDefault="00F649B4" w:rsidP="00E02153">
      <w:pPr>
        <w:pStyle w:val="PargrafodaLista"/>
        <w:rPr>
          <w:lang w:val="pt-BR"/>
        </w:rPr>
      </w:pPr>
      <w:r>
        <w:rPr>
          <w:lang w:val="pt-BR"/>
        </w:rPr>
        <w:t>Também se indicou nessa proposta qu</w:t>
      </w:r>
      <w:r w:rsidR="00BF547B">
        <w:rPr>
          <w:lang w:val="pt-BR"/>
        </w:rPr>
        <w:t xml:space="preserve">e </w:t>
      </w:r>
      <w:proofErr w:type="gramStart"/>
      <w:r w:rsidR="00BF547B">
        <w:rPr>
          <w:lang w:val="pt-BR"/>
        </w:rPr>
        <w:t>“</w:t>
      </w:r>
      <w:r w:rsidR="00BF547B">
        <w:rPr>
          <w:i/>
          <w:iCs/>
          <w:lang w:val="pt-BR"/>
        </w:rPr>
        <w:t xml:space="preserve">nenhum processo que não esteja mencionado e detalhado nos </w:t>
      </w:r>
      <w:proofErr w:type="spellStart"/>
      <w:r w:rsidR="00BF547B">
        <w:rPr>
          <w:i/>
          <w:iCs/>
          <w:lang w:val="pt-BR"/>
        </w:rPr>
        <w:t>BPD’s</w:t>
      </w:r>
      <w:proofErr w:type="spellEnd"/>
      <w:r w:rsidR="00BF547B">
        <w:rPr>
          <w:i/>
          <w:iCs/>
          <w:lang w:val="pt-BR"/>
        </w:rPr>
        <w:t xml:space="preserve"> que estão anexados estão</w:t>
      </w:r>
      <w:proofErr w:type="gramEnd"/>
      <w:r w:rsidR="00BF547B">
        <w:rPr>
          <w:i/>
          <w:iCs/>
          <w:lang w:val="pt-BR"/>
        </w:rPr>
        <w:t xml:space="preserve"> considerados nesta proposta </w:t>
      </w:r>
      <w:r w:rsidR="00BF547B">
        <w:rPr>
          <w:b/>
          <w:bCs/>
          <w:i/>
          <w:iCs/>
          <w:u w:val="single"/>
          <w:lang w:val="pt-BR"/>
        </w:rPr>
        <w:t>e estão fora do escopo</w:t>
      </w:r>
      <w:r w:rsidR="00BF547B">
        <w:rPr>
          <w:b/>
          <w:bCs/>
          <w:lang w:val="pt-BR"/>
        </w:rPr>
        <w:t>”</w:t>
      </w:r>
      <w:r w:rsidR="00E61C57">
        <w:rPr>
          <w:b/>
          <w:bCs/>
          <w:lang w:val="pt-BR"/>
        </w:rPr>
        <w:t>:</w:t>
      </w:r>
      <w:r w:rsidR="00143DB4">
        <w:rPr>
          <w:rStyle w:val="Refdenotaderodap"/>
          <w:b/>
          <w:bCs/>
          <w:lang w:val="pt-BR"/>
        </w:rPr>
        <w:footnoteReference w:id="69"/>
      </w:r>
      <w:r w:rsidR="00BF547B">
        <w:rPr>
          <w:b/>
          <w:bCs/>
          <w:lang w:val="pt-BR"/>
        </w:rPr>
        <w:t xml:space="preserve"> </w:t>
      </w:r>
    </w:p>
    <w:p w14:paraId="71ED22C7" w14:textId="5DF859F5" w:rsidR="00143DB4" w:rsidRPr="00143DB4" w:rsidRDefault="00D03830" w:rsidP="00E61C57">
      <w:pPr>
        <w:pStyle w:val="PargrafodaLista"/>
        <w:numPr>
          <w:ilvl w:val="0"/>
          <w:numId w:val="0"/>
        </w:numPr>
        <w:rPr>
          <w:lang w:val="pt-BR"/>
        </w:rPr>
      </w:pPr>
      <w:r>
        <w:rPr>
          <w:noProof/>
          <w:lang w:val="pt-BR"/>
        </w:rPr>
        <mc:AlternateContent>
          <mc:Choice Requires="wps">
            <w:drawing>
              <wp:anchor distT="0" distB="0" distL="114300" distR="114300" simplePos="0" relativeHeight="251706368" behindDoc="0" locked="0" layoutInCell="1" allowOverlap="1" wp14:anchorId="1B9FE432" wp14:editId="1710EAAC">
                <wp:simplePos x="0" y="0"/>
                <wp:positionH relativeFrom="margin">
                  <wp:posOffset>454373</wp:posOffset>
                </wp:positionH>
                <wp:positionV relativeFrom="paragraph">
                  <wp:posOffset>677557</wp:posOffset>
                </wp:positionV>
                <wp:extent cx="1549160" cy="77158"/>
                <wp:effectExtent l="38100" t="19050" r="32385" b="75565"/>
                <wp:wrapNone/>
                <wp:docPr id="1738034166" name="Retângulo 19"/>
                <wp:cNvGraphicFramePr/>
                <a:graphic xmlns:a="http://schemas.openxmlformats.org/drawingml/2006/main">
                  <a:graphicData uri="http://schemas.microsoft.com/office/word/2010/wordprocessingShape">
                    <wps:wsp>
                      <wps:cNvSpPr/>
                      <wps:spPr>
                        <a:xfrm>
                          <a:off x="0" y="0"/>
                          <a:ext cx="1549160" cy="77158"/>
                        </a:xfrm>
                        <a:prstGeom prst="rect">
                          <a:avLst/>
                        </a:prstGeom>
                        <a:solidFill>
                          <a:srgbClr val="FFFF00">
                            <a:alpha val="20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FC88E" id="Retângulo 19" o:spid="_x0000_s1026" style="position:absolute;margin-left:35.8pt;margin-top:53.35pt;width:122pt;height:6.1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" fillcolor="yellow" stroked="f">
                <v:fill opacity="13107f"/>
                <v:shadow on="t" color="black" opacity="22937f" origin=",.5" offset="0,.63889mm"/>
                <w10:wrap anchorx="margin"/>
              </v:rect>
            </w:pict>
          </mc:Fallback>
        </mc:AlternateContent>
      </w:r>
      <w:r>
        <w:rPr>
          <w:noProof/>
          <w:lang w:val="pt-BR"/>
        </w:rPr>
        <mc:AlternateContent>
          <mc:Choice Requires="wps">
            <w:drawing>
              <wp:anchor distT="0" distB="0" distL="114300" distR="114300" simplePos="0" relativeHeight="251704320" behindDoc="0" locked="0" layoutInCell="1" allowOverlap="1" wp14:anchorId="45304122" wp14:editId="4EC962E0">
                <wp:simplePos x="0" y="0"/>
                <wp:positionH relativeFrom="margin">
                  <wp:posOffset>500644</wp:posOffset>
                </wp:positionH>
                <wp:positionV relativeFrom="paragraph">
                  <wp:posOffset>1336268</wp:posOffset>
                </wp:positionV>
                <wp:extent cx="1549160" cy="77158"/>
                <wp:effectExtent l="38100" t="19050" r="32385" b="75565"/>
                <wp:wrapNone/>
                <wp:docPr id="898283611" name="Retângulo 19"/>
                <wp:cNvGraphicFramePr/>
                <a:graphic xmlns:a="http://schemas.openxmlformats.org/drawingml/2006/main">
                  <a:graphicData uri="http://schemas.microsoft.com/office/word/2010/wordprocessingShape">
                    <wps:wsp>
                      <wps:cNvSpPr/>
                      <wps:spPr>
                        <a:xfrm>
                          <a:off x="0" y="0"/>
                          <a:ext cx="1549160" cy="77158"/>
                        </a:xfrm>
                        <a:prstGeom prst="rect">
                          <a:avLst/>
                        </a:prstGeom>
                        <a:solidFill>
                          <a:srgbClr val="FFFF00">
                            <a:alpha val="20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9CF2" id="Retângulo 19" o:spid="_x0000_s1026" style="position:absolute;margin-left:39.4pt;margin-top:105.2pt;width:122pt;height:6.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" fillcolor="yellow" stroked="f">
                <v:fill opacity="13107f"/>
                <v:shadow on="t" color="black" opacity="22937f" origin=",.5" offset="0,.63889mm"/>
                <w10:wrap anchorx="margin"/>
              </v:rect>
            </w:pict>
          </mc:Fallback>
        </mc:AlternateContent>
      </w:r>
      <w:r>
        <w:rPr>
          <w:noProof/>
          <w:lang w:val="pt-BR"/>
        </w:rPr>
        <mc:AlternateContent>
          <mc:Choice Requires="wps">
            <w:drawing>
              <wp:anchor distT="0" distB="0" distL="114300" distR="114300" simplePos="0" relativeHeight="251702272" behindDoc="0" locked="0" layoutInCell="1" allowOverlap="1" wp14:anchorId="42EB7B82" wp14:editId="62197705">
                <wp:simplePos x="0" y="0"/>
                <wp:positionH relativeFrom="margin">
                  <wp:posOffset>488830</wp:posOffset>
                </wp:positionH>
                <wp:positionV relativeFrom="paragraph">
                  <wp:posOffset>1186707</wp:posOffset>
                </wp:positionV>
                <wp:extent cx="5448300" cy="101720"/>
                <wp:effectExtent l="38100" t="19050" r="38100" b="69850"/>
                <wp:wrapNone/>
                <wp:docPr id="1410551437" name="Retângulo 19"/>
                <wp:cNvGraphicFramePr/>
                <a:graphic xmlns:a="http://schemas.openxmlformats.org/drawingml/2006/main">
                  <a:graphicData uri="http://schemas.microsoft.com/office/word/2010/wordprocessingShape">
                    <wps:wsp>
                      <wps:cNvSpPr/>
                      <wps:spPr>
                        <a:xfrm>
                          <a:off x="0" y="0"/>
                          <a:ext cx="5448300" cy="101720"/>
                        </a:xfrm>
                        <a:prstGeom prst="rect">
                          <a:avLst/>
                        </a:prstGeom>
                        <a:solidFill>
                          <a:srgbClr val="FFFF00">
                            <a:alpha val="20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A4B0D" id="Retângulo 19" o:spid="_x0000_s1026" style="position:absolute;margin-left:38.5pt;margin-top:93.45pt;width:429pt;height: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" fillcolor="yellow" stroked="f">
                <v:fill opacity="13107f"/>
                <v:shadow on="t" color="black" opacity="22937f" origin=",.5" offset="0,.63889mm"/>
                <w10:wrap anchorx="margin"/>
              </v:rect>
            </w:pict>
          </mc:Fallback>
        </mc:AlternateContent>
      </w:r>
      <w:r>
        <w:rPr>
          <w:noProof/>
          <w:lang w:val="pt-BR"/>
        </w:rPr>
        <mc:AlternateContent>
          <mc:Choice Requires="wps">
            <w:drawing>
              <wp:anchor distT="0" distB="0" distL="114300" distR="114300" simplePos="0" relativeHeight="251700224" behindDoc="0" locked="0" layoutInCell="1" allowOverlap="1" wp14:anchorId="2D90F017" wp14:editId="77567F8D">
                <wp:simplePos x="0" y="0"/>
                <wp:positionH relativeFrom="margin">
                  <wp:align>right</wp:align>
                </wp:positionH>
                <wp:positionV relativeFrom="paragraph">
                  <wp:posOffset>1048373</wp:posOffset>
                </wp:positionV>
                <wp:extent cx="5448300" cy="101720"/>
                <wp:effectExtent l="38100" t="19050" r="38100" b="69850"/>
                <wp:wrapNone/>
                <wp:docPr id="1449821231" name="Retângulo 19"/>
                <wp:cNvGraphicFramePr/>
                <a:graphic xmlns:a="http://schemas.openxmlformats.org/drawingml/2006/main">
                  <a:graphicData uri="http://schemas.microsoft.com/office/word/2010/wordprocessingShape">
                    <wps:wsp>
                      <wps:cNvSpPr/>
                      <wps:spPr>
                        <a:xfrm>
                          <a:off x="0" y="0"/>
                          <a:ext cx="5448300" cy="101720"/>
                        </a:xfrm>
                        <a:prstGeom prst="rect">
                          <a:avLst/>
                        </a:prstGeom>
                        <a:solidFill>
                          <a:srgbClr val="FFFF00">
                            <a:alpha val="20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23BDB" id="Retângulo 19" o:spid="_x0000_s1026" style="position:absolute;margin-left:377.8pt;margin-top:82.55pt;width:429pt;height:8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" fillcolor="yellow" stroked="f">
                <v:fill opacity="13107f"/>
                <v:shadow on="t" color="black" opacity="22937f" origin=",.5" offset="0,.63889mm"/>
                <w10:wrap anchorx="margin"/>
              </v:rect>
            </w:pict>
          </mc:Fallback>
        </mc:AlternateContent>
      </w:r>
      <w:r>
        <w:rPr>
          <w:noProof/>
          <w:lang w:val="pt-BR"/>
        </w:rPr>
        <mc:AlternateContent>
          <mc:Choice Requires="wps">
            <w:drawing>
              <wp:anchor distT="0" distB="0" distL="114300" distR="114300" simplePos="0" relativeHeight="251698176" behindDoc="0" locked="0" layoutInCell="1" allowOverlap="1" wp14:anchorId="51E3A195" wp14:editId="3E5C574B">
                <wp:simplePos x="0" y="0"/>
                <wp:positionH relativeFrom="margin">
                  <wp:align>right</wp:align>
                </wp:positionH>
                <wp:positionV relativeFrom="paragraph">
                  <wp:posOffset>542637</wp:posOffset>
                </wp:positionV>
                <wp:extent cx="5448300" cy="101720"/>
                <wp:effectExtent l="38100" t="19050" r="38100" b="69850"/>
                <wp:wrapNone/>
                <wp:docPr id="472055128" name="Retângulo 19"/>
                <wp:cNvGraphicFramePr/>
                <a:graphic xmlns:a="http://schemas.openxmlformats.org/drawingml/2006/main">
                  <a:graphicData uri="http://schemas.microsoft.com/office/word/2010/wordprocessingShape">
                    <wps:wsp>
                      <wps:cNvSpPr/>
                      <wps:spPr>
                        <a:xfrm>
                          <a:off x="0" y="0"/>
                          <a:ext cx="5448300" cy="101720"/>
                        </a:xfrm>
                        <a:prstGeom prst="rect">
                          <a:avLst/>
                        </a:prstGeom>
                        <a:solidFill>
                          <a:srgbClr val="FFFF00">
                            <a:alpha val="20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7EB99" id="Retângulo 19" o:spid="_x0000_s1026" style="position:absolute;margin-left:377.8pt;margin-top:42.75pt;width:429pt;height:8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" fillcolor="yellow" stroked="f">
                <v:fill opacity="13107f"/>
                <v:shadow on="t" color="black" opacity="22937f" origin=",.5" offset="0,.63889mm"/>
                <w10:wrap anchorx="margin"/>
              </v:rect>
            </w:pict>
          </mc:Fallback>
        </mc:AlternateContent>
      </w:r>
      <w:r w:rsidRPr="00D03830">
        <w:rPr>
          <w:noProof/>
          <w:lang w:val="pt-BR"/>
        </w:rPr>
        <w:drawing>
          <wp:inline distT="0" distB="0" distL="0" distR="0" wp14:anchorId="507C29DE" wp14:editId="41809AF1">
            <wp:extent cx="5939790" cy="1397000"/>
            <wp:effectExtent l="19050" t="19050" r="22860" b="12700"/>
            <wp:docPr id="254124333"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4333" name="Imagem 1" descr="Uma imagem contendo Texto&#10;&#10;O conteúdo gerado por IA pode estar incorreto."/>
                    <pic:cNvPicPr/>
                  </pic:nvPicPr>
                  <pic:blipFill>
                    <a:blip r:embed="rId104"/>
                    <a:stretch>
                      <a:fillRect/>
                    </a:stretch>
                  </pic:blipFill>
                  <pic:spPr>
                    <a:xfrm>
                      <a:off x="0" y="0"/>
                      <a:ext cx="5939790" cy="1397000"/>
                    </a:xfrm>
                    <a:prstGeom prst="rect">
                      <a:avLst/>
                    </a:prstGeom>
                    <a:ln>
                      <a:solidFill>
                        <a:srgbClr val="FFC000"/>
                      </a:solidFill>
                    </a:ln>
                  </pic:spPr>
                </pic:pic>
              </a:graphicData>
            </a:graphic>
          </wp:inline>
        </w:drawing>
      </w:r>
    </w:p>
    <w:p w14:paraId="7C284311" w14:textId="2B2C2D44" w:rsidR="00143DB4" w:rsidRDefault="00804507" w:rsidP="00E02153">
      <w:pPr>
        <w:pStyle w:val="PargrafodaLista"/>
        <w:rPr>
          <w:lang w:val="pt-BR"/>
        </w:rPr>
      </w:pPr>
      <w:r>
        <w:rPr>
          <w:lang w:val="pt-BR"/>
        </w:rPr>
        <w:t xml:space="preserve">Em outras palavras, apenas poderiam ser consideradas dentro do escopo da </w:t>
      </w:r>
      <w:proofErr w:type="spellStart"/>
      <w:r w:rsidR="00714389">
        <w:rPr>
          <w:lang w:val="pt-BR"/>
        </w:rPr>
        <w:t>Seidor</w:t>
      </w:r>
      <w:proofErr w:type="spellEnd"/>
      <w:r w:rsidR="00714389">
        <w:rPr>
          <w:lang w:val="pt-BR"/>
        </w:rPr>
        <w:t xml:space="preserve"> </w:t>
      </w:r>
      <w:r w:rsidR="00714389">
        <w:rPr>
          <w:b/>
          <w:bCs/>
          <w:u w:val="single"/>
          <w:lang w:val="pt-BR"/>
        </w:rPr>
        <w:t>aquelas funcionalidades que estavam expressamente indicadas na Proposta Comercial anexa ao Contrato de Implementação</w:t>
      </w:r>
      <w:r w:rsidR="00714389">
        <w:rPr>
          <w:lang w:val="pt-BR"/>
        </w:rPr>
        <w:t>, e que foram distribuídas por Ondas</w:t>
      </w:r>
      <w:r w:rsidR="0056424B">
        <w:rPr>
          <w:lang w:val="pt-BR"/>
        </w:rPr>
        <w:t xml:space="preserve"> </w:t>
      </w:r>
      <w:r w:rsidR="004338BA">
        <w:rPr>
          <w:lang w:val="pt-BR"/>
        </w:rPr>
        <w:t>–</w:t>
      </w:r>
      <w:r w:rsidR="0056424B">
        <w:rPr>
          <w:lang w:val="pt-BR"/>
        </w:rPr>
        <w:t xml:space="preserve"> </w:t>
      </w:r>
      <w:r w:rsidR="004338BA">
        <w:rPr>
          <w:lang w:val="pt-BR"/>
        </w:rPr>
        <w:t xml:space="preserve">as </w:t>
      </w:r>
      <w:r w:rsidR="00BB1A76">
        <w:rPr>
          <w:lang w:val="pt-BR"/>
        </w:rPr>
        <w:t xml:space="preserve">funcionalidades </w:t>
      </w:r>
      <w:r w:rsidR="004338BA">
        <w:rPr>
          <w:lang w:val="pt-BR"/>
        </w:rPr>
        <w:t xml:space="preserve">referentes à Onda 1 encontram-se descritas nas páginas 30 a 36 e aquelas referentes à Onda </w:t>
      </w:r>
      <w:r w:rsidR="00AC2F3A">
        <w:rPr>
          <w:lang w:val="pt-BR"/>
        </w:rPr>
        <w:t>2 nas páginas 38 a 63 do Anexo ao Contrato de Implementação</w:t>
      </w:r>
      <w:r w:rsidR="004C19A5">
        <w:rPr>
          <w:lang w:val="pt-BR"/>
        </w:rPr>
        <w:t>,</w:t>
      </w:r>
      <w:r w:rsidR="00BB1A76">
        <w:rPr>
          <w:rStyle w:val="Refdenotaderodap"/>
          <w:lang w:val="pt-BR"/>
        </w:rPr>
        <w:footnoteReference w:id="70"/>
      </w:r>
      <w:r w:rsidR="004C19A5">
        <w:rPr>
          <w:lang w:val="pt-BR"/>
        </w:rPr>
        <w:t xml:space="preserve"> já </w:t>
      </w:r>
      <w:r w:rsidR="004B56CB">
        <w:rPr>
          <w:lang w:val="pt-BR"/>
        </w:rPr>
        <w:t>t</w:t>
      </w:r>
      <w:r w:rsidR="004C19A5">
        <w:rPr>
          <w:lang w:val="pt-BR"/>
        </w:rPr>
        <w:t xml:space="preserve">endo as Partes previsto o que seria desenvolvido em cada fase do Projeto </w:t>
      </w:r>
      <w:proofErr w:type="spellStart"/>
      <w:r w:rsidR="004C19A5">
        <w:rPr>
          <w:lang w:val="pt-BR"/>
        </w:rPr>
        <w:t>Brisanet</w:t>
      </w:r>
      <w:proofErr w:type="spellEnd"/>
      <w:r w:rsidR="004C19A5">
        <w:rPr>
          <w:lang w:val="pt-BR"/>
        </w:rPr>
        <w:t>.</w:t>
      </w:r>
    </w:p>
    <w:p w14:paraId="3EFA0E22" w14:textId="6CC813F8" w:rsidR="004C19A5" w:rsidRDefault="00BB1A76" w:rsidP="00E02153">
      <w:pPr>
        <w:pStyle w:val="PargrafodaLista"/>
        <w:rPr>
          <w:lang w:val="pt-BR"/>
        </w:rPr>
      </w:pPr>
      <w:r>
        <w:rPr>
          <w:lang w:val="pt-BR"/>
        </w:rPr>
        <w:t xml:space="preserve">Assim, para que a Autora pudesse alegar que </w:t>
      </w:r>
      <w:r w:rsidR="007356FA">
        <w:rPr>
          <w:lang w:val="pt-BR"/>
        </w:rPr>
        <w:t xml:space="preserve">determinada funcionalidade deveria ter sido desenvolvida pela </w:t>
      </w:r>
      <w:proofErr w:type="spellStart"/>
      <w:r w:rsidR="007356FA">
        <w:rPr>
          <w:lang w:val="pt-BR"/>
        </w:rPr>
        <w:t>Seidor</w:t>
      </w:r>
      <w:proofErr w:type="spellEnd"/>
      <w:r w:rsidR="007356FA">
        <w:rPr>
          <w:lang w:val="pt-BR"/>
        </w:rPr>
        <w:t xml:space="preserve">, em especial </w:t>
      </w:r>
      <w:r w:rsidR="007356FA">
        <w:rPr>
          <w:lang w:val="pt-BR"/>
        </w:rPr>
        <w:lastRenderedPageBreak/>
        <w:t xml:space="preserve">para pedir a rescisão motivada dos Contratos, </w:t>
      </w:r>
      <w:r w:rsidR="00DF5782">
        <w:rPr>
          <w:lang w:val="pt-BR"/>
        </w:rPr>
        <w:t xml:space="preserve">ela </w:t>
      </w:r>
      <w:r w:rsidR="00DF5782">
        <w:rPr>
          <w:b/>
          <w:bCs/>
          <w:u w:val="single"/>
          <w:lang w:val="pt-BR"/>
        </w:rPr>
        <w:t>deveria ter indicado as funcionalidades específicas que não teriam sido implementadas</w:t>
      </w:r>
      <w:r w:rsidR="00DF5782">
        <w:rPr>
          <w:lang w:val="pt-BR"/>
        </w:rPr>
        <w:t xml:space="preserve">, nos termos da Proposta Comercial ou, ao menos, das Solicitações de Alteração por ela apresentadas no curso do Projeto </w:t>
      </w:r>
      <w:proofErr w:type="spellStart"/>
      <w:r w:rsidR="00DF5782">
        <w:rPr>
          <w:lang w:val="pt-BR"/>
        </w:rPr>
        <w:t>Brisanet</w:t>
      </w:r>
      <w:proofErr w:type="spellEnd"/>
      <w:r w:rsidR="00DF5782">
        <w:rPr>
          <w:lang w:val="pt-BR"/>
        </w:rPr>
        <w:t xml:space="preserve">. </w:t>
      </w:r>
    </w:p>
    <w:p w14:paraId="38699C6D" w14:textId="5FFF8C00" w:rsidR="00DF5782" w:rsidRDefault="00DF5782" w:rsidP="00E02153">
      <w:pPr>
        <w:pStyle w:val="PargrafodaLista"/>
        <w:rPr>
          <w:lang w:val="pt-BR"/>
        </w:rPr>
      </w:pPr>
      <w:r>
        <w:rPr>
          <w:lang w:val="pt-BR"/>
        </w:rPr>
        <w:t xml:space="preserve">E isso não ocorreu. </w:t>
      </w:r>
    </w:p>
    <w:p w14:paraId="0D176C49" w14:textId="416986F8" w:rsidR="008359E5" w:rsidRDefault="008359E5" w:rsidP="00E02153">
      <w:pPr>
        <w:pStyle w:val="PargrafodaLista"/>
        <w:rPr>
          <w:lang w:val="pt-BR"/>
        </w:rPr>
      </w:pPr>
      <w:r>
        <w:rPr>
          <w:lang w:val="pt-BR"/>
        </w:rPr>
        <w:t xml:space="preserve">Ao contrário, a Autora apresentou alegações genéricas de inadimplemento contratual, sem indicar </w:t>
      </w:r>
      <w:r w:rsidR="00DF4A94">
        <w:rPr>
          <w:lang w:val="pt-BR"/>
        </w:rPr>
        <w:t xml:space="preserve">qual seria o fundamento contratual para que a </w:t>
      </w:r>
      <w:proofErr w:type="spellStart"/>
      <w:r w:rsidR="00DF4A94">
        <w:rPr>
          <w:lang w:val="pt-BR"/>
        </w:rPr>
        <w:t>Seidor</w:t>
      </w:r>
      <w:proofErr w:type="spellEnd"/>
      <w:r w:rsidR="00DF4A94">
        <w:rPr>
          <w:lang w:val="pt-BR"/>
        </w:rPr>
        <w:t xml:space="preserve"> executasse determinada funcionalidade. </w:t>
      </w:r>
    </w:p>
    <w:p w14:paraId="510037B9" w14:textId="3F8817D5" w:rsidR="00937D14" w:rsidRDefault="00F137BC" w:rsidP="00F137BC">
      <w:pPr>
        <w:pStyle w:val="PargrafodaLista"/>
        <w:rPr>
          <w:lang w:val="pt-BR"/>
        </w:rPr>
      </w:pPr>
      <w:r>
        <w:rPr>
          <w:lang w:val="pt-BR"/>
        </w:rPr>
        <w:t xml:space="preserve">O único “fundamento” apresentado pela Autora é o de que os Contratos </w:t>
      </w:r>
      <w:r w:rsidR="009A2303">
        <w:rPr>
          <w:lang w:val="pt-BR"/>
        </w:rPr>
        <w:t>conteriam uma “</w:t>
      </w:r>
      <w:r w:rsidR="009A2303">
        <w:rPr>
          <w:i/>
          <w:iCs/>
          <w:lang w:val="pt-BR"/>
        </w:rPr>
        <w:t>obrigação de resultado</w:t>
      </w:r>
      <w:r w:rsidR="009A2303">
        <w:rPr>
          <w:lang w:val="pt-BR"/>
        </w:rPr>
        <w:t>”, por conterem a expressão “</w:t>
      </w:r>
      <w:proofErr w:type="spellStart"/>
      <w:r w:rsidR="009A2303">
        <w:rPr>
          <w:i/>
          <w:iCs/>
          <w:lang w:val="pt-BR"/>
        </w:rPr>
        <w:t>turn-key</w:t>
      </w:r>
      <w:proofErr w:type="spellEnd"/>
      <w:r w:rsidR="009A2303">
        <w:rPr>
          <w:lang w:val="pt-BR"/>
        </w:rPr>
        <w:t xml:space="preserve">”, e que os serviços prestados pela Ré não teriam </w:t>
      </w:r>
      <w:r w:rsidR="001339F4">
        <w:rPr>
          <w:lang w:val="pt-BR"/>
        </w:rPr>
        <w:t>sido entregues “</w:t>
      </w:r>
      <w:r w:rsidR="001339F4">
        <w:rPr>
          <w:i/>
          <w:iCs/>
          <w:lang w:val="pt-BR"/>
        </w:rPr>
        <w:t>de forma plena, eficiente e funcional para atender às necessidades da empresa</w:t>
      </w:r>
      <w:r w:rsidR="00937D14">
        <w:rPr>
          <w:i/>
          <w:iCs/>
          <w:lang w:val="pt-BR"/>
        </w:rPr>
        <w:t xml:space="preserve"> </w:t>
      </w:r>
      <w:r w:rsidR="001339F4">
        <w:rPr>
          <w:lang w:val="pt-BR"/>
        </w:rPr>
        <w:t>[Autora</w:t>
      </w:r>
      <w:r w:rsidR="00937D14">
        <w:rPr>
          <w:lang w:val="pt-BR"/>
        </w:rPr>
        <w:t xml:space="preserve">]”. </w:t>
      </w:r>
    </w:p>
    <w:p w14:paraId="22550290" w14:textId="5053517D" w:rsidR="00937D14" w:rsidRDefault="00937D14" w:rsidP="00F137BC">
      <w:pPr>
        <w:pStyle w:val="PargrafodaLista"/>
        <w:rPr>
          <w:lang w:val="pt-BR"/>
        </w:rPr>
      </w:pPr>
      <w:r>
        <w:rPr>
          <w:lang w:val="pt-BR"/>
        </w:rPr>
        <w:t>Ocorre que, ainda que os contratos tragam a expressão Turn Key, isso</w:t>
      </w:r>
      <w:r w:rsidRPr="0007532F">
        <w:rPr>
          <w:b/>
          <w:bCs/>
          <w:lang w:val="pt-BR"/>
        </w:rPr>
        <w:t xml:space="preserve"> </w:t>
      </w:r>
      <w:r w:rsidRPr="0007532F">
        <w:rPr>
          <w:b/>
          <w:bCs/>
          <w:u w:val="single"/>
          <w:lang w:val="pt-BR"/>
        </w:rPr>
        <w:t xml:space="preserve">jamais </w:t>
      </w:r>
      <w:r>
        <w:rPr>
          <w:lang w:val="pt-BR"/>
        </w:rPr>
        <w:t>poderia significar que a Ré teria a obrigação de satisfazer a todas as necessidades da Autora, e a qualquer tempo</w:t>
      </w:r>
      <w:r w:rsidR="0007532F">
        <w:rPr>
          <w:lang w:val="pt-BR"/>
        </w:rPr>
        <w:t xml:space="preserve">! A </w:t>
      </w:r>
      <w:proofErr w:type="spellStart"/>
      <w:r w:rsidR="0007532F">
        <w:rPr>
          <w:lang w:val="pt-BR"/>
        </w:rPr>
        <w:t>Seidor</w:t>
      </w:r>
      <w:proofErr w:type="spellEnd"/>
      <w:r w:rsidR="0007532F">
        <w:rPr>
          <w:lang w:val="pt-BR"/>
        </w:rPr>
        <w:t xml:space="preserve"> se comprometeu a entregar o Projeto </w:t>
      </w:r>
      <w:proofErr w:type="spellStart"/>
      <w:r w:rsidR="0007532F">
        <w:rPr>
          <w:lang w:val="pt-BR"/>
        </w:rPr>
        <w:t>Brisanet</w:t>
      </w:r>
      <w:proofErr w:type="spellEnd"/>
      <w:r w:rsidR="0007532F">
        <w:rPr>
          <w:lang w:val="pt-BR"/>
        </w:rPr>
        <w:t xml:space="preserve"> </w:t>
      </w:r>
      <w:r w:rsidR="0007532F">
        <w:rPr>
          <w:b/>
          <w:bCs/>
          <w:u w:val="single"/>
          <w:lang w:val="pt-BR"/>
        </w:rPr>
        <w:t xml:space="preserve">dentro do escopo definido </w:t>
      </w:r>
      <w:r w:rsidR="001B47B8">
        <w:rPr>
          <w:b/>
          <w:bCs/>
          <w:u w:val="single"/>
          <w:lang w:val="pt-BR"/>
        </w:rPr>
        <w:t>nos Contratos</w:t>
      </w:r>
      <w:r w:rsidR="001B47B8">
        <w:rPr>
          <w:lang w:val="pt-BR"/>
        </w:rPr>
        <w:t xml:space="preserve">, o que significa que o sistema SAP deveria atender às funcionalidades descritas especificamente na Proposta Comercial – e </w:t>
      </w:r>
      <w:r w:rsidR="001B47B8">
        <w:rPr>
          <w:b/>
          <w:bCs/>
          <w:u w:val="single"/>
          <w:lang w:val="pt-BR"/>
        </w:rPr>
        <w:t>isso efetivamente ocorreu</w:t>
      </w:r>
      <w:r w:rsidR="001B47B8" w:rsidRPr="00DD5239">
        <w:rPr>
          <w:lang w:val="pt-BR"/>
        </w:rPr>
        <w:t>!</w:t>
      </w:r>
    </w:p>
    <w:p w14:paraId="2708EA53" w14:textId="4A9A11E7" w:rsidR="00DF4A94" w:rsidRDefault="00DD5239" w:rsidP="00DD5239">
      <w:pPr>
        <w:pStyle w:val="PargrafodaLista"/>
        <w:rPr>
          <w:lang w:val="pt-BR"/>
        </w:rPr>
      </w:pPr>
      <w:r>
        <w:rPr>
          <w:lang w:val="pt-BR"/>
        </w:rPr>
        <w:t xml:space="preserve">Tanto é assim que, como também já se demonstrou, a Autora assinou os Termos de Aceite das Sprints e, em especial, aqueles referentes à entrega das Ondas 1, 2 e 3, que confirmam a entrega do Projeto </w:t>
      </w:r>
      <w:proofErr w:type="spellStart"/>
      <w:r>
        <w:rPr>
          <w:lang w:val="pt-BR"/>
        </w:rPr>
        <w:t>Brisanet</w:t>
      </w:r>
      <w:proofErr w:type="spellEnd"/>
      <w:r>
        <w:rPr>
          <w:lang w:val="pt-BR"/>
        </w:rPr>
        <w:t xml:space="preserve">. </w:t>
      </w:r>
    </w:p>
    <w:p w14:paraId="0A343A05" w14:textId="689DA669" w:rsidR="00DD5239" w:rsidRDefault="00DD5239" w:rsidP="00DD5239">
      <w:pPr>
        <w:pStyle w:val="PargrafodaLista"/>
        <w:rPr>
          <w:lang w:val="pt-BR"/>
        </w:rPr>
      </w:pPr>
      <w:r>
        <w:rPr>
          <w:lang w:val="pt-BR"/>
        </w:rPr>
        <w:t xml:space="preserve">O próprio Contrato </w:t>
      </w:r>
      <w:r w:rsidR="00D61D22">
        <w:rPr>
          <w:lang w:val="pt-BR"/>
        </w:rPr>
        <w:t>de Implementação, aliás, prevê que, após a entrega, a Autora teria o prazo de 7 dias para apresentar qualquer objeção</w:t>
      </w:r>
      <w:r w:rsidR="002C30ED">
        <w:rPr>
          <w:lang w:val="pt-BR"/>
        </w:rPr>
        <w:t xml:space="preserve"> e, em não o fazendo, o Projeto </w:t>
      </w:r>
      <w:proofErr w:type="spellStart"/>
      <w:r w:rsidR="002C30ED">
        <w:rPr>
          <w:lang w:val="pt-BR"/>
        </w:rPr>
        <w:t>Brisanet</w:t>
      </w:r>
      <w:proofErr w:type="spellEnd"/>
      <w:r w:rsidR="002C30ED">
        <w:rPr>
          <w:lang w:val="pt-BR"/>
        </w:rPr>
        <w:t xml:space="preserve"> seria considerado aceito e entregue, e o faturamento devido:</w:t>
      </w:r>
    </w:p>
    <w:p w14:paraId="4CB30D3D" w14:textId="77777777" w:rsidR="00E02153" w:rsidRDefault="00E02153" w:rsidP="00E02153">
      <w:pPr>
        <w:pStyle w:val="Citao"/>
        <w:rPr>
          <w:lang w:val="pt-BR"/>
        </w:rPr>
      </w:pPr>
      <w:r w:rsidRPr="00AF5B78">
        <w:rPr>
          <w:lang w:val="pt-BR"/>
        </w:rPr>
        <w:t>CLÁUSULA SEGUNDA – DA ACEITAÇÃO DOS SERVIÇOS</w:t>
      </w:r>
    </w:p>
    <w:p w14:paraId="0C0FC29E" w14:textId="77777777" w:rsidR="00E02153" w:rsidRDefault="00E02153" w:rsidP="00E02153">
      <w:pPr>
        <w:pStyle w:val="Citao"/>
        <w:rPr>
          <w:lang w:val="pt-BR"/>
        </w:rPr>
      </w:pPr>
      <w:r w:rsidRPr="00AF5B78">
        <w:rPr>
          <w:lang w:val="pt-BR"/>
        </w:rPr>
        <w:lastRenderedPageBreak/>
        <w:t xml:space="preserve">2.2. A CONTRATANTE terá </w:t>
      </w:r>
      <w:r w:rsidRPr="00AF5B78">
        <w:rPr>
          <w:b/>
          <w:bCs/>
          <w:u w:val="single"/>
          <w:lang w:val="pt-BR"/>
        </w:rPr>
        <w:t>7 (sete) dias úteis para aceitar e/ou recusar os Serviços</w:t>
      </w:r>
      <w:r w:rsidRPr="00AF5B78">
        <w:rPr>
          <w:lang w:val="pt-BR"/>
        </w:rPr>
        <w:t>, caso se mantenha inerte,</w:t>
      </w:r>
      <w:r>
        <w:rPr>
          <w:lang w:val="pt-BR"/>
        </w:rPr>
        <w:t xml:space="preserve"> </w:t>
      </w:r>
      <w:r w:rsidRPr="00AF5B78">
        <w:rPr>
          <w:b/>
          <w:bCs/>
          <w:u w:val="single"/>
          <w:lang w:val="pt-BR"/>
        </w:rPr>
        <w:t>entende-se que os serviços foram aceitos e a CONTRATADA poderá faturar os devidos valores normalmente</w:t>
      </w:r>
      <w:r w:rsidRPr="00AF5B78">
        <w:rPr>
          <w:lang w:val="pt-BR"/>
        </w:rPr>
        <w:t>.</w:t>
      </w:r>
    </w:p>
    <w:p w14:paraId="38104019" w14:textId="77777777" w:rsidR="00E02153" w:rsidRDefault="00E02153" w:rsidP="00E02153">
      <w:pPr>
        <w:pStyle w:val="PargrafodaLista"/>
        <w:rPr>
          <w:lang w:val="pt-BR"/>
        </w:rPr>
      </w:pPr>
      <w:r>
        <w:rPr>
          <w:lang w:val="pt-BR"/>
        </w:rPr>
        <w:t xml:space="preserve">E veja-se que o faturamento era previsto, justamente, </w:t>
      </w:r>
      <w:r>
        <w:rPr>
          <w:b/>
          <w:bCs/>
          <w:u w:val="single"/>
          <w:lang w:val="pt-BR"/>
        </w:rPr>
        <w:t>por etapas</w:t>
      </w:r>
      <w:r>
        <w:rPr>
          <w:lang w:val="pt-BR"/>
        </w:rPr>
        <w:t xml:space="preserve">, sendo que as respectivas Notas Fiscais apenas eram emitidas </w:t>
      </w:r>
      <w:r>
        <w:rPr>
          <w:b/>
          <w:bCs/>
          <w:u w:val="single"/>
          <w:lang w:val="pt-BR"/>
        </w:rPr>
        <w:t xml:space="preserve">após o acordo da </w:t>
      </w:r>
      <w:proofErr w:type="spellStart"/>
      <w:r>
        <w:rPr>
          <w:b/>
          <w:bCs/>
          <w:u w:val="single"/>
          <w:lang w:val="pt-BR"/>
        </w:rPr>
        <w:t>Brisanet</w:t>
      </w:r>
      <w:proofErr w:type="spellEnd"/>
      <w:r>
        <w:rPr>
          <w:lang w:val="pt-BR"/>
        </w:rPr>
        <w:t xml:space="preserve">, que foi dado para cada uma das etapas descritas na Cláusula 3.1 do Contrato de Implementação, confirmando a efetiva prestação dos Serviços pela </w:t>
      </w:r>
      <w:proofErr w:type="spellStart"/>
      <w:r>
        <w:rPr>
          <w:lang w:val="pt-BR"/>
        </w:rPr>
        <w:t>Seidor</w:t>
      </w:r>
      <w:proofErr w:type="spellEnd"/>
      <w:r>
        <w:rPr>
          <w:lang w:val="pt-BR"/>
        </w:rPr>
        <w:t xml:space="preserve">: </w:t>
      </w:r>
    </w:p>
    <w:p w14:paraId="6277C909" w14:textId="77777777" w:rsidR="00E02153" w:rsidRPr="005E61F3" w:rsidRDefault="00E02153" w:rsidP="00E02153">
      <w:pPr>
        <w:pStyle w:val="Citao"/>
        <w:rPr>
          <w:lang w:val="pt-BR"/>
        </w:rPr>
      </w:pPr>
      <w:r w:rsidRPr="005E61F3">
        <w:rPr>
          <w:lang w:val="pt-BR"/>
        </w:rPr>
        <w:t xml:space="preserve">CLÁUSULA TERCEIRA – DA REMUNERAÇÃO E SUA FORMA DE </w:t>
      </w:r>
      <w:commentRangeStart w:id="370"/>
      <w:r w:rsidRPr="005E61F3">
        <w:rPr>
          <w:lang w:val="pt-BR"/>
        </w:rPr>
        <w:t>PAGAMENTO</w:t>
      </w:r>
    </w:p>
    <w:p w14:paraId="286842D3" w14:textId="77777777" w:rsidR="00E02153" w:rsidRPr="005E61F3" w:rsidRDefault="00E02153" w:rsidP="00E02153">
      <w:pPr>
        <w:pStyle w:val="Citao"/>
        <w:rPr>
          <w:lang w:val="pt-BR"/>
        </w:rPr>
      </w:pPr>
      <w:r w:rsidRPr="005E61F3">
        <w:rPr>
          <w:lang w:val="pt-BR"/>
        </w:rPr>
        <w:t>3.1 Pelos Serviços objeto do presente Contrato, a CONTRATANTE deverá pagar a CONTRATADA, o valor</w:t>
      </w:r>
      <w:r>
        <w:rPr>
          <w:lang w:val="pt-BR"/>
        </w:rPr>
        <w:t xml:space="preserve"> </w:t>
      </w:r>
      <w:r w:rsidRPr="005E61F3">
        <w:rPr>
          <w:lang w:val="pt-BR"/>
        </w:rPr>
        <w:t>total de R$ 21.000.000,00 (vinte e um milhões de reais), conforme estabelecido abaixo:</w:t>
      </w:r>
      <w:commentRangeEnd w:id="370"/>
      <w:r w:rsidRPr="005E61F3">
        <w:rPr>
          <w:rStyle w:val="Refdecomentrio"/>
          <w:sz w:val="24"/>
          <w:szCs w:val="24"/>
          <w:lang w:val="pt-BR"/>
        </w:rPr>
        <w:commentReference w:id="370"/>
      </w:r>
    </w:p>
    <w:p w14:paraId="42D8695A" w14:textId="77777777" w:rsidR="00E02153" w:rsidRPr="005E61F3" w:rsidRDefault="00E02153" w:rsidP="00E02153">
      <w:pPr>
        <w:pStyle w:val="Citao"/>
        <w:rPr>
          <w:lang w:val="pt-BR"/>
        </w:rPr>
      </w:pPr>
      <w:r w:rsidRPr="005E61F3">
        <w:rPr>
          <w:lang w:val="pt-BR"/>
        </w:rPr>
        <w:t>• 5% (cinco por cento) na assinatura do Contrato;</w:t>
      </w:r>
    </w:p>
    <w:p w14:paraId="034E6D3A" w14:textId="77777777" w:rsidR="00E02153" w:rsidRPr="005E61F3" w:rsidRDefault="00E02153" w:rsidP="00E02153">
      <w:pPr>
        <w:pStyle w:val="Citao"/>
        <w:rPr>
          <w:lang w:val="pt-BR"/>
        </w:rPr>
      </w:pPr>
      <w:r w:rsidRPr="005E61F3">
        <w:rPr>
          <w:lang w:val="pt-BR"/>
        </w:rPr>
        <w:t>• 5% (cinco por cento) após a sprint 04;</w:t>
      </w:r>
    </w:p>
    <w:p w14:paraId="72C10124" w14:textId="77777777" w:rsidR="00E02153" w:rsidRPr="005E61F3" w:rsidRDefault="00E02153" w:rsidP="00E02153">
      <w:pPr>
        <w:pStyle w:val="Citao"/>
        <w:rPr>
          <w:lang w:val="pt-BR"/>
        </w:rPr>
      </w:pPr>
      <w:r w:rsidRPr="005E61F3">
        <w:rPr>
          <w:lang w:val="pt-BR"/>
        </w:rPr>
        <w:t>• 15% (quinze por cento) após a sprint 06;</w:t>
      </w:r>
    </w:p>
    <w:p w14:paraId="7155AF53" w14:textId="77777777" w:rsidR="00E02153" w:rsidRPr="005E61F3" w:rsidRDefault="00E02153" w:rsidP="00E02153">
      <w:pPr>
        <w:pStyle w:val="Citao"/>
        <w:rPr>
          <w:lang w:val="pt-BR"/>
        </w:rPr>
      </w:pPr>
      <w:r w:rsidRPr="005E61F3">
        <w:rPr>
          <w:lang w:val="pt-BR"/>
        </w:rPr>
        <w:t>• 15% (quinze por cento) após a sprint 08;</w:t>
      </w:r>
    </w:p>
    <w:p w14:paraId="7F33ED9F" w14:textId="77777777" w:rsidR="00E02153" w:rsidRPr="005E61F3" w:rsidRDefault="00E02153" w:rsidP="00E02153">
      <w:pPr>
        <w:pStyle w:val="Citao"/>
        <w:rPr>
          <w:lang w:val="pt-BR"/>
        </w:rPr>
      </w:pPr>
      <w:r w:rsidRPr="005E61F3">
        <w:rPr>
          <w:lang w:val="pt-BR"/>
        </w:rPr>
        <w:t>• 10% (dez por cento) após a sprint 10;</w:t>
      </w:r>
    </w:p>
    <w:p w14:paraId="062FF150" w14:textId="77777777" w:rsidR="00E02153" w:rsidRPr="005E61F3" w:rsidRDefault="00E02153" w:rsidP="00E02153">
      <w:pPr>
        <w:pStyle w:val="Citao"/>
        <w:rPr>
          <w:lang w:val="pt-BR"/>
        </w:rPr>
      </w:pPr>
      <w:r w:rsidRPr="005E61F3">
        <w:rPr>
          <w:lang w:val="pt-BR"/>
        </w:rPr>
        <w:t>• 10% (dez por cento) após a sprint 13;</w:t>
      </w:r>
    </w:p>
    <w:p w14:paraId="784949F9" w14:textId="77777777" w:rsidR="00E02153" w:rsidRPr="005E61F3" w:rsidRDefault="00E02153" w:rsidP="00E02153">
      <w:pPr>
        <w:pStyle w:val="Citao"/>
        <w:rPr>
          <w:lang w:val="pt-BR"/>
        </w:rPr>
      </w:pPr>
      <w:r w:rsidRPr="005E61F3">
        <w:rPr>
          <w:lang w:val="pt-BR"/>
        </w:rPr>
        <w:t>• 10% (dez por cento) após a sprint 15;</w:t>
      </w:r>
    </w:p>
    <w:p w14:paraId="2EA7D357" w14:textId="77777777" w:rsidR="00E02153" w:rsidRPr="005E61F3" w:rsidRDefault="00E02153" w:rsidP="00E02153">
      <w:pPr>
        <w:pStyle w:val="Citao"/>
        <w:rPr>
          <w:lang w:val="pt-BR"/>
        </w:rPr>
      </w:pPr>
      <w:r w:rsidRPr="005E61F3">
        <w:rPr>
          <w:lang w:val="pt-BR"/>
        </w:rPr>
        <w:t>• 10% (dez por cento) após a sprint 17;</w:t>
      </w:r>
    </w:p>
    <w:p w14:paraId="77636A13" w14:textId="77777777" w:rsidR="00E02153" w:rsidRPr="005E61F3" w:rsidRDefault="00E02153" w:rsidP="00E02153">
      <w:pPr>
        <w:pStyle w:val="Citao"/>
        <w:rPr>
          <w:lang w:val="pt-BR"/>
        </w:rPr>
      </w:pPr>
      <w:r w:rsidRPr="005E61F3">
        <w:rPr>
          <w:lang w:val="pt-BR"/>
        </w:rPr>
        <w:t>• 10% (dez por cento) após a sprint 19; e</w:t>
      </w:r>
    </w:p>
    <w:p w14:paraId="3BE940F5" w14:textId="77777777" w:rsidR="00E02153" w:rsidRDefault="00E02153" w:rsidP="00E02153">
      <w:pPr>
        <w:pStyle w:val="Citao"/>
        <w:rPr>
          <w:lang w:val="pt-BR"/>
        </w:rPr>
      </w:pPr>
      <w:r w:rsidRPr="005E61F3">
        <w:rPr>
          <w:lang w:val="pt-BR"/>
        </w:rPr>
        <w:t>• 10% (dez por cento) após a sprint 21.</w:t>
      </w:r>
    </w:p>
    <w:p w14:paraId="7E6DB9C3" w14:textId="56A01A5D" w:rsidR="00E02153" w:rsidRDefault="00E02D4D" w:rsidP="00E02153">
      <w:pPr>
        <w:pStyle w:val="PargrafodaLista"/>
        <w:rPr>
          <w:lang w:val="pt-BR"/>
        </w:rPr>
      </w:pPr>
      <w:r>
        <w:rPr>
          <w:lang w:val="pt-BR"/>
        </w:rPr>
        <w:t xml:space="preserve">A Autora </w:t>
      </w:r>
      <w:r>
        <w:rPr>
          <w:b/>
          <w:bCs/>
          <w:u w:val="single"/>
          <w:lang w:val="pt-BR"/>
        </w:rPr>
        <w:t>jamais apresentou qualquer objeção à entrega dessas etapas</w:t>
      </w:r>
      <w:r>
        <w:rPr>
          <w:lang w:val="pt-BR"/>
        </w:rPr>
        <w:t xml:space="preserve">, e, pelo contrário, aceitou e validou </w:t>
      </w:r>
      <w:r w:rsidR="00387E6D">
        <w:rPr>
          <w:lang w:val="pt-BR"/>
        </w:rPr>
        <w:t xml:space="preserve">a todas elas! </w:t>
      </w:r>
    </w:p>
    <w:p w14:paraId="527C67F9" w14:textId="26C2DD93" w:rsidR="00E02153" w:rsidRPr="00A803BB" w:rsidRDefault="00E02153" w:rsidP="00E02153">
      <w:pPr>
        <w:pStyle w:val="PargrafodaLista"/>
        <w:rPr>
          <w:lang w:val="pt-BR"/>
        </w:rPr>
      </w:pPr>
      <w:r>
        <w:rPr>
          <w:lang w:val="pt-BR"/>
        </w:rPr>
        <w:t xml:space="preserve">O Contrato de Implementação, </w:t>
      </w:r>
      <w:r w:rsidR="00A803BB">
        <w:rPr>
          <w:lang w:val="pt-BR"/>
        </w:rPr>
        <w:t>portanto</w:t>
      </w:r>
      <w:r>
        <w:rPr>
          <w:lang w:val="pt-BR"/>
        </w:rPr>
        <w:t xml:space="preserve">, após todos os adiamentos causados pelas Solicitações de Mudança requeridas pela Autora, descritas no item III.A acima, </w:t>
      </w:r>
      <w:r w:rsidRPr="00A803BB">
        <w:rPr>
          <w:lang w:val="pt-BR"/>
        </w:rPr>
        <w:t xml:space="preserve">foi encerrado em 5.7.2024, quando a Autora </w:t>
      </w:r>
      <w:r w:rsidRPr="00A803BB">
        <w:rPr>
          <w:lang w:val="pt-BR"/>
        </w:rPr>
        <w:lastRenderedPageBreak/>
        <w:t xml:space="preserve">assinou o Termo de Aceite e Entrega dos testes integrados do Projeto </w:t>
      </w:r>
      <w:proofErr w:type="spellStart"/>
      <w:r w:rsidRPr="00A803BB">
        <w:rPr>
          <w:lang w:val="pt-BR"/>
        </w:rPr>
        <w:t>Brisanet</w:t>
      </w:r>
      <w:proofErr w:type="spellEnd"/>
      <w:r w:rsidRPr="00A803BB">
        <w:rPr>
          <w:lang w:val="pt-BR"/>
        </w:rPr>
        <w:t>, conforme também já indicado no item III.B acima.</w:t>
      </w:r>
      <w:r w:rsidRPr="00A803BB">
        <w:rPr>
          <w:rStyle w:val="Refdenotaderodap"/>
          <w:lang w:val="pt-BR"/>
        </w:rPr>
        <w:footnoteReference w:id="71"/>
      </w:r>
    </w:p>
    <w:p w14:paraId="09AD984C" w14:textId="78B50BA7" w:rsidR="00E02153" w:rsidRDefault="005441FB" w:rsidP="00DB25F6">
      <w:pPr>
        <w:pStyle w:val="PargrafodaLista"/>
        <w:rPr>
          <w:lang w:val="pt-BR"/>
        </w:rPr>
      </w:pPr>
      <w:r w:rsidRPr="005441FB">
        <w:rPr>
          <w:lang w:val="pt-BR"/>
        </w:rPr>
        <w:t>Tanto é assim que, em 20.6.2024, as Partes assinaram o Contrato de Licenciamento de Software,</w:t>
      </w:r>
      <w:r>
        <w:rPr>
          <w:rStyle w:val="Refdenotaderodap"/>
          <w:lang w:val="pt-BR"/>
        </w:rPr>
        <w:footnoteReference w:id="72"/>
      </w:r>
      <w:r w:rsidRPr="005441FB">
        <w:rPr>
          <w:lang w:val="pt-BR"/>
        </w:rPr>
        <w:t xml:space="preserve"> justamente para que a </w:t>
      </w:r>
      <w:proofErr w:type="spellStart"/>
      <w:r w:rsidRPr="005441FB">
        <w:rPr>
          <w:lang w:val="pt-BR"/>
        </w:rPr>
        <w:t>Brisanet</w:t>
      </w:r>
      <w:proofErr w:type="spellEnd"/>
      <w:r w:rsidRPr="005441FB">
        <w:rPr>
          <w:lang w:val="pt-BR"/>
        </w:rPr>
        <w:t xml:space="preserve"> pudesse utilizar os softwares que tinham sido efetivamente implementados! Qual seria a lógica de a Autora assinar, e pagar, pelo licenciamento de softwares que, segundo ela, não podem ser considerados entregues?</w:t>
      </w:r>
    </w:p>
    <w:p w14:paraId="63B8511B" w14:textId="0C16783A" w:rsidR="00E02153" w:rsidRDefault="00E02153" w:rsidP="00E02153">
      <w:pPr>
        <w:pStyle w:val="PargrafodaLista"/>
        <w:rPr>
          <w:lang w:val="pt-BR"/>
        </w:rPr>
      </w:pPr>
      <w:r w:rsidRPr="00365263">
        <w:rPr>
          <w:lang w:val="pt-BR"/>
        </w:rPr>
        <w:t xml:space="preserve">As alegações de “falhas” apresentadas pela Autora, conforme documentos por ela apresentados aos autos, </w:t>
      </w:r>
      <w:r w:rsidR="00365263">
        <w:rPr>
          <w:lang w:val="pt-BR"/>
        </w:rPr>
        <w:t>surgiram</w:t>
      </w:r>
      <w:r w:rsidRPr="00365263">
        <w:rPr>
          <w:lang w:val="pt-BR"/>
        </w:rPr>
        <w:t xml:space="preserve"> apenas em outubro/2024, mais de </w:t>
      </w:r>
      <w:r w:rsidR="00D96562">
        <w:rPr>
          <w:lang w:val="pt-BR"/>
        </w:rPr>
        <w:t xml:space="preserve">5 (cinco) meses após a finalização dos testes integrados da Onda 3, </w:t>
      </w:r>
      <w:r w:rsidR="00032AC3">
        <w:rPr>
          <w:lang w:val="pt-BR"/>
        </w:rPr>
        <w:t xml:space="preserve">e mais de </w:t>
      </w:r>
      <w:r w:rsidRPr="00365263">
        <w:rPr>
          <w:lang w:val="pt-BR"/>
        </w:rPr>
        <w:t xml:space="preserve">3 (três) meses após </w:t>
      </w:r>
      <w:r w:rsidR="00032AC3">
        <w:rPr>
          <w:lang w:val="pt-BR"/>
        </w:rPr>
        <w:t>a assinatura do Termo de Aceite que configurou o encerramento do</w:t>
      </w:r>
      <w:r w:rsidR="00A65CF2">
        <w:rPr>
          <w:lang w:val="pt-BR"/>
        </w:rPr>
        <w:t xml:space="preserve"> Contrato de Implementação por adimplemento da </w:t>
      </w:r>
      <w:proofErr w:type="spellStart"/>
      <w:r w:rsidR="00A65CF2">
        <w:rPr>
          <w:lang w:val="pt-BR"/>
        </w:rPr>
        <w:t>Seidor</w:t>
      </w:r>
      <w:proofErr w:type="spellEnd"/>
      <w:r w:rsidRPr="00365263">
        <w:rPr>
          <w:lang w:val="pt-BR"/>
        </w:rPr>
        <w:t>.</w:t>
      </w:r>
    </w:p>
    <w:p w14:paraId="7B169100" w14:textId="75EF10E7" w:rsidR="00FA531E" w:rsidRDefault="00FA531E" w:rsidP="00FA531E">
      <w:pPr>
        <w:pStyle w:val="PargrafodaLista"/>
        <w:rPr>
          <w:lang w:val="pt-BR"/>
        </w:rPr>
      </w:pPr>
      <w:r>
        <w:rPr>
          <w:lang w:val="pt-BR"/>
        </w:rPr>
        <w:t xml:space="preserve">A </w:t>
      </w:r>
      <w:proofErr w:type="spellStart"/>
      <w:r>
        <w:rPr>
          <w:lang w:val="pt-BR"/>
        </w:rPr>
        <w:t>Brisanet</w:t>
      </w:r>
      <w:proofErr w:type="spellEnd"/>
      <w:r>
        <w:rPr>
          <w:lang w:val="pt-BR"/>
        </w:rPr>
        <w:t xml:space="preserve"> tinha, aliás, o poder de exercer “</w:t>
      </w:r>
      <w:r>
        <w:rPr>
          <w:i/>
          <w:iCs/>
          <w:lang w:val="pt-BR"/>
        </w:rPr>
        <w:t>a fiscalização dos serviços contratados, direta ou indiretamente, tendo amplos poderes, inclusive para interromper qualquer serviço que não esteja sendo executado de acordo com a boa técnica ou em desacordo com os projetos especificados, instruções e demais documentos integrantes deste instrumento</w:t>
      </w:r>
      <w:r>
        <w:rPr>
          <w:lang w:val="pt-BR"/>
        </w:rPr>
        <w:t>”</w:t>
      </w:r>
      <w:r w:rsidR="00D22FD9">
        <w:rPr>
          <w:lang w:val="pt-BR"/>
        </w:rPr>
        <w:t>,</w:t>
      </w:r>
      <w:r>
        <w:rPr>
          <w:rStyle w:val="Refdenotaderodap"/>
          <w:i/>
          <w:iCs/>
          <w:lang w:val="pt-BR"/>
        </w:rPr>
        <w:footnoteReference w:id="73"/>
      </w:r>
      <w:r w:rsidR="00D22FD9">
        <w:rPr>
          <w:lang w:val="pt-BR"/>
        </w:rPr>
        <w:t xml:space="preserve"> e, inclusive, se identificasse qualquer irregularidade, </w:t>
      </w:r>
      <w:r w:rsidR="00D22FD9">
        <w:rPr>
          <w:b/>
          <w:bCs/>
          <w:u w:val="single"/>
          <w:lang w:val="pt-BR"/>
        </w:rPr>
        <w:t>deveria notificar a Ré para saná-la no prazo de 30 (trinta) dias</w:t>
      </w:r>
      <w:r w:rsidR="00D22FD9">
        <w:rPr>
          <w:lang w:val="pt-BR"/>
        </w:rPr>
        <w:t xml:space="preserve">:  </w:t>
      </w:r>
    </w:p>
    <w:p w14:paraId="2E2D8EB8" w14:textId="77777777" w:rsidR="00D22FD9" w:rsidRDefault="00D22FD9" w:rsidP="00D22FD9">
      <w:pPr>
        <w:pStyle w:val="Citao"/>
        <w:rPr>
          <w:lang w:val="pt-BR"/>
        </w:rPr>
      </w:pPr>
      <w:r w:rsidRPr="00492A9B">
        <w:rPr>
          <w:lang w:val="pt-BR"/>
        </w:rPr>
        <w:t>6.3. Este Contrato poderá ser antecipadamente resolvido por qualquer das Partes, independentemente de</w:t>
      </w:r>
      <w:r>
        <w:rPr>
          <w:lang w:val="pt-BR"/>
        </w:rPr>
        <w:t xml:space="preserve"> </w:t>
      </w:r>
      <w:r w:rsidRPr="00492A9B">
        <w:rPr>
          <w:lang w:val="pt-BR"/>
        </w:rPr>
        <w:t>notificação judicial ou extrajudicial, se ocorrer quaisquer das hipóteses abaixo descritas:</w:t>
      </w:r>
    </w:p>
    <w:p w14:paraId="24C90442" w14:textId="77777777" w:rsidR="00D22FD9" w:rsidRDefault="00D22FD9" w:rsidP="00D22FD9">
      <w:pPr>
        <w:pStyle w:val="Citao"/>
        <w:rPr>
          <w:lang w:val="pt-BR"/>
        </w:rPr>
      </w:pPr>
      <w:r>
        <w:rPr>
          <w:lang w:val="pt-BR"/>
        </w:rPr>
        <w:t xml:space="preserve">(...) </w:t>
      </w:r>
    </w:p>
    <w:p w14:paraId="4EB52288" w14:textId="77777777" w:rsidR="00D22FD9" w:rsidRDefault="00D22FD9" w:rsidP="00D22FD9">
      <w:pPr>
        <w:pStyle w:val="Citao"/>
        <w:rPr>
          <w:lang w:val="pt-BR"/>
        </w:rPr>
      </w:pPr>
      <w:r w:rsidRPr="00933A88">
        <w:rPr>
          <w:lang w:val="pt-BR"/>
        </w:rPr>
        <w:t xml:space="preserve">f) Descumprimento de quaisquer das disposições contidas neste instrumento, </w:t>
      </w:r>
      <w:r w:rsidRPr="00933A88">
        <w:rPr>
          <w:b/>
          <w:bCs/>
          <w:u w:val="single"/>
          <w:lang w:val="pt-BR"/>
        </w:rPr>
        <w:t>caso não sanadas em até 30 (trinta) dias úteis</w:t>
      </w:r>
      <w:r w:rsidRPr="00933A88">
        <w:rPr>
          <w:lang w:val="pt-BR"/>
        </w:rPr>
        <w:t>, contados do recebimento da notificação extrajudicial;</w:t>
      </w:r>
      <w:r>
        <w:rPr>
          <w:lang w:val="pt-BR"/>
        </w:rPr>
        <w:t xml:space="preserve"> </w:t>
      </w:r>
    </w:p>
    <w:p w14:paraId="5280B1B0" w14:textId="77777777" w:rsidR="00D22FD9" w:rsidRPr="00E02153" w:rsidRDefault="00D22FD9" w:rsidP="00D22FD9">
      <w:pPr>
        <w:pStyle w:val="PargrafodaLista"/>
        <w:numPr>
          <w:ilvl w:val="0"/>
          <w:numId w:val="0"/>
        </w:numPr>
        <w:rPr>
          <w:lang w:val="pt-BR"/>
        </w:rPr>
      </w:pPr>
    </w:p>
    <w:p w14:paraId="03CD6E8C" w14:textId="259C4B5C" w:rsidR="00FA531E" w:rsidRPr="00365263" w:rsidRDefault="00D22FD9" w:rsidP="00E02153">
      <w:pPr>
        <w:pStyle w:val="PargrafodaLista"/>
        <w:rPr>
          <w:lang w:val="pt-BR"/>
        </w:rPr>
      </w:pPr>
      <w:r>
        <w:rPr>
          <w:lang w:val="pt-BR"/>
        </w:rPr>
        <w:t xml:space="preserve">Isso, porém, tampouco correu. </w:t>
      </w:r>
    </w:p>
    <w:p w14:paraId="310C6D2C" w14:textId="59B6A9D2" w:rsidR="00E02153" w:rsidRDefault="00CC00FE" w:rsidP="00E02153">
      <w:pPr>
        <w:pStyle w:val="PargrafodaLista"/>
        <w:rPr>
          <w:lang w:val="pt-BR"/>
        </w:rPr>
      </w:pPr>
      <w:r>
        <w:rPr>
          <w:lang w:val="pt-BR"/>
        </w:rPr>
        <w:t xml:space="preserve">O comportamento da Autora é, </w:t>
      </w:r>
      <w:r w:rsidR="003054F8">
        <w:rPr>
          <w:lang w:val="pt-BR"/>
        </w:rPr>
        <w:t>portanto</w:t>
      </w:r>
      <w:r>
        <w:rPr>
          <w:lang w:val="pt-BR"/>
        </w:rPr>
        <w:t xml:space="preserve">, completamente </w:t>
      </w:r>
      <w:r>
        <w:rPr>
          <w:b/>
          <w:bCs/>
          <w:u w:val="single"/>
          <w:lang w:val="pt-BR"/>
        </w:rPr>
        <w:t>contraditório</w:t>
      </w:r>
      <w:r>
        <w:rPr>
          <w:lang w:val="pt-BR"/>
        </w:rPr>
        <w:t xml:space="preserve">, e viola os deveres anexos da boa-fé objetiva, embutidos no art. </w:t>
      </w:r>
      <w:r w:rsidR="00F94E02">
        <w:rPr>
          <w:lang w:val="pt-BR"/>
        </w:rPr>
        <w:t>422 do Código Civil.</w:t>
      </w:r>
      <w:r w:rsidR="00F94E02">
        <w:rPr>
          <w:rStyle w:val="Refdenotaderodap"/>
          <w:lang w:val="pt-BR"/>
        </w:rPr>
        <w:footnoteReference w:id="74"/>
      </w:r>
      <w:r w:rsidR="00965CFE">
        <w:rPr>
          <w:lang w:val="pt-BR"/>
        </w:rPr>
        <w:t xml:space="preserve"> Nesse sentido, leciona Gustavo </w:t>
      </w:r>
      <w:proofErr w:type="spellStart"/>
      <w:r w:rsidR="00965CFE">
        <w:rPr>
          <w:lang w:val="pt-BR"/>
        </w:rPr>
        <w:t>Tepedino</w:t>
      </w:r>
      <w:proofErr w:type="spellEnd"/>
      <w:r w:rsidR="00965CFE">
        <w:rPr>
          <w:lang w:val="pt-BR"/>
        </w:rPr>
        <w:t xml:space="preserve">: </w:t>
      </w:r>
    </w:p>
    <w:p w14:paraId="73B34069" w14:textId="77777777" w:rsidR="00CD66F3" w:rsidRPr="00415696" w:rsidRDefault="00CD66F3" w:rsidP="00CD66F3">
      <w:pPr>
        <w:pStyle w:val="Citao"/>
        <w:rPr>
          <w:lang w:val="pt-BR"/>
        </w:rPr>
      </w:pPr>
      <w:r w:rsidRPr="00415696">
        <w:rPr>
          <w:lang w:val="pt-BR"/>
        </w:rPr>
        <w:t xml:space="preserve">“o princípio da boa-fé combina-se com a teoria do abuso de direito para impor restrições ao exercício de direitos subjetivos. Nesse sentido, a boa-fé funciona como parâmetro de valoração do comportamento dos contratantes com a finalidade de proscrever aqueles exercícios considerados arbitrários e irregulares (v. comentário ao art. 187). Nesses casos, </w:t>
      </w:r>
      <w:r w:rsidRPr="00415696">
        <w:rPr>
          <w:b/>
          <w:bCs/>
          <w:lang w:val="pt-BR"/>
        </w:rPr>
        <w:t>o comportamento formalmente lícito de um dos contratantes não resiste à avaliação de sua conformidade com a boa-fé e, como tal, deixa de merecer a tutela do ordenamento jurídico</w:t>
      </w:r>
      <w:r w:rsidRPr="00415696">
        <w:rPr>
          <w:lang w:val="pt-BR"/>
        </w:rPr>
        <w:t xml:space="preserve">. </w:t>
      </w:r>
    </w:p>
    <w:p w14:paraId="3EBAE412" w14:textId="77777777" w:rsidR="00CD66F3" w:rsidRPr="00415696" w:rsidRDefault="00CD66F3" w:rsidP="00CD66F3">
      <w:pPr>
        <w:pStyle w:val="Citao"/>
        <w:rPr>
          <w:lang w:val="pt-BR"/>
        </w:rPr>
      </w:pPr>
      <w:r w:rsidRPr="00415696">
        <w:rPr>
          <w:lang w:val="pt-BR"/>
        </w:rPr>
        <w:t xml:space="preserve">Em tal contexto, faz-se referência ao princípio segundo o qual </w:t>
      </w:r>
      <w:proofErr w:type="spellStart"/>
      <w:r w:rsidRPr="00415696">
        <w:rPr>
          <w:lang w:val="pt-BR"/>
        </w:rPr>
        <w:t>nemo</w:t>
      </w:r>
      <w:proofErr w:type="spellEnd"/>
      <w:r w:rsidRPr="00415696">
        <w:rPr>
          <w:lang w:val="pt-BR"/>
        </w:rPr>
        <w:t xml:space="preserve"> </w:t>
      </w:r>
      <w:proofErr w:type="spellStart"/>
      <w:r w:rsidRPr="00415696">
        <w:rPr>
          <w:lang w:val="pt-BR"/>
        </w:rPr>
        <w:t>potest</w:t>
      </w:r>
      <w:proofErr w:type="spellEnd"/>
      <w:r w:rsidRPr="00415696">
        <w:rPr>
          <w:lang w:val="pt-BR"/>
        </w:rPr>
        <w:t xml:space="preserve"> </w:t>
      </w:r>
      <w:proofErr w:type="spellStart"/>
      <w:r w:rsidRPr="00415696">
        <w:rPr>
          <w:lang w:val="pt-BR"/>
        </w:rPr>
        <w:t>venire</w:t>
      </w:r>
      <w:proofErr w:type="spellEnd"/>
      <w:r w:rsidRPr="00415696">
        <w:rPr>
          <w:lang w:val="pt-BR"/>
        </w:rPr>
        <w:t xml:space="preserve"> contra </w:t>
      </w:r>
      <w:proofErr w:type="spellStart"/>
      <w:r w:rsidRPr="00415696">
        <w:rPr>
          <w:lang w:val="pt-BR"/>
        </w:rPr>
        <w:t>factum</w:t>
      </w:r>
      <w:proofErr w:type="spellEnd"/>
      <w:r w:rsidRPr="00415696">
        <w:rPr>
          <w:lang w:val="pt-BR"/>
        </w:rPr>
        <w:t xml:space="preserve"> </w:t>
      </w:r>
      <w:proofErr w:type="spellStart"/>
      <w:r w:rsidRPr="00415696">
        <w:rPr>
          <w:lang w:val="pt-BR"/>
        </w:rPr>
        <w:t>proprium</w:t>
      </w:r>
      <w:proofErr w:type="spellEnd"/>
      <w:r w:rsidRPr="00415696">
        <w:rPr>
          <w:lang w:val="pt-BR"/>
        </w:rPr>
        <w:t xml:space="preserve">, ou seja, a ninguém é dado vir contra o próprio ato. Em sua acepção contemporânea, </w:t>
      </w:r>
      <w:r w:rsidRPr="00415696">
        <w:rPr>
          <w:b/>
          <w:bCs/>
          <w:u w:val="single"/>
          <w:lang w:val="pt-BR"/>
        </w:rPr>
        <w:t>este princípio veda que alguém pratique uma conduta em contradição com sua conduta anterior, lesando a legítima confiança de quem acreditara na preservação daquele comportamento inicial</w:t>
      </w:r>
      <w:r w:rsidRPr="00415696">
        <w:rPr>
          <w:lang w:val="pt-BR"/>
        </w:rPr>
        <w:t xml:space="preserve">. "De fato, a proibição de comportamento contraditório não tem </w:t>
      </w:r>
      <w:proofErr w:type="spellStart"/>
      <w:r w:rsidRPr="00415696">
        <w:rPr>
          <w:lang w:val="pt-BR"/>
        </w:rPr>
        <w:t>por</w:t>
      </w:r>
      <w:proofErr w:type="spellEnd"/>
      <w:r w:rsidRPr="00415696">
        <w:rPr>
          <w:lang w:val="pt-BR"/>
        </w:rPr>
        <w:t xml:space="preserve"> fim a manutenção da coerência por si só, mas afigura-se razoável apenas quando e na medida em que a incoerência, a contradição aos próprios atos, possa violar expectativas despertadas em outrem e assim causar-lhes prejuízos" (Anderson Schreiber, A Proibição do Comportamento Contraditório, p. 90).</w:t>
      </w:r>
    </w:p>
    <w:p w14:paraId="11BBC29C" w14:textId="78A1795C" w:rsidR="00965CFE" w:rsidRDefault="00CD66F3" w:rsidP="00CD66F3">
      <w:pPr>
        <w:pStyle w:val="Citao"/>
        <w:rPr>
          <w:lang w:val="pt-BR"/>
        </w:rPr>
      </w:pPr>
      <w:r w:rsidRPr="00415696">
        <w:rPr>
          <w:lang w:val="pt-BR"/>
        </w:rPr>
        <w:t xml:space="preserve">Entre as várias modalidades de comportamento contraditório, inserem-se: i) a regra do tu </w:t>
      </w:r>
      <w:proofErr w:type="spellStart"/>
      <w:r w:rsidRPr="00415696">
        <w:rPr>
          <w:lang w:val="pt-BR"/>
        </w:rPr>
        <w:t>quoque</w:t>
      </w:r>
      <w:proofErr w:type="spellEnd"/>
      <w:r w:rsidRPr="00415696">
        <w:rPr>
          <w:lang w:val="pt-BR"/>
        </w:rPr>
        <w:t xml:space="preserve">, que visa impedir a invocação de dois pesos e duas medidas na avaliação dos comportamentos dos contratantes , ou seja, "o emprego, desleal, de critérios valorativos diversos para situações substancialmente idênticas"; e </w:t>
      </w:r>
      <w:proofErr w:type="spellStart"/>
      <w:r w:rsidRPr="00415696">
        <w:rPr>
          <w:lang w:val="pt-BR"/>
        </w:rPr>
        <w:t>ii</w:t>
      </w:r>
      <w:proofErr w:type="spellEnd"/>
      <w:r w:rsidRPr="00415696">
        <w:rPr>
          <w:lang w:val="pt-BR"/>
        </w:rPr>
        <w:t xml:space="preserve">) a </w:t>
      </w:r>
      <w:proofErr w:type="spellStart"/>
      <w:r w:rsidRPr="00415696">
        <w:rPr>
          <w:lang w:val="pt-BR"/>
        </w:rPr>
        <w:t>Verwirkung</w:t>
      </w:r>
      <w:proofErr w:type="spellEnd"/>
      <w:r w:rsidRPr="00415696">
        <w:rPr>
          <w:lang w:val="pt-BR"/>
        </w:rPr>
        <w:t xml:space="preserve">, que, em síntese, </w:t>
      </w:r>
      <w:r w:rsidRPr="00415696">
        <w:rPr>
          <w:b/>
          <w:bCs/>
          <w:u w:val="single"/>
          <w:lang w:val="pt-BR"/>
        </w:rPr>
        <w:t>veda a contradição a uma omissão anterior, cuja relevância se mostra suficiente a suscitar a legítima confiança de outrem</w:t>
      </w:r>
      <w:r w:rsidRPr="00415696">
        <w:rPr>
          <w:lang w:val="pt-BR"/>
        </w:rPr>
        <w:t xml:space="preserve"> (Anderson Schreiber, A Proibição do Comportamento Contraditório, pp . 175 e 1 83).</w:t>
      </w:r>
      <w:r w:rsidRPr="00D12B79">
        <w:rPr>
          <w:rStyle w:val="Refdenotaderodap"/>
        </w:rPr>
        <w:footnoteReference w:id="75"/>
      </w:r>
    </w:p>
    <w:p w14:paraId="56BE6C81" w14:textId="54C627E4" w:rsidR="003054F8" w:rsidRDefault="003054F8" w:rsidP="003054F8">
      <w:pPr>
        <w:pStyle w:val="PargrafodaLista"/>
        <w:rPr>
          <w:lang w:val="pt-BR"/>
        </w:rPr>
      </w:pPr>
      <w:r>
        <w:rPr>
          <w:lang w:val="pt-BR"/>
        </w:rPr>
        <w:lastRenderedPageBreak/>
        <w:t xml:space="preserve">Diante do quanto acima exposto, observa-se que a </w:t>
      </w:r>
      <w:proofErr w:type="spellStart"/>
      <w:r>
        <w:rPr>
          <w:lang w:val="pt-BR"/>
        </w:rPr>
        <w:t>Seidor</w:t>
      </w:r>
      <w:proofErr w:type="spellEnd"/>
      <w:r>
        <w:rPr>
          <w:lang w:val="pt-BR"/>
        </w:rPr>
        <w:t xml:space="preserve"> </w:t>
      </w:r>
      <w:r w:rsidR="003632E5">
        <w:rPr>
          <w:lang w:val="pt-BR"/>
        </w:rPr>
        <w:t xml:space="preserve">cumpriu estritamente com os termos dos Contratos, inclusive e especialmente com aqueles constantes do </w:t>
      </w:r>
      <w:r w:rsidR="00433CE4">
        <w:rPr>
          <w:lang w:val="pt-BR"/>
        </w:rPr>
        <w:t xml:space="preserve">Contrato de Inadimplemento, sem qualquer objeção da Autora que, ao contrário, </w:t>
      </w:r>
      <w:r w:rsidR="00E52CCB">
        <w:rPr>
          <w:lang w:val="pt-BR"/>
        </w:rPr>
        <w:t xml:space="preserve">validou e expressamente assinou os Termos de Aceite referentes às entregas do Projeto </w:t>
      </w:r>
      <w:proofErr w:type="spellStart"/>
      <w:r w:rsidR="00E52CCB">
        <w:rPr>
          <w:lang w:val="pt-BR"/>
        </w:rPr>
        <w:t>Brisanet</w:t>
      </w:r>
      <w:proofErr w:type="spellEnd"/>
      <w:r w:rsidR="00E52CCB">
        <w:rPr>
          <w:lang w:val="pt-BR"/>
        </w:rPr>
        <w:t xml:space="preserve">. </w:t>
      </w:r>
    </w:p>
    <w:p w14:paraId="115795E8" w14:textId="6669BABB" w:rsidR="007525A9" w:rsidRPr="00752101" w:rsidRDefault="00E52CCB" w:rsidP="00A70167">
      <w:pPr>
        <w:pStyle w:val="PargrafodaLista"/>
        <w:rPr>
          <w:lang w:val="pt-BR"/>
        </w:rPr>
      </w:pPr>
      <w:r w:rsidRPr="00752101">
        <w:rPr>
          <w:lang w:val="pt-BR"/>
        </w:rPr>
        <w:t>O comportamento da Autora, que agora ignora esses fatos,</w:t>
      </w:r>
      <w:r w:rsidR="00752101" w:rsidRPr="00752101">
        <w:rPr>
          <w:lang w:val="pt-BR"/>
        </w:rPr>
        <w:t xml:space="preserve"> é claramente contraditório e vedado pelo art. 422 do Código Civil, motivo pelo qual devem os seus pedidos serem julgados totalmente improcedentes.</w:t>
      </w:r>
    </w:p>
    <w:p w14:paraId="094A45FD" w14:textId="08A71C10" w:rsidR="002876F9" w:rsidRPr="003054F8" w:rsidRDefault="0030678D" w:rsidP="00E02153">
      <w:pPr>
        <w:pStyle w:val="Ttulo2"/>
        <w:rPr>
          <w:lang w:val="pt-BR"/>
        </w:rPr>
      </w:pPr>
      <w:r>
        <w:rPr>
          <w:lang w:val="pt-BR"/>
        </w:rPr>
        <w:t xml:space="preserve">Alegações e pedidos genéricos | </w:t>
      </w:r>
      <w:r w:rsidR="00586C17">
        <w:rPr>
          <w:lang w:val="pt-BR"/>
        </w:rPr>
        <w:t>Absoluta a</w:t>
      </w:r>
      <w:r w:rsidR="002876F9" w:rsidRPr="003054F8">
        <w:rPr>
          <w:lang w:val="pt-BR"/>
        </w:rPr>
        <w:t>usência de provas</w:t>
      </w:r>
    </w:p>
    <w:p w14:paraId="2AB16BE0" w14:textId="77777777" w:rsidR="007121F2" w:rsidRDefault="002876F9" w:rsidP="002876F9">
      <w:pPr>
        <w:pStyle w:val="PargrafodaLista"/>
        <w:rPr>
          <w:lang w:val="pt-BR"/>
        </w:rPr>
      </w:pPr>
      <w:r>
        <w:rPr>
          <w:lang w:val="pt-BR"/>
        </w:rPr>
        <w:t>A</w:t>
      </w:r>
      <w:r w:rsidR="00752101">
        <w:rPr>
          <w:lang w:val="pt-BR"/>
        </w:rPr>
        <w:t xml:space="preserve">inda que se pudesse ignorar o fato de que a </w:t>
      </w:r>
      <w:proofErr w:type="spellStart"/>
      <w:r w:rsidR="00752101">
        <w:rPr>
          <w:lang w:val="pt-BR"/>
        </w:rPr>
        <w:t>Seidor</w:t>
      </w:r>
      <w:proofErr w:type="spellEnd"/>
      <w:r w:rsidR="00752101">
        <w:rPr>
          <w:lang w:val="pt-BR"/>
        </w:rPr>
        <w:t xml:space="preserve"> concluiu </w:t>
      </w:r>
      <w:r w:rsidR="00613118">
        <w:rPr>
          <w:lang w:val="pt-BR"/>
        </w:rPr>
        <w:t xml:space="preserve">a prestação dos Serviços nos termos dos Contratos celebrados com a Autora, como exposto acima, </w:t>
      </w:r>
      <w:r w:rsidR="00B8492C">
        <w:rPr>
          <w:lang w:val="pt-BR"/>
        </w:rPr>
        <w:t xml:space="preserve">é certo que tampouco se poderia cogitar a veracidade das alegações da Autora diante da absoluta </w:t>
      </w:r>
      <w:r w:rsidR="00B8492C">
        <w:rPr>
          <w:b/>
          <w:bCs/>
          <w:u w:val="single"/>
          <w:lang w:val="pt-BR"/>
        </w:rPr>
        <w:t>ausência de provas dos fatos por ela alegados</w:t>
      </w:r>
      <w:r w:rsidR="00B8492C">
        <w:rPr>
          <w:lang w:val="pt-BR"/>
        </w:rPr>
        <w:t xml:space="preserve">, bem como </w:t>
      </w:r>
      <w:r w:rsidR="007121F2">
        <w:rPr>
          <w:lang w:val="pt-BR"/>
        </w:rPr>
        <w:t xml:space="preserve">da completa ausência de comprovação de danos e de nexo de causalidade entre esses danos e quaisquer atos ou omissões da Ré. </w:t>
      </w:r>
    </w:p>
    <w:p w14:paraId="61910FC2" w14:textId="605988C9" w:rsidR="00586C17" w:rsidRDefault="0030678D" w:rsidP="002876F9">
      <w:pPr>
        <w:pStyle w:val="PargrafodaLista"/>
        <w:rPr>
          <w:lang w:val="pt-BR"/>
        </w:rPr>
      </w:pPr>
      <w:r>
        <w:rPr>
          <w:lang w:val="pt-BR"/>
        </w:rPr>
        <w:t xml:space="preserve">A </w:t>
      </w:r>
      <w:proofErr w:type="spellStart"/>
      <w:r>
        <w:rPr>
          <w:lang w:val="pt-BR"/>
        </w:rPr>
        <w:t>Seidor</w:t>
      </w:r>
      <w:proofErr w:type="spellEnd"/>
      <w:r>
        <w:rPr>
          <w:lang w:val="pt-BR"/>
        </w:rPr>
        <w:t xml:space="preserve"> já demonstrou, no item </w:t>
      </w:r>
      <w:r w:rsidR="0087488E">
        <w:rPr>
          <w:lang w:val="pt-BR"/>
        </w:rPr>
        <w:t xml:space="preserve">VI acima, </w:t>
      </w:r>
      <w:r w:rsidR="00040FE3">
        <w:rPr>
          <w:lang w:val="pt-BR"/>
        </w:rPr>
        <w:t xml:space="preserve">que a petição inicial veio acompanhada apenas do Laudo Grant Thornton, e que </w:t>
      </w:r>
      <w:r w:rsidR="002836AA">
        <w:rPr>
          <w:lang w:val="pt-BR"/>
        </w:rPr>
        <w:t xml:space="preserve">os documentos que foram apresentados pela Autora em mídias físicas perante o cartório não puderam, até o momento, ser acessados pela Ré. </w:t>
      </w:r>
    </w:p>
    <w:p w14:paraId="14F40B13" w14:textId="56DBFC74" w:rsidR="002836AA" w:rsidRDefault="002836AA" w:rsidP="002876F9">
      <w:pPr>
        <w:pStyle w:val="PargrafodaLista"/>
        <w:rPr>
          <w:lang w:val="pt-BR"/>
        </w:rPr>
      </w:pPr>
      <w:r>
        <w:rPr>
          <w:lang w:val="pt-BR"/>
        </w:rPr>
        <w:t xml:space="preserve">Ademais, o Laudo Grant Thornton não traz qualquer documentação </w:t>
      </w:r>
      <w:r w:rsidR="008551DE">
        <w:rPr>
          <w:lang w:val="pt-BR"/>
        </w:rPr>
        <w:t xml:space="preserve">de suporte às suas alegadas conclusões, como também já se analisou no item VII acima. </w:t>
      </w:r>
    </w:p>
    <w:p w14:paraId="1B192123" w14:textId="245DF2D0" w:rsidR="00586C17" w:rsidRDefault="008551DE" w:rsidP="002876F9">
      <w:pPr>
        <w:pStyle w:val="PargrafodaLista"/>
        <w:rPr>
          <w:lang w:val="pt-BR"/>
        </w:rPr>
      </w:pPr>
      <w:r>
        <w:rPr>
          <w:lang w:val="pt-BR"/>
        </w:rPr>
        <w:t xml:space="preserve">O que se observa, portanto, é que </w:t>
      </w:r>
      <w:r w:rsidR="002C538B">
        <w:rPr>
          <w:lang w:val="pt-BR"/>
        </w:rPr>
        <w:t xml:space="preserve">a Autora </w:t>
      </w:r>
      <w:r w:rsidR="0032792D">
        <w:rPr>
          <w:lang w:val="pt-BR"/>
        </w:rPr>
        <w:t>não se desincumbiu do ônus de provar os fatos</w:t>
      </w:r>
      <w:r w:rsidR="00B2686A">
        <w:rPr>
          <w:lang w:val="pt-BR"/>
        </w:rPr>
        <w:t xml:space="preserve"> constitutivos de seu (pretenso) direito, violando o quanto previsto no art. 373, I do Código de Processo Civil</w:t>
      </w:r>
      <w:r w:rsidR="00610A17">
        <w:rPr>
          <w:lang w:val="pt-BR"/>
        </w:rPr>
        <w:t xml:space="preserve">, o que apenas </w:t>
      </w:r>
      <w:r w:rsidR="00610A17">
        <w:rPr>
          <w:lang w:val="pt-BR"/>
        </w:rPr>
        <w:lastRenderedPageBreak/>
        <w:t>reforça a completa improcedência de seus pleitos apresentados nesta ação.</w:t>
      </w:r>
    </w:p>
    <w:p w14:paraId="66094627" w14:textId="58CBBF60" w:rsidR="006E2BDB" w:rsidRPr="006E2BDB" w:rsidRDefault="006E2BDB" w:rsidP="006E2BDB">
      <w:pPr>
        <w:pStyle w:val="Ttulo2"/>
        <w:rPr>
          <w:lang w:val="pt-BR"/>
        </w:rPr>
      </w:pPr>
      <w:r>
        <w:rPr>
          <w:lang w:val="pt-BR"/>
        </w:rPr>
        <w:t>Vedação ao Enriquecimento sem Causa | O pedido de restituição integral dos valores pagos é improcedente</w:t>
      </w:r>
    </w:p>
    <w:p w14:paraId="5BE67BF7" w14:textId="77777777" w:rsidR="008B2EE6" w:rsidRDefault="008B2EE6" w:rsidP="008B2EE6">
      <w:pPr>
        <w:pStyle w:val="PargrafodaLista"/>
        <w:rPr>
          <w:lang w:val="pt-BR"/>
        </w:rPr>
      </w:pPr>
      <w:r>
        <w:rPr>
          <w:lang w:val="pt-BR"/>
        </w:rPr>
        <w:t xml:space="preserve">O que a </w:t>
      </w:r>
      <w:proofErr w:type="spellStart"/>
      <w:r>
        <w:rPr>
          <w:lang w:val="pt-BR"/>
        </w:rPr>
        <w:t>Brisanet</w:t>
      </w:r>
      <w:proofErr w:type="spellEnd"/>
      <w:r>
        <w:rPr>
          <w:lang w:val="pt-BR"/>
        </w:rPr>
        <w:t xml:space="preserve"> pretende com a presente demanda é, em síntese, se locupletar às custas da </w:t>
      </w:r>
      <w:proofErr w:type="spellStart"/>
      <w:r>
        <w:rPr>
          <w:lang w:val="pt-BR"/>
        </w:rPr>
        <w:t>Seidor</w:t>
      </w:r>
      <w:proofErr w:type="spellEnd"/>
      <w:r>
        <w:rPr>
          <w:lang w:val="pt-BR"/>
        </w:rPr>
        <w:t xml:space="preserve">. Após ter recebido, testado e aprovado as ferramentas desenvolvidas pela </w:t>
      </w:r>
      <w:proofErr w:type="spellStart"/>
      <w:r>
        <w:rPr>
          <w:lang w:val="pt-BR"/>
        </w:rPr>
        <w:t>Seidor</w:t>
      </w:r>
      <w:proofErr w:type="spellEnd"/>
      <w:r>
        <w:rPr>
          <w:lang w:val="pt-BR"/>
        </w:rPr>
        <w:t xml:space="preserve"> após anos de atuação, a </w:t>
      </w:r>
      <w:proofErr w:type="spellStart"/>
      <w:r>
        <w:rPr>
          <w:lang w:val="pt-BR"/>
        </w:rPr>
        <w:t>Brisanet</w:t>
      </w:r>
      <w:proofErr w:type="spellEnd"/>
      <w:r>
        <w:rPr>
          <w:lang w:val="pt-BR"/>
        </w:rPr>
        <w:t xml:space="preserve"> tenta, judicialmente, reaver todos os valores pagos à </w:t>
      </w:r>
      <w:proofErr w:type="spellStart"/>
      <w:r>
        <w:rPr>
          <w:lang w:val="pt-BR"/>
        </w:rPr>
        <w:t>Seidor</w:t>
      </w:r>
      <w:proofErr w:type="spellEnd"/>
      <w:r>
        <w:rPr>
          <w:lang w:val="pt-BR"/>
        </w:rPr>
        <w:t>, o que não se admite e deve ser integralmente afastado por este douto juízo.</w:t>
      </w:r>
    </w:p>
    <w:p w14:paraId="70E17872" w14:textId="7063EBB8" w:rsidR="005F2F33" w:rsidRDefault="00FB4741" w:rsidP="008B2EE6">
      <w:pPr>
        <w:pStyle w:val="PargrafodaLista"/>
        <w:rPr>
          <w:lang w:val="pt-BR"/>
        </w:rPr>
      </w:pPr>
      <w:r>
        <w:rPr>
          <w:lang w:val="pt-BR"/>
        </w:rPr>
        <w:t xml:space="preserve">Afinal, o pleito da </w:t>
      </w:r>
      <w:proofErr w:type="spellStart"/>
      <w:r>
        <w:rPr>
          <w:lang w:val="pt-BR"/>
        </w:rPr>
        <w:t>Brisanet</w:t>
      </w:r>
      <w:proofErr w:type="spellEnd"/>
      <w:r>
        <w:rPr>
          <w:lang w:val="pt-BR"/>
        </w:rPr>
        <w:t xml:space="preserve"> se traduz em verdadeira pretensão de enriquecimento sem causa, que é expressamente vedada pelo art. </w:t>
      </w:r>
      <w:r w:rsidR="00C8121A">
        <w:rPr>
          <w:lang w:val="pt-BR"/>
        </w:rPr>
        <w:t>884 do Código Civil:</w:t>
      </w:r>
    </w:p>
    <w:p w14:paraId="0BB54DCD" w14:textId="7FBDB68A" w:rsidR="005F2F33" w:rsidRDefault="00C8121A" w:rsidP="00C8121A">
      <w:pPr>
        <w:pStyle w:val="Citao"/>
        <w:rPr>
          <w:lang w:val="pt-BR"/>
        </w:rPr>
      </w:pPr>
      <w:r w:rsidRPr="00C8121A">
        <w:rPr>
          <w:lang w:val="pt-BR"/>
        </w:rPr>
        <w:t>Art. 884. Aquele que, sem justa causa, se enriquecer à custa de outrem, será obrigado a restituir o indevidamente auferido, feita a atualização dos valores monetários.</w:t>
      </w:r>
    </w:p>
    <w:p w14:paraId="342EA020" w14:textId="4ED47989" w:rsidR="008B2EE6" w:rsidRDefault="008B2EE6" w:rsidP="008B2EE6">
      <w:pPr>
        <w:pStyle w:val="PargrafodaLista"/>
        <w:rPr>
          <w:lang w:val="pt-BR"/>
        </w:rPr>
      </w:pPr>
      <w:r>
        <w:rPr>
          <w:lang w:val="pt-BR"/>
        </w:rPr>
        <w:t xml:space="preserve">Importante destacar, de início, que não há como se considerar o inadimplemento total da </w:t>
      </w:r>
      <w:proofErr w:type="spellStart"/>
      <w:r>
        <w:rPr>
          <w:lang w:val="pt-BR"/>
        </w:rPr>
        <w:t>Seidor</w:t>
      </w:r>
      <w:proofErr w:type="spellEnd"/>
      <w:r>
        <w:rPr>
          <w:lang w:val="pt-BR"/>
        </w:rPr>
        <w:t xml:space="preserve">. Ainda que se ventilasse a hipótese de ter remanescido qualquer pendência da ré perante a </w:t>
      </w:r>
      <w:r w:rsidR="00FB1CF5">
        <w:rPr>
          <w:lang w:val="pt-BR"/>
        </w:rPr>
        <w:t>A</w:t>
      </w:r>
      <w:r>
        <w:rPr>
          <w:lang w:val="pt-BR"/>
        </w:rPr>
        <w:t xml:space="preserve">utora, a realidade é que a </w:t>
      </w:r>
      <w:proofErr w:type="spellStart"/>
      <w:r>
        <w:rPr>
          <w:lang w:val="pt-BR"/>
        </w:rPr>
        <w:t>Seidor</w:t>
      </w:r>
      <w:proofErr w:type="spellEnd"/>
      <w:r>
        <w:rPr>
          <w:lang w:val="pt-BR"/>
        </w:rPr>
        <w:t xml:space="preserve"> desenvolveu as ferramentas solicitadas pela </w:t>
      </w:r>
      <w:proofErr w:type="spellStart"/>
      <w:r>
        <w:rPr>
          <w:lang w:val="pt-BR"/>
        </w:rPr>
        <w:t>Brisanet</w:t>
      </w:r>
      <w:proofErr w:type="spellEnd"/>
      <w:r>
        <w:rPr>
          <w:lang w:val="pt-BR"/>
        </w:rPr>
        <w:t xml:space="preserve">, e suas equipes dedicaram milhares de horas para atender o projeto inicial e os diversos pedidos feitos pela </w:t>
      </w:r>
      <w:proofErr w:type="spellStart"/>
      <w:r>
        <w:rPr>
          <w:lang w:val="pt-BR"/>
        </w:rPr>
        <w:t>Brisanet</w:t>
      </w:r>
      <w:proofErr w:type="spellEnd"/>
      <w:r>
        <w:rPr>
          <w:lang w:val="pt-BR"/>
        </w:rPr>
        <w:t>.</w:t>
      </w:r>
    </w:p>
    <w:p w14:paraId="7BC1CCF4" w14:textId="3483B914" w:rsidR="008B2EE6" w:rsidRDefault="00FB1CF5" w:rsidP="008B2EE6">
      <w:pPr>
        <w:pStyle w:val="PargrafodaLista"/>
        <w:rPr>
          <w:lang w:val="pt-BR"/>
        </w:rPr>
      </w:pPr>
      <w:r>
        <w:rPr>
          <w:lang w:val="pt-BR"/>
        </w:rPr>
        <w:t>Também é f</w:t>
      </w:r>
      <w:r w:rsidR="008B2EE6">
        <w:rPr>
          <w:lang w:val="pt-BR"/>
        </w:rPr>
        <w:t xml:space="preserve">ato é que, a partir de meados de 2023, a </w:t>
      </w:r>
      <w:proofErr w:type="spellStart"/>
      <w:r w:rsidR="008B2EE6">
        <w:rPr>
          <w:lang w:val="pt-BR"/>
        </w:rPr>
        <w:t>Brisanet</w:t>
      </w:r>
      <w:proofErr w:type="spellEnd"/>
      <w:r w:rsidR="008B2EE6">
        <w:rPr>
          <w:lang w:val="pt-BR"/>
        </w:rPr>
        <w:t xml:space="preserve"> passou a desenvolver sua atividade comercial </w:t>
      </w:r>
      <w:r w:rsidR="008B2EE6" w:rsidRPr="00FB1CF5">
        <w:rPr>
          <w:b/>
          <w:bCs/>
          <w:u w:val="single"/>
          <w:lang w:val="pt-BR"/>
        </w:rPr>
        <w:t xml:space="preserve">utilizando as soluções elaboradas pela </w:t>
      </w:r>
      <w:proofErr w:type="spellStart"/>
      <w:r w:rsidR="008B2EE6" w:rsidRPr="00FB1CF5">
        <w:rPr>
          <w:b/>
          <w:bCs/>
          <w:u w:val="single"/>
          <w:lang w:val="pt-BR"/>
        </w:rPr>
        <w:t>Seidor</w:t>
      </w:r>
      <w:proofErr w:type="spellEnd"/>
      <w:r w:rsidR="008B2EE6">
        <w:rPr>
          <w:lang w:val="pt-BR"/>
        </w:rPr>
        <w:t xml:space="preserve">, o que, por si só, comprova que não procede o pedido de restituição total dos valores pagos pela </w:t>
      </w:r>
      <w:r w:rsidR="00752FE0">
        <w:rPr>
          <w:lang w:val="pt-BR"/>
        </w:rPr>
        <w:t>A</w:t>
      </w:r>
      <w:r w:rsidR="008B2EE6">
        <w:rPr>
          <w:lang w:val="pt-BR"/>
        </w:rPr>
        <w:t xml:space="preserve">utora à </w:t>
      </w:r>
      <w:r w:rsidR="00752FE0">
        <w:rPr>
          <w:lang w:val="pt-BR"/>
        </w:rPr>
        <w:t>R</w:t>
      </w:r>
      <w:r w:rsidR="008B2EE6">
        <w:rPr>
          <w:lang w:val="pt-BR"/>
        </w:rPr>
        <w:t>é.</w:t>
      </w:r>
    </w:p>
    <w:p w14:paraId="54E0AAF8" w14:textId="1E5EE56E" w:rsidR="008B2EE6" w:rsidRDefault="008B2EE6" w:rsidP="008B2EE6">
      <w:pPr>
        <w:pStyle w:val="PargrafodaLista"/>
        <w:rPr>
          <w:lang w:val="pt-BR"/>
        </w:rPr>
      </w:pPr>
      <w:r>
        <w:rPr>
          <w:lang w:val="pt-BR"/>
        </w:rPr>
        <w:t xml:space="preserve">Não merece guarida, portanto, a pretensão da </w:t>
      </w:r>
      <w:proofErr w:type="spellStart"/>
      <w:r>
        <w:rPr>
          <w:lang w:val="pt-BR"/>
        </w:rPr>
        <w:t>Brisanet</w:t>
      </w:r>
      <w:proofErr w:type="spellEnd"/>
      <w:r>
        <w:rPr>
          <w:lang w:val="pt-BR"/>
        </w:rPr>
        <w:t xml:space="preserve">, uma vez que a </w:t>
      </w:r>
      <w:r w:rsidR="00752FE0">
        <w:rPr>
          <w:lang w:val="pt-BR"/>
        </w:rPr>
        <w:t>A</w:t>
      </w:r>
      <w:r>
        <w:rPr>
          <w:lang w:val="pt-BR"/>
        </w:rPr>
        <w:t>utora utilizou e utiliza</w:t>
      </w:r>
      <w:r w:rsidR="00752FE0">
        <w:rPr>
          <w:lang w:val="pt-BR"/>
        </w:rPr>
        <w:t>,</w:t>
      </w:r>
      <w:r>
        <w:rPr>
          <w:lang w:val="pt-BR"/>
        </w:rPr>
        <w:t xml:space="preserve"> até hoje</w:t>
      </w:r>
      <w:r w:rsidR="00752FE0">
        <w:rPr>
          <w:lang w:val="pt-BR"/>
        </w:rPr>
        <w:t>,</w:t>
      </w:r>
      <w:r>
        <w:rPr>
          <w:lang w:val="pt-BR"/>
        </w:rPr>
        <w:t xml:space="preserve"> as soluções contratadas junto à </w:t>
      </w:r>
      <w:proofErr w:type="spellStart"/>
      <w:r>
        <w:rPr>
          <w:lang w:val="pt-BR"/>
        </w:rPr>
        <w:t>Seidor</w:t>
      </w:r>
      <w:proofErr w:type="spellEnd"/>
      <w:r>
        <w:rPr>
          <w:lang w:val="pt-BR"/>
        </w:rPr>
        <w:t xml:space="preserve"> na sua atividade comercial. Acolher a tese da </w:t>
      </w:r>
      <w:proofErr w:type="spellStart"/>
      <w:r>
        <w:rPr>
          <w:lang w:val="pt-BR"/>
        </w:rPr>
        <w:t>Brisanet</w:t>
      </w:r>
      <w:proofErr w:type="spellEnd"/>
      <w:r>
        <w:rPr>
          <w:lang w:val="pt-BR"/>
        </w:rPr>
        <w:t xml:space="preserve"> seria um evidente caso de enriquecimento sem causa por parte da autora, o que é </w:t>
      </w:r>
      <w:r>
        <w:rPr>
          <w:lang w:val="pt-BR"/>
        </w:rPr>
        <w:lastRenderedPageBreak/>
        <w:t>vedado pelo ordenamento, conforme disposição do art. 884 do Código Civil.</w:t>
      </w:r>
    </w:p>
    <w:p w14:paraId="4A0BCF86" w14:textId="3C0FD4BC" w:rsidR="008B2EE6" w:rsidRDefault="008B2EE6" w:rsidP="008B2EE6">
      <w:pPr>
        <w:pStyle w:val="PargrafodaLista"/>
        <w:rPr>
          <w:lang w:val="pt-BR"/>
        </w:rPr>
      </w:pPr>
      <w:r>
        <w:rPr>
          <w:lang w:val="pt-BR"/>
        </w:rPr>
        <w:t xml:space="preserve">Condenar a </w:t>
      </w:r>
      <w:proofErr w:type="spellStart"/>
      <w:r>
        <w:rPr>
          <w:lang w:val="pt-BR"/>
        </w:rPr>
        <w:t>Seidor</w:t>
      </w:r>
      <w:proofErr w:type="spellEnd"/>
      <w:r>
        <w:rPr>
          <w:lang w:val="pt-BR"/>
        </w:rPr>
        <w:t xml:space="preserve"> a restituir à </w:t>
      </w:r>
      <w:proofErr w:type="spellStart"/>
      <w:r>
        <w:rPr>
          <w:lang w:val="pt-BR"/>
        </w:rPr>
        <w:t>Brisanet</w:t>
      </w:r>
      <w:proofErr w:type="spellEnd"/>
      <w:r>
        <w:rPr>
          <w:lang w:val="pt-BR"/>
        </w:rPr>
        <w:t xml:space="preserve"> os valores por serviços devidamente prestados – e devidamente aprovados pela </w:t>
      </w:r>
      <w:r w:rsidR="005106AC">
        <w:rPr>
          <w:lang w:val="pt-BR"/>
        </w:rPr>
        <w:t>A</w:t>
      </w:r>
      <w:r>
        <w:rPr>
          <w:lang w:val="pt-BR"/>
        </w:rPr>
        <w:t xml:space="preserve">utora, conforme Termos de Aceite </w:t>
      </w:r>
      <w:r w:rsidR="005106AC">
        <w:rPr>
          <w:lang w:val="pt-BR"/>
        </w:rPr>
        <w:t>por ela assinados</w:t>
      </w:r>
      <w:r>
        <w:rPr>
          <w:lang w:val="pt-BR"/>
        </w:rPr>
        <w:t xml:space="preserve"> – e cujo produto até hoje é utilizado pela </w:t>
      </w:r>
      <w:proofErr w:type="spellStart"/>
      <w:r>
        <w:rPr>
          <w:lang w:val="pt-BR"/>
        </w:rPr>
        <w:t>Brisanet</w:t>
      </w:r>
      <w:proofErr w:type="spellEnd"/>
      <w:r>
        <w:rPr>
          <w:lang w:val="pt-BR"/>
        </w:rPr>
        <w:t xml:space="preserve"> seria esvaziar todas as horas de trabalho desempenhadas pelos profissionais da ré. Criar-se-ia um cenário inaceitável: à </w:t>
      </w:r>
      <w:proofErr w:type="spellStart"/>
      <w:r>
        <w:rPr>
          <w:lang w:val="pt-BR"/>
        </w:rPr>
        <w:t>Brisanet</w:t>
      </w:r>
      <w:proofErr w:type="spellEnd"/>
      <w:r>
        <w:rPr>
          <w:lang w:val="pt-BR"/>
        </w:rPr>
        <w:t xml:space="preserve">, tudo, pois teria em suas mãos o </w:t>
      </w:r>
      <w:r>
        <w:rPr>
          <w:i/>
          <w:iCs/>
          <w:lang w:val="pt-BR"/>
        </w:rPr>
        <w:t xml:space="preserve">software </w:t>
      </w:r>
      <w:r>
        <w:rPr>
          <w:lang w:val="pt-BR"/>
        </w:rPr>
        <w:t xml:space="preserve">desenvolvido pela </w:t>
      </w:r>
      <w:proofErr w:type="spellStart"/>
      <w:r>
        <w:rPr>
          <w:lang w:val="pt-BR"/>
        </w:rPr>
        <w:t>Seidor</w:t>
      </w:r>
      <w:proofErr w:type="spellEnd"/>
      <w:r>
        <w:rPr>
          <w:lang w:val="pt-BR"/>
        </w:rPr>
        <w:t xml:space="preserve">, a custo zero, e à </w:t>
      </w:r>
      <w:r w:rsidR="005106AC">
        <w:rPr>
          <w:lang w:val="pt-BR"/>
        </w:rPr>
        <w:t>R</w:t>
      </w:r>
      <w:r>
        <w:rPr>
          <w:lang w:val="pt-BR"/>
        </w:rPr>
        <w:t>é,</w:t>
      </w:r>
      <w:r w:rsidR="005106AC">
        <w:rPr>
          <w:lang w:val="pt-BR"/>
        </w:rPr>
        <w:t xml:space="preserve"> </w:t>
      </w:r>
      <w:r w:rsidRPr="00905105">
        <w:rPr>
          <w:u w:val="single"/>
          <w:lang w:val="pt-BR"/>
        </w:rPr>
        <w:t>nada</w:t>
      </w:r>
      <w:r>
        <w:rPr>
          <w:lang w:val="pt-BR"/>
        </w:rPr>
        <w:t xml:space="preserve">, pois teria </w:t>
      </w:r>
      <w:r w:rsidR="002838BF">
        <w:rPr>
          <w:lang w:val="pt-BR"/>
        </w:rPr>
        <w:t xml:space="preserve">empenhado </w:t>
      </w:r>
      <w:r w:rsidR="00652482">
        <w:rPr>
          <w:lang w:val="pt-BR"/>
        </w:rPr>
        <w:t>esforços</w:t>
      </w:r>
      <w:r w:rsidR="002838BF">
        <w:rPr>
          <w:lang w:val="pt-BR"/>
        </w:rPr>
        <w:t xml:space="preserve"> de toda sua equipe, por 2 (dois) anos, </w:t>
      </w:r>
      <w:r w:rsidRPr="002838BF">
        <w:rPr>
          <w:b/>
          <w:bCs/>
          <w:u w:val="single"/>
          <w:lang w:val="pt-BR"/>
        </w:rPr>
        <w:t>sem qualquer remuneração</w:t>
      </w:r>
      <w:r>
        <w:rPr>
          <w:lang w:val="pt-BR"/>
        </w:rPr>
        <w:t>.</w:t>
      </w:r>
    </w:p>
    <w:p w14:paraId="422522F1" w14:textId="77777777" w:rsidR="008B2EE6" w:rsidRDefault="008B2EE6" w:rsidP="008B2EE6">
      <w:pPr>
        <w:pStyle w:val="PargrafodaLista"/>
        <w:rPr>
          <w:lang w:val="pt-BR"/>
        </w:rPr>
      </w:pPr>
      <w:r>
        <w:rPr>
          <w:lang w:val="pt-BR"/>
        </w:rPr>
        <w:t xml:space="preserve">A </w:t>
      </w:r>
      <w:proofErr w:type="spellStart"/>
      <w:r>
        <w:rPr>
          <w:lang w:val="pt-BR"/>
        </w:rPr>
        <w:t>Seidor</w:t>
      </w:r>
      <w:proofErr w:type="spellEnd"/>
      <w:r>
        <w:rPr>
          <w:lang w:val="pt-BR"/>
        </w:rPr>
        <w:t xml:space="preserve"> prestou os serviços para os quais foi contratada, não cabendo à </w:t>
      </w:r>
      <w:proofErr w:type="spellStart"/>
      <w:r>
        <w:rPr>
          <w:lang w:val="pt-BR"/>
        </w:rPr>
        <w:t>Brisanet</w:t>
      </w:r>
      <w:proofErr w:type="spellEnd"/>
      <w:r>
        <w:rPr>
          <w:lang w:val="pt-BR"/>
        </w:rPr>
        <w:t xml:space="preserve"> tentar se esquivar da obrigação de remunerá-la adequadamente, nos exatos termos consignados nos contratos. Ou seja, a </w:t>
      </w:r>
      <w:proofErr w:type="spellStart"/>
      <w:r>
        <w:rPr>
          <w:lang w:val="pt-BR"/>
        </w:rPr>
        <w:t>Brisanet</w:t>
      </w:r>
      <w:proofErr w:type="spellEnd"/>
      <w:r>
        <w:rPr>
          <w:lang w:val="pt-BR"/>
        </w:rPr>
        <w:t xml:space="preserve"> tenta se beneficiar dos serviços prestados e, na prática, deixar de pagar por isso.</w:t>
      </w:r>
    </w:p>
    <w:p w14:paraId="25BA5A88" w14:textId="77777777" w:rsidR="008B2EE6" w:rsidRDefault="008B2EE6" w:rsidP="008B2EE6">
      <w:pPr>
        <w:pStyle w:val="PargrafodaLista"/>
        <w:rPr>
          <w:lang w:val="pt-BR"/>
        </w:rPr>
      </w:pPr>
      <w:r>
        <w:rPr>
          <w:lang w:val="pt-BR"/>
        </w:rPr>
        <w:t>Nesse sentido, cabe salientar a jurisprudência do TJSP acerca da matéria, em que é pacífico que, uma vez que uma parte se beneficia do serviço prestado por outra, como ocorre no presente caso, não há o que se falar em ausência de dever de pagar por estes valores, sob pena de enriquecimento sem causa:</w:t>
      </w:r>
    </w:p>
    <w:p w14:paraId="792FEB38" w14:textId="77777777" w:rsidR="008B2EE6" w:rsidRDefault="008B2EE6" w:rsidP="008B2EE6">
      <w:pPr>
        <w:pStyle w:val="Citao"/>
        <w:rPr>
          <w:lang w:val="pt-BR"/>
        </w:rPr>
      </w:pPr>
      <w:r w:rsidRPr="00E67C2B">
        <w:rPr>
          <w:lang w:val="pt-BR"/>
        </w:rPr>
        <w:t xml:space="preserve">Despesas de manutenção – </w:t>
      </w:r>
      <w:r w:rsidRPr="00E67C2B">
        <w:rPr>
          <w:b/>
          <w:bCs/>
          <w:u w:val="single"/>
          <w:lang w:val="pt-BR"/>
        </w:rPr>
        <w:t>Cobrança que encontra fundamento no princípio que veda o enriquecimento sem causa, pois o proprietário do lote se beneficia dos serviços prestados</w:t>
      </w:r>
      <w:r w:rsidRPr="00E67C2B">
        <w:rPr>
          <w:lang w:val="pt-BR"/>
        </w:rPr>
        <w:t xml:space="preserve"> – Sentença reformada – Recurso provido.</w:t>
      </w:r>
      <w:r>
        <w:rPr>
          <w:rStyle w:val="Refdenotaderodap"/>
          <w:lang w:val="pt-BR"/>
        </w:rPr>
        <w:footnoteReference w:id="76"/>
      </w:r>
    </w:p>
    <w:p w14:paraId="3E5FBF0D" w14:textId="77777777" w:rsidR="008B2EE6" w:rsidRDefault="008B2EE6" w:rsidP="008B2EE6">
      <w:pPr>
        <w:pStyle w:val="Citao"/>
        <w:rPr>
          <w:lang w:val="pt-BR"/>
        </w:rPr>
      </w:pPr>
      <w:r w:rsidRPr="00131689">
        <w:rPr>
          <w:lang w:val="pt-BR"/>
        </w:rPr>
        <w:t xml:space="preserve">Prestação de Serviços – Ação de cobrança – Sentença de parcial procedência – Apelos de ambas as partes – </w:t>
      </w:r>
      <w:proofErr w:type="spellStart"/>
      <w:r w:rsidRPr="00131689">
        <w:rPr>
          <w:lang w:val="pt-BR"/>
        </w:rPr>
        <w:t>Error</w:t>
      </w:r>
      <w:proofErr w:type="spellEnd"/>
      <w:r w:rsidRPr="00131689">
        <w:rPr>
          <w:lang w:val="pt-BR"/>
        </w:rPr>
        <w:t xml:space="preserve"> in </w:t>
      </w:r>
      <w:proofErr w:type="spellStart"/>
      <w:r w:rsidRPr="00131689">
        <w:rPr>
          <w:lang w:val="pt-BR"/>
        </w:rPr>
        <w:t>judicando</w:t>
      </w:r>
      <w:proofErr w:type="spellEnd"/>
      <w:r w:rsidRPr="00131689">
        <w:rPr>
          <w:lang w:val="pt-BR"/>
        </w:rPr>
        <w:t xml:space="preserve">. Inocorrência. Fundamentação da sentença em consonância com os elementos constantes nos autos. – </w:t>
      </w:r>
      <w:r w:rsidRPr="00CE6CB1">
        <w:rPr>
          <w:b/>
          <w:bCs/>
          <w:u w:val="single"/>
          <w:lang w:val="pt-BR"/>
        </w:rPr>
        <w:t xml:space="preserve">Recebimento por serviços adicionais que estavam fora do escopo dos contratos. Possibilidade. Não cabe à ré furtar-se do pagamento de serviços adicionais prestados com fundamento em cláusula </w:t>
      </w:r>
      <w:r w:rsidRPr="00CE6CB1">
        <w:rPr>
          <w:b/>
          <w:bCs/>
          <w:u w:val="single"/>
          <w:lang w:val="pt-BR"/>
        </w:rPr>
        <w:lastRenderedPageBreak/>
        <w:t xml:space="preserve">que previa que eventuais modificações no escopo dos serviços deveriam ser requeridas de forma escrita com pedido formal ou via contrato adicional de serviços. Com feito, de rigor a observância na espécie, da função social do contrato e da boa-fé objetiva, além da vedação de enriquecimento sem causa. </w:t>
      </w:r>
      <w:r w:rsidRPr="00131689">
        <w:rPr>
          <w:lang w:val="pt-BR"/>
        </w:rPr>
        <w:t xml:space="preserve">– </w:t>
      </w:r>
      <w:r w:rsidRPr="00CE6CB1">
        <w:rPr>
          <w:b/>
          <w:bCs/>
          <w:u w:val="single"/>
          <w:lang w:val="pt-BR"/>
        </w:rPr>
        <w:t>Autora que efetivamente prestou tais serviços</w:t>
      </w:r>
      <w:r w:rsidRPr="00131689">
        <w:rPr>
          <w:lang w:val="pt-BR"/>
        </w:rPr>
        <w:t xml:space="preserve">. Com efeito, em tratativas internas, comprovadas nos autos, a própria suplicada havia aceitado e convalidado diversos serviços adicionais executados pela suplicante no Projeto Andina, e com algumas ressalvas em relação a alguns dos serviços. Destarte, forçoso convir que o comportamento da requerida nada mais faz do que roborar o direito da autora ao recebimento de valores oriundos de serviços que não estavam incluídos no escopo do contrato. </w:t>
      </w:r>
      <w:r>
        <w:rPr>
          <w:lang w:val="pt-BR"/>
        </w:rPr>
        <w:t>(...)</w:t>
      </w:r>
      <w:r w:rsidRPr="00CE6CB1">
        <w:rPr>
          <w:lang w:val="pt-BR"/>
        </w:rPr>
        <w:t xml:space="preserve"> cobrado a título de horas excedentes, para excluir o período 08/09/2018 a 13/09/2018, devendo ser calculado a partir de 14/09/2018 até 22/12/2018, a ser apurado em cumprimento de sentença. – Sentença parcialmente reformada – Recurso da autora provido e parcialmente provido o recurso da ré.</w:t>
      </w:r>
      <w:r>
        <w:rPr>
          <w:rStyle w:val="Refdenotaderodap"/>
          <w:lang w:val="pt-BR"/>
        </w:rPr>
        <w:footnoteReference w:id="77"/>
      </w:r>
    </w:p>
    <w:p w14:paraId="1B2561F7" w14:textId="6B289C81" w:rsidR="00201C5F" w:rsidRDefault="008B2EE6" w:rsidP="008B2EE6">
      <w:pPr>
        <w:pStyle w:val="PargrafodaLista"/>
        <w:rPr>
          <w:lang w:val="pt-BR"/>
        </w:rPr>
      </w:pPr>
      <w:r>
        <w:rPr>
          <w:lang w:val="pt-BR"/>
        </w:rPr>
        <w:t xml:space="preserve">Uma vez que a autora recebeu e utiliza as soluções desenvolvidas pela </w:t>
      </w:r>
      <w:proofErr w:type="spellStart"/>
      <w:r>
        <w:rPr>
          <w:lang w:val="pt-BR"/>
        </w:rPr>
        <w:t>Seidor</w:t>
      </w:r>
      <w:proofErr w:type="spellEnd"/>
      <w:r>
        <w:rPr>
          <w:lang w:val="pt-BR"/>
        </w:rPr>
        <w:t xml:space="preserve">, o que é comprovado pelos diversos Termos de Aceite firmados pela própria </w:t>
      </w:r>
      <w:proofErr w:type="spellStart"/>
      <w:r>
        <w:rPr>
          <w:lang w:val="pt-BR"/>
        </w:rPr>
        <w:t>Brisanet</w:t>
      </w:r>
      <w:proofErr w:type="spellEnd"/>
      <w:r>
        <w:rPr>
          <w:lang w:val="pt-BR"/>
        </w:rPr>
        <w:t>, não há o que se falar em devolução dos valores pagos à ré, sob pena de configuração de enriquecimento sem causa</w:t>
      </w:r>
      <w:r w:rsidR="00E45372">
        <w:rPr>
          <w:lang w:val="pt-BR"/>
        </w:rPr>
        <w:t>, vedado pela legislação brasileira</w:t>
      </w:r>
      <w:r>
        <w:rPr>
          <w:lang w:val="pt-BR"/>
        </w:rPr>
        <w:t>.</w:t>
      </w:r>
    </w:p>
    <w:p w14:paraId="6824CE57" w14:textId="77777777" w:rsidR="00467265" w:rsidRDefault="00467265" w:rsidP="00467265">
      <w:pPr>
        <w:pStyle w:val="Ttulo2"/>
        <w:rPr>
          <w:lang w:val="pt-BR"/>
        </w:rPr>
      </w:pPr>
      <w:r>
        <w:rPr>
          <w:lang w:val="pt-BR"/>
        </w:rPr>
        <w:t xml:space="preserve">As cláusulas de não reembolso e de limitação de responsabilidade do Contrato </w:t>
      </w:r>
      <w:proofErr w:type="spellStart"/>
      <w:r>
        <w:rPr>
          <w:lang w:val="pt-BR"/>
        </w:rPr>
        <w:t>Smart</w:t>
      </w:r>
      <w:proofErr w:type="spellEnd"/>
      <w:r>
        <w:rPr>
          <w:lang w:val="pt-BR"/>
        </w:rPr>
        <w:t xml:space="preserve"> </w:t>
      </w:r>
      <w:proofErr w:type="spellStart"/>
      <w:r>
        <w:rPr>
          <w:lang w:val="pt-BR"/>
        </w:rPr>
        <w:t>Attention</w:t>
      </w:r>
      <w:proofErr w:type="spellEnd"/>
      <w:r>
        <w:rPr>
          <w:lang w:val="pt-BR"/>
        </w:rPr>
        <w:t xml:space="preserve"> são válidas</w:t>
      </w:r>
    </w:p>
    <w:p w14:paraId="465B735B" w14:textId="103B3EAF" w:rsidR="00467265" w:rsidRDefault="00467265" w:rsidP="00467265">
      <w:pPr>
        <w:pStyle w:val="PargrafodaLista"/>
        <w:rPr>
          <w:lang w:val="pt-BR"/>
        </w:rPr>
      </w:pPr>
      <w:r>
        <w:rPr>
          <w:lang w:val="pt-BR"/>
        </w:rPr>
        <w:t xml:space="preserve">A Autora alega </w:t>
      </w:r>
      <w:r w:rsidR="0069765C">
        <w:rPr>
          <w:lang w:val="pt-BR"/>
        </w:rPr>
        <w:t xml:space="preserve">ainda </w:t>
      </w:r>
      <w:r>
        <w:rPr>
          <w:lang w:val="pt-BR"/>
        </w:rPr>
        <w:t xml:space="preserve">que, no </w:t>
      </w:r>
      <w:r w:rsidR="0069765C">
        <w:rPr>
          <w:lang w:val="pt-BR"/>
        </w:rPr>
        <w:t>C</w:t>
      </w:r>
      <w:r>
        <w:rPr>
          <w:lang w:val="pt-BR"/>
        </w:rPr>
        <w:t xml:space="preserve">ontrato </w:t>
      </w:r>
      <w:r w:rsidR="0069765C">
        <w:rPr>
          <w:lang w:val="pt-BR"/>
        </w:rPr>
        <w:t xml:space="preserve">de </w:t>
      </w:r>
      <w:proofErr w:type="spellStart"/>
      <w:r>
        <w:rPr>
          <w:lang w:val="pt-BR"/>
        </w:rPr>
        <w:t>Smart</w:t>
      </w:r>
      <w:proofErr w:type="spellEnd"/>
      <w:r>
        <w:rPr>
          <w:lang w:val="pt-BR"/>
        </w:rPr>
        <w:t xml:space="preserve"> </w:t>
      </w:r>
      <w:proofErr w:type="spellStart"/>
      <w:r>
        <w:rPr>
          <w:lang w:val="pt-BR"/>
        </w:rPr>
        <w:t>Attencion</w:t>
      </w:r>
      <w:proofErr w:type="spellEnd"/>
      <w:r>
        <w:rPr>
          <w:lang w:val="pt-BR"/>
        </w:rPr>
        <w:t>,</w:t>
      </w:r>
      <w:r>
        <w:rPr>
          <w:rStyle w:val="Refdenotaderodap"/>
          <w:lang w:val="pt-BR"/>
        </w:rPr>
        <w:footnoteReference w:id="78"/>
      </w:r>
      <w:r>
        <w:rPr>
          <w:lang w:val="pt-BR"/>
        </w:rPr>
        <w:t xml:space="preserve"> as C</w:t>
      </w:r>
      <w:r w:rsidRPr="004D3B9A">
        <w:rPr>
          <w:lang w:val="pt-BR"/>
        </w:rPr>
        <w:t>láusulas 3.4</w:t>
      </w:r>
      <w:r w:rsidR="0099207A">
        <w:rPr>
          <w:rStyle w:val="Refdenotaderodap"/>
          <w:lang w:val="pt-BR"/>
        </w:rPr>
        <w:footnoteReference w:id="79"/>
      </w:r>
      <w:r w:rsidRPr="004D3B9A">
        <w:rPr>
          <w:lang w:val="pt-BR"/>
        </w:rPr>
        <w:t xml:space="preserve"> e 12.11</w:t>
      </w:r>
      <w:r w:rsidR="0099207A">
        <w:rPr>
          <w:rStyle w:val="Refdenotaderodap"/>
          <w:lang w:val="pt-BR"/>
        </w:rPr>
        <w:footnoteReference w:id="80"/>
      </w:r>
      <w:r w:rsidRPr="004D3B9A">
        <w:rPr>
          <w:lang w:val="pt-BR"/>
        </w:rPr>
        <w:t xml:space="preserve"> </w:t>
      </w:r>
      <w:r>
        <w:rPr>
          <w:lang w:val="pt-BR"/>
        </w:rPr>
        <w:t xml:space="preserve">que </w:t>
      </w:r>
      <w:r w:rsidR="00C65532">
        <w:rPr>
          <w:lang w:val="pt-BR"/>
        </w:rPr>
        <w:t xml:space="preserve">dispões sobre </w:t>
      </w:r>
      <w:r>
        <w:rPr>
          <w:lang w:val="pt-BR"/>
        </w:rPr>
        <w:t xml:space="preserve">a ausência de obrigação de reembolso de pagamentos efetuados em caso de rescisão, bem como a </w:t>
      </w:r>
      <w:r>
        <w:rPr>
          <w:lang w:val="pt-BR"/>
        </w:rPr>
        <w:lastRenderedPageBreak/>
        <w:t>cláusula de limitação de responsabilidade sobre indenizações</w:t>
      </w:r>
      <w:r w:rsidR="00C65532">
        <w:rPr>
          <w:lang w:val="pt-BR"/>
        </w:rPr>
        <w:t>,</w:t>
      </w:r>
      <w:r>
        <w:rPr>
          <w:lang w:val="pt-BR"/>
        </w:rPr>
        <w:t xml:space="preserve"> seriam</w:t>
      </w:r>
      <w:r w:rsidR="00C65532">
        <w:rPr>
          <w:lang w:val="pt-BR"/>
        </w:rPr>
        <w:t xml:space="preserve"> alegadamente</w:t>
      </w:r>
      <w:r>
        <w:rPr>
          <w:lang w:val="pt-BR"/>
        </w:rPr>
        <w:t xml:space="preserve"> “</w:t>
      </w:r>
      <w:r>
        <w:rPr>
          <w:i/>
          <w:iCs/>
          <w:lang w:val="pt-BR"/>
        </w:rPr>
        <w:t>abusivas e inválidas, especialmente pois impostas em contrato de adesão sem margem de negociação à Autora, em ofensa às regras da legislação civil e consumeristas</w:t>
      </w:r>
      <w:r>
        <w:rPr>
          <w:lang w:val="pt-BR"/>
        </w:rPr>
        <w:t>”.</w:t>
      </w:r>
      <w:r>
        <w:rPr>
          <w:rStyle w:val="Refdenotaderodap"/>
          <w:lang w:val="pt-BR"/>
        </w:rPr>
        <w:footnoteReference w:id="81"/>
      </w:r>
      <w:r>
        <w:rPr>
          <w:lang w:val="pt-BR"/>
        </w:rPr>
        <w:t xml:space="preserve"> </w:t>
      </w:r>
    </w:p>
    <w:p w14:paraId="6F49D2FA" w14:textId="77777777" w:rsidR="00467265" w:rsidRPr="004D3B9A" w:rsidRDefault="00467265" w:rsidP="00467265">
      <w:pPr>
        <w:pStyle w:val="PargrafodaLista"/>
        <w:rPr>
          <w:lang w:val="pt-BR"/>
        </w:rPr>
      </w:pPr>
      <w:r w:rsidRPr="004D3B9A">
        <w:rPr>
          <w:lang w:val="pt-BR"/>
        </w:rPr>
        <w:t xml:space="preserve">Para amparar sua pretensão, a </w:t>
      </w:r>
      <w:proofErr w:type="spellStart"/>
      <w:r w:rsidRPr="004D3B9A">
        <w:rPr>
          <w:lang w:val="pt-BR"/>
        </w:rPr>
        <w:t>Brisanet</w:t>
      </w:r>
      <w:proofErr w:type="spellEnd"/>
      <w:r w:rsidRPr="004D3B9A">
        <w:rPr>
          <w:lang w:val="pt-BR"/>
        </w:rPr>
        <w:t xml:space="preserve"> lança mão de dois argumentos, ambos igualmente descabidos e que não merecem maiores considerações por este juízo.</w:t>
      </w:r>
    </w:p>
    <w:p w14:paraId="7E2FB04F" w14:textId="77777777" w:rsidR="00467265" w:rsidRPr="004D3B9A" w:rsidRDefault="00467265" w:rsidP="00467265">
      <w:pPr>
        <w:pStyle w:val="PargrafodaLista"/>
        <w:rPr>
          <w:lang w:val="pt-BR"/>
        </w:rPr>
      </w:pPr>
      <w:r w:rsidRPr="004D3B9A">
        <w:rPr>
          <w:lang w:val="pt-BR"/>
        </w:rPr>
        <w:t xml:space="preserve">O primeiro argumento trazido pela </w:t>
      </w:r>
      <w:proofErr w:type="spellStart"/>
      <w:r w:rsidRPr="004D3B9A">
        <w:rPr>
          <w:lang w:val="pt-BR"/>
        </w:rPr>
        <w:t>Brisanet</w:t>
      </w:r>
      <w:proofErr w:type="spellEnd"/>
      <w:r w:rsidRPr="004D3B9A">
        <w:rPr>
          <w:lang w:val="pt-BR"/>
        </w:rPr>
        <w:t xml:space="preserve"> para amparar seu pedido de reconhecimento de nulidade das cláusulas se baseia na inaplicável legislação consumerista. Conforme defendido pela </w:t>
      </w:r>
      <w:proofErr w:type="spellStart"/>
      <w:r w:rsidRPr="004D3B9A">
        <w:rPr>
          <w:lang w:val="pt-BR"/>
        </w:rPr>
        <w:t>Brisanet</w:t>
      </w:r>
      <w:proofErr w:type="spellEnd"/>
      <w:r w:rsidRPr="004D3B9A">
        <w:rPr>
          <w:lang w:val="pt-BR"/>
        </w:rPr>
        <w:t>, em razão do disposto no art. 51, I e II, do CDC, seriam nulas as cláusulas que importam em renúncia de direitos ou limitam a opção de reembolso conferida pelo CDC ao consumidor.</w:t>
      </w:r>
    </w:p>
    <w:p w14:paraId="068BD1B2" w14:textId="77777777" w:rsidR="00467265" w:rsidRPr="004D3B9A" w:rsidRDefault="00467265" w:rsidP="00467265">
      <w:pPr>
        <w:pStyle w:val="PargrafodaLista"/>
        <w:rPr>
          <w:lang w:val="pt-BR"/>
        </w:rPr>
      </w:pPr>
      <w:r w:rsidRPr="004D3B9A">
        <w:rPr>
          <w:lang w:val="pt-BR"/>
        </w:rPr>
        <w:t xml:space="preserve">O segundo argumento da autora, por sua vez, baseia-se na alegação de que os contratos discutidos no presente feito seriam contratos de adesão, o que, à luz do art. 424 do Código Civil, tornariam nulas as disposições contratuais em questão. Não colhe melhor sorte o argumento da </w:t>
      </w:r>
      <w:proofErr w:type="spellStart"/>
      <w:r w:rsidRPr="004D3B9A">
        <w:rPr>
          <w:lang w:val="pt-BR"/>
        </w:rPr>
        <w:t>Brisanet</w:t>
      </w:r>
      <w:proofErr w:type="spellEnd"/>
      <w:r w:rsidRPr="004D3B9A">
        <w:rPr>
          <w:lang w:val="pt-BR"/>
        </w:rPr>
        <w:t xml:space="preserve"> neste ponto.</w:t>
      </w:r>
    </w:p>
    <w:p w14:paraId="3CF84B0B" w14:textId="77777777" w:rsidR="00467265" w:rsidRPr="004D3B9A" w:rsidRDefault="00467265" w:rsidP="00467265">
      <w:pPr>
        <w:pStyle w:val="PargrafodaLista"/>
        <w:rPr>
          <w:lang w:val="pt-BR"/>
        </w:rPr>
      </w:pPr>
      <w:r w:rsidRPr="004D3B9A">
        <w:rPr>
          <w:lang w:val="pt-BR"/>
        </w:rPr>
        <w:t xml:space="preserve">Como já esclarecido na presente manifestação, </w:t>
      </w:r>
      <w:r w:rsidRPr="007F7C89">
        <w:rPr>
          <w:b/>
          <w:bCs/>
          <w:u w:val="single"/>
          <w:lang w:val="pt-BR"/>
        </w:rPr>
        <w:t>não se trata de relação de consumo</w:t>
      </w:r>
      <w:r w:rsidRPr="004D3B9A">
        <w:rPr>
          <w:lang w:val="pt-BR"/>
        </w:rPr>
        <w:t xml:space="preserve">. Afinal, a </w:t>
      </w:r>
      <w:proofErr w:type="spellStart"/>
      <w:r w:rsidRPr="004D3B9A">
        <w:rPr>
          <w:lang w:val="pt-BR"/>
        </w:rPr>
        <w:t>Brisanet</w:t>
      </w:r>
      <w:proofErr w:type="spellEnd"/>
      <w:r w:rsidRPr="004D3B9A">
        <w:rPr>
          <w:lang w:val="pt-BR"/>
        </w:rPr>
        <w:t xml:space="preserve"> é uma empresa de grande porte, de capital listado na bolsa de valores, que contratou a </w:t>
      </w:r>
      <w:proofErr w:type="spellStart"/>
      <w:r w:rsidRPr="004D3B9A">
        <w:rPr>
          <w:lang w:val="pt-BR"/>
        </w:rPr>
        <w:t>Seidor</w:t>
      </w:r>
      <w:proofErr w:type="spellEnd"/>
      <w:r w:rsidRPr="004D3B9A">
        <w:rPr>
          <w:lang w:val="pt-BR"/>
        </w:rPr>
        <w:t xml:space="preserve"> para atender a sua necessidade de aprimorar a gestão de sua atividade comercial, o que torna inviável a sua caracterização como consumidora. Consequentemente, as disposições contratuais não estão sujeitas à legislação consumerista, haja vista que a relação entre as partes é de paridade.</w:t>
      </w:r>
    </w:p>
    <w:p w14:paraId="1C63B360" w14:textId="77777777" w:rsidR="00467265" w:rsidRPr="004D3B9A" w:rsidRDefault="00467265" w:rsidP="00467265">
      <w:pPr>
        <w:pStyle w:val="PargrafodaLista"/>
        <w:rPr>
          <w:lang w:val="pt-BR"/>
        </w:rPr>
      </w:pPr>
      <w:r w:rsidRPr="004D3B9A">
        <w:rPr>
          <w:lang w:val="pt-BR"/>
        </w:rPr>
        <w:t xml:space="preserve">Consequentemente, não há o que se falar em nulidade das cláusulas em razão do disposto no art. 51, I e II, do CDC.A relação entre </w:t>
      </w:r>
      <w:r w:rsidRPr="004D3B9A">
        <w:rPr>
          <w:lang w:val="pt-BR"/>
        </w:rPr>
        <w:lastRenderedPageBreak/>
        <w:t xml:space="preserve">as partes é de natureza empresarial e, por esta razão, deve ser respeitadas as disposições contratuais acordadas, o que inclui as cláusulas 3.4 e 12.11 impugnadas pela </w:t>
      </w:r>
      <w:proofErr w:type="spellStart"/>
      <w:r w:rsidRPr="004D3B9A">
        <w:rPr>
          <w:lang w:val="pt-BR"/>
        </w:rPr>
        <w:t>Brisanet</w:t>
      </w:r>
      <w:proofErr w:type="spellEnd"/>
      <w:r w:rsidRPr="004D3B9A">
        <w:rPr>
          <w:lang w:val="pt-BR"/>
        </w:rPr>
        <w:t>.</w:t>
      </w:r>
    </w:p>
    <w:p w14:paraId="37E51D34" w14:textId="77777777" w:rsidR="00467265" w:rsidRPr="004D3B9A" w:rsidRDefault="00467265" w:rsidP="00467265">
      <w:pPr>
        <w:pStyle w:val="PargrafodaLista"/>
        <w:rPr>
          <w:lang w:val="pt-BR"/>
        </w:rPr>
      </w:pPr>
      <w:r w:rsidRPr="004D3B9A">
        <w:rPr>
          <w:lang w:val="pt-BR"/>
        </w:rPr>
        <w:t xml:space="preserve">Pela mesma razão, não se pode considerar que as disposições seriam nulas em razão das disposições do art. 424 do Código Civil. Isso porque, a despeito das alegações da </w:t>
      </w:r>
      <w:proofErr w:type="spellStart"/>
      <w:r w:rsidRPr="004D3B9A">
        <w:rPr>
          <w:lang w:val="pt-BR"/>
        </w:rPr>
        <w:t>Brisanet</w:t>
      </w:r>
      <w:proofErr w:type="spellEnd"/>
      <w:r w:rsidRPr="004D3B9A">
        <w:rPr>
          <w:lang w:val="pt-BR"/>
        </w:rPr>
        <w:t xml:space="preserve">, a realidade é que, </w:t>
      </w:r>
      <w:r w:rsidRPr="004D3B9A">
        <w:rPr>
          <w:b/>
          <w:bCs/>
          <w:u w:val="single"/>
          <w:lang w:val="pt-BR"/>
        </w:rPr>
        <w:t>em contrato de natureza civil e empresarial,</w:t>
      </w:r>
      <w:r w:rsidRPr="004D3B9A">
        <w:rPr>
          <w:b/>
          <w:bCs/>
          <w:lang w:val="pt-BR"/>
        </w:rPr>
        <w:t xml:space="preserve"> </w:t>
      </w:r>
      <w:r w:rsidRPr="004D3B9A">
        <w:rPr>
          <w:lang w:val="pt-BR"/>
        </w:rPr>
        <w:t>como é o caso em tela,</w:t>
      </w:r>
      <w:r w:rsidRPr="004D3B9A">
        <w:rPr>
          <w:b/>
          <w:bCs/>
          <w:u w:val="single"/>
          <w:lang w:val="pt-BR"/>
        </w:rPr>
        <w:t xml:space="preserve"> a proteção da legislação é à liberdade das partes, o que inclui a alocação de riscos estabelecida nos contratos</w:t>
      </w:r>
      <w:r w:rsidRPr="004D3B9A">
        <w:rPr>
          <w:lang w:val="pt-BR"/>
        </w:rPr>
        <w:t>¸ conforme estabelecido nos art. 421 e 421-A do Código Civil:</w:t>
      </w:r>
    </w:p>
    <w:p w14:paraId="6B9E17A0" w14:textId="77777777" w:rsidR="00467265" w:rsidRPr="004D3B9A" w:rsidRDefault="00467265" w:rsidP="00467265">
      <w:pPr>
        <w:pStyle w:val="Citao"/>
        <w:rPr>
          <w:rFonts w:ascii="Times New Roman" w:hAnsi="Times New Roman"/>
          <w:spacing w:val="0"/>
          <w:lang w:val="pt-BR"/>
        </w:rPr>
      </w:pPr>
      <w:r w:rsidRPr="004D3B9A">
        <w:rPr>
          <w:lang w:val="pt-BR"/>
        </w:rPr>
        <w:t>Art. 421.  A liberdade contratual será exercida nos limites da função social do contrato.</w:t>
      </w:r>
      <w:r w:rsidRPr="004D3B9A">
        <w:rPr>
          <w:rFonts w:ascii="Times New Roman" w:hAnsi="Times New Roman"/>
          <w:spacing w:val="0"/>
          <w:lang w:val="pt-BR"/>
        </w:rPr>
        <w:t xml:space="preserve"> </w:t>
      </w:r>
    </w:p>
    <w:p w14:paraId="2AFD36C2" w14:textId="77777777" w:rsidR="00467265" w:rsidRPr="004D3B9A" w:rsidRDefault="00467265" w:rsidP="00467265">
      <w:pPr>
        <w:pStyle w:val="Citao"/>
        <w:rPr>
          <w:lang w:val="pt-BR"/>
        </w:rPr>
      </w:pPr>
      <w:r w:rsidRPr="004D3B9A">
        <w:rPr>
          <w:lang w:val="pt-BR"/>
        </w:rPr>
        <w:t xml:space="preserve">Parágrafo único. </w:t>
      </w:r>
      <w:r w:rsidRPr="004D3B9A">
        <w:rPr>
          <w:b/>
          <w:bCs/>
          <w:u w:val="single"/>
          <w:lang w:val="pt-BR"/>
        </w:rPr>
        <w:t>Nas relações contratuais privadas, prevalecerão o princípio da intervenção mínima e a excepcionalidade da revisão contratual</w:t>
      </w:r>
      <w:r w:rsidRPr="004D3B9A">
        <w:rPr>
          <w:lang w:val="pt-BR"/>
        </w:rPr>
        <w:t xml:space="preserve">. </w:t>
      </w:r>
    </w:p>
    <w:p w14:paraId="4F2A7E07" w14:textId="77777777" w:rsidR="00467265" w:rsidRPr="004D3B9A" w:rsidRDefault="00467265" w:rsidP="00467265">
      <w:pPr>
        <w:pStyle w:val="Citao"/>
        <w:rPr>
          <w:lang w:val="pt-BR"/>
        </w:rPr>
      </w:pPr>
      <w:r w:rsidRPr="004D3B9A">
        <w:rPr>
          <w:lang w:val="pt-BR"/>
        </w:rPr>
        <w:t>Art. 421-A.  </w:t>
      </w:r>
      <w:r w:rsidRPr="004D3B9A">
        <w:rPr>
          <w:b/>
          <w:bCs/>
          <w:u w:val="single"/>
          <w:lang w:val="pt-BR"/>
        </w:rPr>
        <w:t>Os contratos civis e empresariais presumem-se paritários e simétricos</w:t>
      </w:r>
      <w:r w:rsidRPr="004D3B9A">
        <w:rPr>
          <w:lang w:val="pt-BR"/>
        </w:rPr>
        <w:t xml:space="preserve"> até a presença de elementos concretos que justifiquem o afastamento dessa presunção, ressalvados os regimes jurídicos previstos em leis especiais, garantido também que: </w:t>
      </w:r>
    </w:p>
    <w:p w14:paraId="2C31AC4F" w14:textId="77777777" w:rsidR="00467265" w:rsidRPr="004D3B9A" w:rsidRDefault="00467265" w:rsidP="00467265">
      <w:pPr>
        <w:pStyle w:val="Citao"/>
        <w:rPr>
          <w:lang w:val="pt-BR"/>
        </w:rPr>
      </w:pPr>
      <w:r w:rsidRPr="004D3B9A">
        <w:rPr>
          <w:lang w:val="pt-BR"/>
        </w:rPr>
        <w:t xml:space="preserve">I - </w:t>
      </w:r>
      <w:proofErr w:type="gramStart"/>
      <w:r w:rsidRPr="004D3B9A">
        <w:rPr>
          <w:lang w:val="pt-BR"/>
        </w:rPr>
        <w:t>as</w:t>
      </w:r>
      <w:proofErr w:type="gramEnd"/>
      <w:r w:rsidRPr="004D3B9A">
        <w:rPr>
          <w:lang w:val="pt-BR"/>
        </w:rPr>
        <w:t xml:space="preserve"> partes negociantes poderão estabelecer parâmetros objetivos para a interpretação das cláusulas negociais e de seus pressupostos de revisão ou de resolução; </w:t>
      </w:r>
    </w:p>
    <w:p w14:paraId="08AC1D68" w14:textId="77777777" w:rsidR="00467265" w:rsidRPr="004D3B9A" w:rsidRDefault="00467265" w:rsidP="00467265">
      <w:pPr>
        <w:pStyle w:val="Citao"/>
        <w:rPr>
          <w:lang w:val="pt-BR"/>
        </w:rPr>
      </w:pPr>
      <w:r w:rsidRPr="004D3B9A">
        <w:rPr>
          <w:lang w:val="pt-BR"/>
        </w:rPr>
        <w:t xml:space="preserve">II - </w:t>
      </w:r>
      <w:proofErr w:type="gramStart"/>
      <w:r w:rsidRPr="004D3B9A">
        <w:rPr>
          <w:b/>
          <w:bCs/>
          <w:u w:val="single"/>
          <w:lang w:val="pt-BR"/>
        </w:rPr>
        <w:t>a</w:t>
      </w:r>
      <w:proofErr w:type="gramEnd"/>
      <w:r w:rsidRPr="004D3B9A">
        <w:rPr>
          <w:b/>
          <w:bCs/>
          <w:u w:val="single"/>
          <w:lang w:val="pt-BR"/>
        </w:rPr>
        <w:t xml:space="preserve"> alocação de riscos definida pelas partes deve ser respeitada e observada</w:t>
      </w:r>
      <w:r w:rsidRPr="004D3B9A">
        <w:rPr>
          <w:lang w:val="pt-BR"/>
        </w:rPr>
        <w:t>; e</w:t>
      </w:r>
    </w:p>
    <w:p w14:paraId="4DF0D5EE" w14:textId="77777777" w:rsidR="00467265" w:rsidRPr="004D3B9A" w:rsidRDefault="00467265" w:rsidP="00467265">
      <w:pPr>
        <w:pStyle w:val="Citao"/>
        <w:rPr>
          <w:lang w:val="pt-BR"/>
        </w:rPr>
      </w:pPr>
      <w:r w:rsidRPr="004D3B9A">
        <w:rPr>
          <w:lang w:val="pt-BR"/>
        </w:rPr>
        <w:t xml:space="preserve">III - a </w:t>
      </w:r>
      <w:r w:rsidRPr="004D3B9A">
        <w:rPr>
          <w:b/>
          <w:bCs/>
          <w:u w:val="single"/>
          <w:lang w:val="pt-BR"/>
        </w:rPr>
        <w:t>revisão contratual somente ocorrerá de maneira excepcional e limitada</w:t>
      </w:r>
      <w:r w:rsidRPr="004D3B9A">
        <w:rPr>
          <w:lang w:val="pt-BR"/>
        </w:rPr>
        <w:t>.</w:t>
      </w:r>
    </w:p>
    <w:p w14:paraId="2B4BD950" w14:textId="77777777" w:rsidR="00467265" w:rsidRDefault="00467265" w:rsidP="00467265">
      <w:pPr>
        <w:pStyle w:val="PargrafodaLista"/>
        <w:rPr>
          <w:lang w:val="pt-BR"/>
        </w:rPr>
      </w:pPr>
      <w:r>
        <w:rPr>
          <w:lang w:val="pt-BR"/>
        </w:rPr>
        <w:t xml:space="preserve">As previsões do Código Civil têm justamente o condão de proteger partes contratantes de medidas descabidas como a promovida pela </w:t>
      </w:r>
      <w:proofErr w:type="spellStart"/>
      <w:r>
        <w:rPr>
          <w:lang w:val="pt-BR"/>
        </w:rPr>
        <w:t>Brisanet</w:t>
      </w:r>
      <w:proofErr w:type="spellEnd"/>
      <w:r>
        <w:rPr>
          <w:lang w:val="pt-BR"/>
        </w:rPr>
        <w:t xml:space="preserve">, que tenta a qualquer custo distorcer a realidade que permeia a relação contratual mantida pelas partes para se locupletar às custas da </w:t>
      </w:r>
      <w:proofErr w:type="spellStart"/>
      <w:r>
        <w:rPr>
          <w:lang w:val="pt-BR"/>
        </w:rPr>
        <w:t>Seidor</w:t>
      </w:r>
      <w:proofErr w:type="spellEnd"/>
      <w:r>
        <w:rPr>
          <w:lang w:val="pt-BR"/>
        </w:rPr>
        <w:t xml:space="preserve"> após ter utilizado todas as funcionalidades desenvolvidas pela ré.</w:t>
      </w:r>
    </w:p>
    <w:p w14:paraId="7B100C58" w14:textId="77777777" w:rsidR="00871DEC" w:rsidRDefault="00467265" w:rsidP="00467265">
      <w:pPr>
        <w:pStyle w:val="PargrafodaLista"/>
        <w:rPr>
          <w:lang w:val="pt-BR"/>
        </w:rPr>
      </w:pPr>
      <w:r>
        <w:rPr>
          <w:lang w:val="pt-BR"/>
        </w:rPr>
        <w:lastRenderedPageBreak/>
        <w:t xml:space="preserve">É importante esclarecer, neste ponto, que a </w:t>
      </w:r>
      <w:r w:rsidR="00871DEC">
        <w:rPr>
          <w:lang w:val="pt-BR"/>
        </w:rPr>
        <w:t>A</w:t>
      </w:r>
      <w:r>
        <w:rPr>
          <w:lang w:val="pt-BR"/>
        </w:rPr>
        <w:t xml:space="preserve">utora parece desconhecer que, ainda que se tratasse de contrato de adesão, a escolha da </w:t>
      </w:r>
      <w:proofErr w:type="spellStart"/>
      <w:r>
        <w:rPr>
          <w:lang w:val="pt-BR"/>
        </w:rPr>
        <w:t>Brisanet</w:t>
      </w:r>
      <w:proofErr w:type="spellEnd"/>
      <w:r>
        <w:rPr>
          <w:lang w:val="pt-BR"/>
        </w:rPr>
        <w:t xml:space="preserve"> pela </w:t>
      </w:r>
      <w:proofErr w:type="spellStart"/>
      <w:r>
        <w:rPr>
          <w:lang w:val="pt-BR"/>
        </w:rPr>
        <w:t>Seidor</w:t>
      </w:r>
      <w:proofErr w:type="spellEnd"/>
      <w:r>
        <w:rPr>
          <w:lang w:val="pt-BR"/>
        </w:rPr>
        <w:t xml:space="preserve"> foi feita com total liberdade de contratar. Ou seja, a </w:t>
      </w:r>
      <w:proofErr w:type="spellStart"/>
      <w:r>
        <w:rPr>
          <w:lang w:val="pt-BR"/>
        </w:rPr>
        <w:t>Brisanet</w:t>
      </w:r>
      <w:proofErr w:type="spellEnd"/>
      <w:r>
        <w:rPr>
          <w:lang w:val="pt-BR"/>
        </w:rPr>
        <w:t xml:space="preserve"> escolheu a </w:t>
      </w:r>
      <w:proofErr w:type="spellStart"/>
      <w:r>
        <w:rPr>
          <w:lang w:val="pt-BR"/>
        </w:rPr>
        <w:t>Seidor</w:t>
      </w:r>
      <w:proofErr w:type="spellEnd"/>
      <w:r>
        <w:rPr>
          <w:lang w:val="pt-BR"/>
        </w:rPr>
        <w:t xml:space="preserve"> e concordou com os termos postos nos contratos firmados, não havendo o que se falar em nulidade de qualquer disposição. </w:t>
      </w:r>
    </w:p>
    <w:p w14:paraId="17DCA157" w14:textId="7EBEDC22" w:rsidR="00467265" w:rsidRDefault="00467265" w:rsidP="00467265">
      <w:pPr>
        <w:pStyle w:val="PargrafodaLista"/>
        <w:rPr>
          <w:lang w:val="pt-BR"/>
        </w:rPr>
      </w:pPr>
      <w:r>
        <w:rPr>
          <w:lang w:val="pt-BR"/>
        </w:rPr>
        <w:t xml:space="preserve">Afinal, houvesse alguma discordância da </w:t>
      </w:r>
      <w:proofErr w:type="spellStart"/>
      <w:r>
        <w:rPr>
          <w:lang w:val="pt-BR"/>
        </w:rPr>
        <w:t>Brisanet</w:t>
      </w:r>
      <w:proofErr w:type="spellEnd"/>
      <w:r>
        <w:rPr>
          <w:lang w:val="pt-BR"/>
        </w:rPr>
        <w:t>, empresa sofisticada com assessoria técnico-jurídica robusta, poderia muito bem ter optado por outro prestador de serviços ou, se o caso, por se abster de contratar. O que não se admite é tentar, após firmar o contrato, modificar unilateralmente suas disposições. Tal tema, cabe salientar, já tem tratamento na jurisprudência, que inclusive em casos de contrato de adesão:</w:t>
      </w:r>
    </w:p>
    <w:p w14:paraId="062640D4" w14:textId="77777777" w:rsidR="00467265" w:rsidRDefault="00467265" w:rsidP="00467265">
      <w:pPr>
        <w:pStyle w:val="Citao"/>
        <w:rPr>
          <w:i w:val="0"/>
          <w:iCs w:val="0"/>
          <w:lang w:val="pt-BR"/>
        </w:rPr>
      </w:pPr>
      <w:r w:rsidRPr="005D67C6">
        <w:rPr>
          <w:i w:val="0"/>
          <w:iCs w:val="0"/>
          <w:lang w:val="pt-BR"/>
        </w:rPr>
        <w:t xml:space="preserve">EMBARGOS À EXECUÇÃO – TÍTULO EXECUTIVO EXTRAJUDICIAL – CONTRATO BANCÁRIO </w:t>
      </w:r>
      <w:r>
        <w:rPr>
          <w:i w:val="0"/>
          <w:iCs w:val="0"/>
          <w:lang w:val="pt-BR"/>
        </w:rPr>
        <w:t>(...)</w:t>
      </w:r>
      <w:r w:rsidRPr="005D67C6">
        <w:rPr>
          <w:i w:val="0"/>
          <w:iCs w:val="0"/>
          <w:lang w:val="pt-BR"/>
        </w:rPr>
        <w:t xml:space="preserve">Não cabimento – </w:t>
      </w:r>
      <w:r w:rsidRPr="002B5A31">
        <w:rPr>
          <w:b/>
          <w:bCs/>
          <w:i w:val="0"/>
          <w:iCs w:val="0"/>
          <w:u w:val="single"/>
          <w:lang w:val="pt-BR"/>
        </w:rPr>
        <w:t>Contrato entre empresários – Finalidade de fomento à atividade empresarial – Relação de insumo e não de consumo</w:t>
      </w:r>
      <w:r w:rsidRPr="005D67C6">
        <w:rPr>
          <w:i w:val="0"/>
          <w:iCs w:val="0"/>
          <w:lang w:val="pt-BR"/>
        </w:rPr>
        <w:t xml:space="preserve"> – TEORIA FINALISTA – O </w:t>
      </w:r>
      <w:r w:rsidRPr="005D67C6">
        <w:rPr>
          <w:b/>
          <w:bCs/>
          <w:i w:val="0"/>
          <w:iCs w:val="0"/>
          <w:u w:val="single"/>
          <w:lang w:val="pt-BR"/>
        </w:rPr>
        <w:t>empresário</w:t>
      </w:r>
      <w:r w:rsidRPr="005D67C6">
        <w:rPr>
          <w:i w:val="0"/>
          <w:iCs w:val="0"/>
          <w:lang w:val="pt-BR"/>
        </w:rPr>
        <w:t xml:space="preserve"> mutuário </w:t>
      </w:r>
      <w:r w:rsidRPr="005D67C6">
        <w:rPr>
          <w:b/>
          <w:bCs/>
          <w:i w:val="0"/>
          <w:iCs w:val="0"/>
          <w:u w:val="single"/>
          <w:lang w:val="pt-BR"/>
        </w:rPr>
        <w:t>não é destinatário final do serviço</w:t>
      </w:r>
      <w:r w:rsidRPr="005D67C6">
        <w:rPr>
          <w:i w:val="0"/>
          <w:iCs w:val="0"/>
          <w:lang w:val="pt-BR"/>
        </w:rPr>
        <w:t xml:space="preserve"> fornecido pelo banco – Inteligência do art. 2º do CDC – Precedentes do STJ – TEORIA FINALISTA MITIGADA – </w:t>
      </w:r>
      <w:r w:rsidRPr="005D67C6">
        <w:rPr>
          <w:b/>
          <w:bCs/>
          <w:i w:val="0"/>
          <w:iCs w:val="0"/>
          <w:u w:val="single"/>
          <w:lang w:val="pt-BR"/>
        </w:rPr>
        <w:t>Exigência da comprovação de vulnerabilidade técnica, jurídica, fática ou informacional, a qual não pode ser meramente presumida</w:t>
      </w:r>
      <w:r w:rsidRPr="005D67C6">
        <w:rPr>
          <w:i w:val="0"/>
          <w:iCs w:val="0"/>
          <w:lang w:val="pt-BR"/>
        </w:rPr>
        <w:t xml:space="preserve"> – </w:t>
      </w:r>
      <w:r>
        <w:rPr>
          <w:i w:val="0"/>
          <w:iCs w:val="0"/>
          <w:lang w:val="pt-BR"/>
        </w:rPr>
        <w:t>(...)</w:t>
      </w:r>
      <w:r w:rsidRPr="005D67C6">
        <w:rPr>
          <w:i w:val="0"/>
          <w:iCs w:val="0"/>
          <w:lang w:val="pt-BR"/>
        </w:rPr>
        <w:t xml:space="preserve"> – </w:t>
      </w:r>
      <w:r w:rsidRPr="002B5A31">
        <w:rPr>
          <w:b/>
          <w:bCs/>
          <w:i w:val="0"/>
          <w:iCs w:val="0"/>
          <w:u w:val="single"/>
          <w:lang w:val="pt-BR"/>
        </w:rPr>
        <w:t>CONTRATO EMPRESARIAL PARITÁRIO – O contrato de empréstimo de capital de giro presume-se paritário e simétrico – Inteligência do art. 421-A do CC (incluído pela Lei nº 13.874/2019)</w:t>
      </w:r>
      <w:r w:rsidRPr="005D67C6">
        <w:rPr>
          <w:i w:val="0"/>
          <w:iCs w:val="0"/>
          <w:lang w:val="pt-BR"/>
        </w:rPr>
        <w:t xml:space="preserve"> – </w:t>
      </w:r>
      <w:r w:rsidRPr="002B5A31">
        <w:rPr>
          <w:b/>
          <w:bCs/>
          <w:i w:val="0"/>
          <w:iCs w:val="0"/>
          <w:u w:val="single"/>
          <w:lang w:val="pt-BR"/>
        </w:rPr>
        <w:t>Intervenção no conteúdo do contrato e revisão devem ser excepcionais – ABUSIVIDADE DAS CLÁUSULAS – Inocorrência – Afastada</w:t>
      </w:r>
      <w:r w:rsidRPr="005D67C6">
        <w:rPr>
          <w:b/>
          <w:bCs/>
          <w:i w:val="0"/>
          <w:iCs w:val="0"/>
          <w:u w:val="single"/>
          <w:lang w:val="pt-BR"/>
        </w:rPr>
        <w:t xml:space="preserve"> a incidência do Código de Defesa do Consumidor, restam prejudicados os pedidos de declaração da nulidade das cláusulas contratuais – CONTRATO DE ADESÃO – Os contratos de adesão são plenamente válidos no direito brasileiro – Inteligência dos </w:t>
      </w:r>
      <w:proofErr w:type="spellStart"/>
      <w:r w:rsidRPr="005D67C6">
        <w:rPr>
          <w:b/>
          <w:bCs/>
          <w:i w:val="0"/>
          <w:iCs w:val="0"/>
          <w:u w:val="single"/>
          <w:lang w:val="pt-BR"/>
        </w:rPr>
        <w:t>arts</w:t>
      </w:r>
      <w:proofErr w:type="spellEnd"/>
      <w:r w:rsidRPr="005D67C6">
        <w:rPr>
          <w:b/>
          <w:bCs/>
          <w:i w:val="0"/>
          <w:iCs w:val="0"/>
          <w:u w:val="single"/>
          <w:lang w:val="pt-BR"/>
        </w:rPr>
        <w:t xml:space="preserve">. 423 e 424 do CC – Autonomia da vontade não foi tolhida – Empresário que teve plena liberdade de contratar – ENCARGOS MORATÓRIOS – Contrato que previu juros de mora de 1% a.m. (um por cento ao mês) e multa de 2% (dois por cento) – Validade </w:t>
      </w:r>
      <w:r w:rsidRPr="005D67C6">
        <w:rPr>
          <w:i w:val="0"/>
          <w:iCs w:val="0"/>
          <w:lang w:val="pt-BR"/>
        </w:rPr>
        <w:t xml:space="preserve">– Inteligência da Súmula nº 379 do STJ – </w:t>
      </w:r>
      <w:r>
        <w:rPr>
          <w:i w:val="0"/>
          <w:iCs w:val="0"/>
          <w:lang w:val="pt-BR"/>
        </w:rPr>
        <w:t>(...)</w:t>
      </w:r>
      <w:r w:rsidRPr="005D67C6">
        <w:rPr>
          <w:i w:val="0"/>
          <w:iCs w:val="0"/>
          <w:lang w:val="pt-BR"/>
        </w:rPr>
        <w:t xml:space="preserve"> – REPETIÇÃO DO INDÉBITO EM DOBRO – Não cabimento – Contrato plenamente válido – </w:t>
      </w:r>
      <w:r w:rsidRPr="005D67C6">
        <w:rPr>
          <w:i w:val="0"/>
          <w:iCs w:val="0"/>
          <w:lang w:val="pt-BR"/>
        </w:rPr>
        <w:lastRenderedPageBreak/>
        <w:t xml:space="preserve">Execução fundada em exercício regular de direito – Inteligência dos </w:t>
      </w:r>
      <w:proofErr w:type="spellStart"/>
      <w:r w:rsidRPr="005D67C6">
        <w:rPr>
          <w:i w:val="0"/>
          <w:iCs w:val="0"/>
          <w:lang w:val="pt-BR"/>
        </w:rPr>
        <w:t>arts</w:t>
      </w:r>
      <w:proofErr w:type="spellEnd"/>
      <w:r w:rsidRPr="005D67C6">
        <w:rPr>
          <w:i w:val="0"/>
          <w:iCs w:val="0"/>
          <w:lang w:val="pt-BR"/>
        </w:rPr>
        <w:t>. 188, I, e 940 do CC – Recurso não provido.</w:t>
      </w:r>
      <w:r>
        <w:rPr>
          <w:rStyle w:val="Refdenotaderodap"/>
          <w:i w:val="0"/>
          <w:iCs w:val="0"/>
          <w:lang w:val="pt-BR"/>
        </w:rPr>
        <w:footnoteReference w:id="82"/>
      </w:r>
    </w:p>
    <w:p w14:paraId="0491BDAA" w14:textId="77777777" w:rsidR="00467265" w:rsidRDefault="00467265" w:rsidP="00467265">
      <w:pPr>
        <w:pStyle w:val="PargrafodaLista"/>
        <w:rPr>
          <w:lang w:val="pt-BR"/>
        </w:rPr>
      </w:pPr>
      <w:r>
        <w:rPr>
          <w:lang w:val="pt-BR"/>
        </w:rPr>
        <w:t xml:space="preserve">Ou seja, as disposições contratuais em uma relação de natureza empresarial, como é o presente caso, ainda que se considere que o contrato tenha sido de adesão, isso não torna as suas disposições nulas as disposições. Afinal, as partes possuem plena liberdade para contratar. </w:t>
      </w:r>
    </w:p>
    <w:p w14:paraId="6625E285" w14:textId="77777777" w:rsidR="00467265" w:rsidRPr="009853CD" w:rsidRDefault="00467265" w:rsidP="00467265">
      <w:pPr>
        <w:pStyle w:val="PargrafodaLista"/>
        <w:rPr>
          <w:lang w:val="pt-BR"/>
        </w:rPr>
      </w:pPr>
      <w:r>
        <w:rPr>
          <w:lang w:val="pt-BR"/>
        </w:rPr>
        <w:t>Nesse sentido, também o STJ já decidiu que, mesmo em relações empresariais em que uma das partes possui alguma dominância sobre a outra, isso não afasta o fato de que – assim como ocorre no presente caso – a contraparte possui condições de conhecer, analisar e compreender as cláusulas contratuais, em especial quando se trata de empresas de grande porte:</w:t>
      </w:r>
    </w:p>
    <w:p w14:paraId="566FF842" w14:textId="77777777" w:rsidR="00467265" w:rsidRPr="004D3B9A" w:rsidRDefault="00467265" w:rsidP="00467265">
      <w:pPr>
        <w:pStyle w:val="Citao"/>
        <w:rPr>
          <w:lang w:val="pt-BR"/>
        </w:rPr>
      </w:pPr>
      <w:r w:rsidRPr="004D3B9A">
        <w:rPr>
          <w:lang w:val="pt-BR"/>
        </w:rPr>
        <w:t xml:space="preserve">RECURSO ESPECIAL. CIVIL, PROCESSO CIVIL E COMERCIAL. CONTRATO DE DISTRIBUIÇÃO E REPRESENTAÇÃO COMERCIAL. EQUIPAMENTOS DE INFORMÁTICA.AÇÃO DE INDENIZAÇÃO. 1. VIOLAÇÃO DOS ARTS. 489 e 1.022 do CPC. OMISSÃO E NEGATIVA DE PRESTAÇÃO JURISDICIONAL. NÃO OCORRÊNCIA. TRIBUNAL QUE SE MANIFESTOU SOBRE TODOS OS TEMAS RELEVANTES PARA A SOLUÇÃO DA LIDE. 2. VIOLAÇÃO AO PRINCÍPIO DA CONGRUÊNCIA OU ADSTRIÇÃO. NÃO CONFIGURAÇÃO. PEDIDO QUE NÃO DEVE SER ANALISADO APENAS DO CAPÍTULO DA PETIÇÃO INICIAL, MAS DAS QUESTÕES APRESENTADAS PELAS PARTES. INTERPRETAÇÃO LÓGICO-SISTEMÁTICA. 3. </w:t>
      </w:r>
      <w:r w:rsidRPr="009853CD">
        <w:rPr>
          <w:b/>
          <w:bCs/>
          <w:u w:val="single"/>
          <w:lang w:val="pt-BR"/>
        </w:rPr>
        <w:t>CLÁUSULA LIMITATIVA DE RESPONSABILIDADE. LEGALIDADE. RECONHECIMENTO. POSIÇÃO DOMINANTE DA FORNECEDORA QUE NÃO RETIRA A POSSIBILIDADE DE CONHECIMENTO E COMPREENSÃO DA CLÁUSULA PELA DISTRIBUIBORA, QUE TAMBÉM SE TRATAVA DE EMPRESA DE GRANDE</w:t>
      </w:r>
      <w:r w:rsidRPr="00E073ED">
        <w:rPr>
          <w:b/>
          <w:bCs/>
          <w:u w:val="single"/>
          <w:lang w:val="pt-BR"/>
        </w:rPr>
        <w:t xml:space="preserve"> PORTE</w:t>
      </w:r>
      <w:r w:rsidRPr="004D3B9A">
        <w:rPr>
          <w:lang w:val="pt-BR"/>
        </w:rPr>
        <w:t>. DOLO NA ELABORAÇÃO DO ITEM. AUSÊNCIA DE COMPROVAÇÃO. OBRIGAÇÃO EM MOEDA ESTRANGEIRA. ADMISSIBILIDADE. CONVERSÃO NO PAGAMENTO. 4. MULTA 1.026 §2º DO CPC. CABIMENTO. EMBARGOS PROTELATÓRIOS. RECURSO ESPECIAL PARCIALMENTE PROVIDO.</w:t>
      </w:r>
      <w:r w:rsidRPr="004D3B9A">
        <w:rPr>
          <w:rStyle w:val="Refdenotaderodap"/>
          <w:lang w:val="pt-BR"/>
        </w:rPr>
        <w:footnoteReference w:id="83"/>
      </w:r>
    </w:p>
    <w:p w14:paraId="2093E40E" w14:textId="77777777" w:rsidR="00467265" w:rsidRDefault="00467265" w:rsidP="00467265">
      <w:pPr>
        <w:pStyle w:val="PargrafodaLista"/>
        <w:rPr>
          <w:lang w:val="pt-BR"/>
        </w:rPr>
      </w:pPr>
      <w:r>
        <w:rPr>
          <w:lang w:val="pt-BR"/>
        </w:rPr>
        <w:lastRenderedPageBreak/>
        <w:t xml:space="preserve">No presente caso, a </w:t>
      </w:r>
      <w:proofErr w:type="spellStart"/>
      <w:r>
        <w:rPr>
          <w:lang w:val="pt-BR"/>
        </w:rPr>
        <w:t>Brisanet</w:t>
      </w:r>
      <w:proofErr w:type="spellEnd"/>
      <w:r>
        <w:rPr>
          <w:lang w:val="pt-BR"/>
        </w:rPr>
        <w:t xml:space="preserve"> é empresa de grande porte, devidamente assessorada por advogados e consultores. É evidente que, neste cenário, não se pode alegar a existência de qualquer assimetria informacional acerca das consequências, riscos e benefícios decorrentes da assinatura dos contratos e das cláusulas 3.4 e 12.11.</w:t>
      </w:r>
    </w:p>
    <w:p w14:paraId="64A0AC06" w14:textId="77777777" w:rsidR="00467265" w:rsidRDefault="00467265" w:rsidP="00467265">
      <w:pPr>
        <w:pStyle w:val="PargrafodaLista"/>
        <w:rPr>
          <w:lang w:val="pt-BR"/>
        </w:rPr>
      </w:pPr>
      <w:r>
        <w:rPr>
          <w:lang w:val="pt-BR"/>
        </w:rPr>
        <w:t xml:space="preserve">Assim, não há o que se falar em inaplicabilidade, em qualquer hipótese, de qualquer das disposições contratuais, uma vez que a contratação da </w:t>
      </w:r>
      <w:proofErr w:type="spellStart"/>
      <w:r>
        <w:rPr>
          <w:lang w:val="pt-BR"/>
        </w:rPr>
        <w:t>Seidor</w:t>
      </w:r>
      <w:proofErr w:type="spellEnd"/>
      <w:r>
        <w:rPr>
          <w:lang w:val="pt-BR"/>
        </w:rPr>
        <w:t xml:space="preserve"> pela </w:t>
      </w:r>
      <w:proofErr w:type="spellStart"/>
      <w:r>
        <w:rPr>
          <w:lang w:val="pt-BR"/>
        </w:rPr>
        <w:t>Brisanet</w:t>
      </w:r>
      <w:proofErr w:type="spellEnd"/>
      <w:r>
        <w:rPr>
          <w:lang w:val="pt-BR"/>
        </w:rPr>
        <w:t xml:space="preserve"> é uma relação de natureza empresarial, caracterizada pelo equilíbrio entre as partes, cuja liberdade de contratar é protegida pela legislação e à qual não se aplicam as previsões do CDC ou mesmo o quanto previsto no art. 424 do Código Civil.</w:t>
      </w:r>
    </w:p>
    <w:p w14:paraId="6664BE27" w14:textId="29398428" w:rsidR="00340EC2" w:rsidRDefault="000C3FE7" w:rsidP="00340EC2">
      <w:pPr>
        <w:pStyle w:val="Ttulo2"/>
        <w:rPr>
          <w:lang w:val="pt-BR"/>
        </w:rPr>
      </w:pPr>
      <w:r>
        <w:rPr>
          <w:lang w:val="pt-BR"/>
        </w:rPr>
        <w:t>O pedido subsidiário é igualmente improcedente | Ausência de prova dos alegados danos, de atos ilícitos da Ré e/ou de nexo de causalidade</w:t>
      </w:r>
    </w:p>
    <w:p w14:paraId="202DA7C9" w14:textId="024FBF10" w:rsidR="00340EC2" w:rsidRDefault="00917780" w:rsidP="00062470">
      <w:pPr>
        <w:pStyle w:val="PargrafodaLista"/>
        <w:rPr>
          <w:lang w:val="pt-BR"/>
        </w:rPr>
      </w:pPr>
      <w:r>
        <w:rPr>
          <w:lang w:val="pt-BR"/>
        </w:rPr>
        <w:t xml:space="preserve">A Autora ainda apresentou pedido subsidiário, alegando que caso o seu pedido de </w:t>
      </w:r>
      <w:r w:rsidR="007A0FD3">
        <w:rPr>
          <w:lang w:val="pt-BR"/>
        </w:rPr>
        <w:t>declaração da rescisão motivada dos Contratos com a consequente restituição dos valores pagos seja julgado improcedente, ela deveria ser reembolsada pelos supostos prejuízos incorridos</w:t>
      </w:r>
      <w:r w:rsidR="001C3DBC">
        <w:rPr>
          <w:lang w:val="pt-BR"/>
        </w:rPr>
        <w:t xml:space="preserve">. </w:t>
      </w:r>
    </w:p>
    <w:p w14:paraId="5C0A2351" w14:textId="3C861A27" w:rsidR="001C3DBC" w:rsidRDefault="001C3DBC" w:rsidP="00062470">
      <w:pPr>
        <w:pStyle w:val="PargrafodaLista"/>
        <w:rPr>
          <w:lang w:val="pt-BR"/>
        </w:rPr>
      </w:pPr>
      <w:r>
        <w:rPr>
          <w:lang w:val="pt-BR"/>
        </w:rPr>
        <w:t xml:space="preserve">Ocorre que a Autora não comprovou </w:t>
      </w:r>
      <w:r>
        <w:rPr>
          <w:b/>
          <w:bCs/>
          <w:lang w:val="pt-BR"/>
        </w:rPr>
        <w:t xml:space="preserve">(i) </w:t>
      </w:r>
      <w:r>
        <w:rPr>
          <w:lang w:val="pt-BR"/>
        </w:rPr>
        <w:t xml:space="preserve">a existência de qualquer ato ilícito da Ré, </w:t>
      </w:r>
      <w:r>
        <w:rPr>
          <w:b/>
          <w:bCs/>
          <w:lang w:val="pt-BR"/>
        </w:rPr>
        <w:t>(</w:t>
      </w:r>
      <w:proofErr w:type="spellStart"/>
      <w:r>
        <w:rPr>
          <w:b/>
          <w:bCs/>
          <w:lang w:val="pt-BR"/>
        </w:rPr>
        <w:t>ii</w:t>
      </w:r>
      <w:proofErr w:type="spellEnd"/>
      <w:r>
        <w:rPr>
          <w:b/>
          <w:bCs/>
          <w:lang w:val="pt-BR"/>
        </w:rPr>
        <w:t xml:space="preserve">) </w:t>
      </w:r>
      <w:r>
        <w:rPr>
          <w:lang w:val="pt-BR"/>
        </w:rPr>
        <w:t xml:space="preserve">a existência de danos efetivos relacionados ao caso </w:t>
      </w:r>
      <w:r w:rsidR="0071576B">
        <w:rPr>
          <w:lang w:val="pt-BR"/>
        </w:rPr>
        <w:t xml:space="preserve">e tampouco </w:t>
      </w:r>
      <w:r w:rsidR="0071576B">
        <w:rPr>
          <w:b/>
          <w:bCs/>
          <w:lang w:val="pt-BR"/>
        </w:rPr>
        <w:t>(</w:t>
      </w:r>
      <w:proofErr w:type="spellStart"/>
      <w:r w:rsidR="0071576B">
        <w:rPr>
          <w:b/>
          <w:bCs/>
          <w:lang w:val="pt-BR"/>
        </w:rPr>
        <w:t>iii</w:t>
      </w:r>
      <w:proofErr w:type="spellEnd"/>
      <w:r w:rsidR="0071576B">
        <w:rPr>
          <w:b/>
          <w:bCs/>
          <w:lang w:val="pt-BR"/>
        </w:rPr>
        <w:t xml:space="preserve">) </w:t>
      </w:r>
      <w:r w:rsidR="0071576B">
        <w:rPr>
          <w:lang w:val="pt-BR"/>
        </w:rPr>
        <w:t>de nexo de causalidade entre os atos da Ré e os danos que alegadamente incorreu, não preenchendo os requisitos previstos no</w:t>
      </w:r>
      <w:r w:rsidR="00E248C7">
        <w:rPr>
          <w:lang w:val="pt-BR"/>
        </w:rPr>
        <w:t>s</w:t>
      </w:r>
      <w:r w:rsidR="0071576B">
        <w:rPr>
          <w:lang w:val="pt-BR"/>
        </w:rPr>
        <w:t xml:space="preserve"> </w:t>
      </w:r>
      <w:proofErr w:type="spellStart"/>
      <w:r w:rsidR="0071576B">
        <w:rPr>
          <w:lang w:val="pt-BR"/>
        </w:rPr>
        <w:t>art</w:t>
      </w:r>
      <w:r w:rsidR="00E248C7">
        <w:rPr>
          <w:lang w:val="pt-BR"/>
        </w:rPr>
        <w:t>s</w:t>
      </w:r>
      <w:proofErr w:type="spellEnd"/>
      <w:r w:rsidR="0071576B">
        <w:rPr>
          <w:lang w:val="pt-BR"/>
        </w:rPr>
        <w:t>. 186</w:t>
      </w:r>
      <w:r w:rsidR="00E248C7">
        <w:rPr>
          <w:rStyle w:val="Refdenotaderodap"/>
          <w:lang w:val="pt-BR"/>
        </w:rPr>
        <w:footnoteReference w:id="84"/>
      </w:r>
      <w:r w:rsidR="00E248C7">
        <w:rPr>
          <w:lang w:val="pt-BR"/>
        </w:rPr>
        <w:t xml:space="preserve"> e 927</w:t>
      </w:r>
      <w:r w:rsidR="00E248C7">
        <w:rPr>
          <w:rStyle w:val="Refdenotaderodap"/>
          <w:lang w:val="pt-BR"/>
        </w:rPr>
        <w:footnoteReference w:id="85"/>
      </w:r>
      <w:r w:rsidR="0071576B">
        <w:rPr>
          <w:lang w:val="pt-BR"/>
        </w:rPr>
        <w:t xml:space="preserve"> do Código Civil</w:t>
      </w:r>
      <w:r w:rsidR="00E248C7">
        <w:rPr>
          <w:lang w:val="pt-BR"/>
        </w:rPr>
        <w:t>.</w:t>
      </w:r>
      <w:r w:rsidR="0071576B">
        <w:rPr>
          <w:lang w:val="pt-BR"/>
        </w:rPr>
        <w:t xml:space="preserve"> </w:t>
      </w:r>
    </w:p>
    <w:p w14:paraId="5C9EADB9" w14:textId="5DAB598C" w:rsidR="0071576B" w:rsidRDefault="0093128D" w:rsidP="00062470">
      <w:pPr>
        <w:pStyle w:val="PargrafodaLista"/>
        <w:rPr>
          <w:lang w:val="pt-BR"/>
        </w:rPr>
      </w:pPr>
      <w:r>
        <w:rPr>
          <w:lang w:val="pt-BR"/>
        </w:rPr>
        <w:t xml:space="preserve">A uma, como já se viu, a </w:t>
      </w:r>
      <w:proofErr w:type="spellStart"/>
      <w:r>
        <w:rPr>
          <w:lang w:val="pt-BR"/>
        </w:rPr>
        <w:t>Seidor</w:t>
      </w:r>
      <w:proofErr w:type="spellEnd"/>
      <w:r>
        <w:rPr>
          <w:lang w:val="pt-BR"/>
        </w:rPr>
        <w:t xml:space="preserve"> não cometeu qualquer ato ilícito: o Projeto </w:t>
      </w:r>
      <w:proofErr w:type="spellStart"/>
      <w:r>
        <w:rPr>
          <w:lang w:val="pt-BR"/>
        </w:rPr>
        <w:t>Brisanet</w:t>
      </w:r>
      <w:proofErr w:type="spellEnd"/>
      <w:r>
        <w:rPr>
          <w:lang w:val="pt-BR"/>
        </w:rPr>
        <w:t xml:space="preserve"> foi entregue conforme pactuado, a Autora assinou os </w:t>
      </w:r>
      <w:r>
        <w:rPr>
          <w:lang w:val="pt-BR"/>
        </w:rPr>
        <w:lastRenderedPageBreak/>
        <w:t xml:space="preserve">Termos de Aceite, e não há qualquer prova das alegadas “falhas” apontadas na inicial, sobretudo de que fossem obrigações contratuais da Ré. </w:t>
      </w:r>
    </w:p>
    <w:p w14:paraId="2FC3A275" w14:textId="36A16B77" w:rsidR="00D304AC" w:rsidRDefault="0093128D" w:rsidP="007C0C9D">
      <w:pPr>
        <w:pStyle w:val="PargrafodaLista"/>
        <w:rPr>
          <w:lang w:val="pt-BR"/>
        </w:rPr>
      </w:pPr>
      <w:r>
        <w:rPr>
          <w:lang w:val="pt-BR"/>
        </w:rPr>
        <w:t xml:space="preserve">A duas, </w:t>
      </w:r>
      <w:r w:rsidR="007C0C9D">
        <w:rPr>
          <w:lang w:val="pt-BR"/>
        </w:rPr>
        <w:t>a Autora tampouco se desincumbiu do seu ônus de comprovar os danos alegadamente sofridos, obrigação que está inserida n</w:t>
      </w:r>
      <w:r w:rsidR="00D304AC">
        <w:rPr>
          <w:lang w:val="pt-BR"/>
        </w:rPr>
        <w:t>a Clausula Quarta do Contrato de Implementação</w:t>
      </w:r>
      <w:r w:rsidR="007C0C9D">
        <w:rPr>
          <w:lang w:val="pt-BR"/>
        </w:rPr>
        <w:t>:</w:t>
      </w:r>
      <w:r w:rsidR="00D304AC">
        <w:rPr>
          <w:lang w:val="pt-BR"/>
        </w:rPr>
        <w:t xml:space="preserve"> </w:t>
      </w:r>
    </w:p>
    <w:p w14:paraId="7F3C1DC5" w14:textId="77777777" w:rsidR="00D304AC" w:rsidRDefault="00D304AC" w:rsidP="00D304AC">
      <w:pPr>
        <w:pStyle w:val="Citao"/>
        <w:rPr>
          <w:lang w:val="pt-BR"/>
        </w:rPr>
      </w:pPr>
      <w:r w:rsidRPr="00AF3BEC">
        <w:rPr>
          <w:lang w:val="pt-BR"/>
        </w:rPr>
        <w:t>CLÁUSULA QUARTA – DAS OBRIGAÇÕES DA CONTRATADA</w:t>
      </w:r>
    </w:p>
    <w:p w14:paraId="404F0268" w14:textId="77777777" w:rsidR="00D304AC" w:rsidRDefault="00D304AC" w:rsidP="00D304AC">
      <w:pPr>
        <w:pStyle w:val="Citao"/>
        <w:rPr>
          <w:lang w:val="pt-BR"/>
        </w:rPr>
      </w:pPr>
      <w:r w:rsidRPr="00AF3BEC">
        <w:rPr>
          <w:lang w:val="pt-BR"/>
        </w:rPr>
        <w:t>g) Responsabilizar-se pela indenização por danos, diretos ou indiretos, que vier a causar</w:t>
      </w:r>
      <w:r>
        <w:rPr>
          <w:lang w:val="pt-BR"/>
        </w:rPr>
        <w:t xml:space="preserve"> </w:t>
      </w:r>
      <w:r w:rsidRPr="00AF3BEC">
        <w:rPr>
          <w:b/>
          <w:bCs/>
          <w:u w:val="single"/>
          <w:lang w:val="pt-BR"/>
        </w:rPr>
        <w:t>comprovadamente</w:t>
      </w:r>
      <w:r w:rsidRPr="00AF3BEC">
        <w:rPr>
          <w:lang w:val="pt-BR"/>
        </w:rPr>
        <w:t xml:space="preserve"> à CONTRATANTE ou a terceiros alheios à relação contratual, por ato próprio ou de</w:t>
      </w:r>
      <w:r>
        <w:rPr>
          <w:lang w:val="pt-BR"/>
        </w:rPr>
        <w:t xml:space="preserve"> </w:t>
      </w:r>
      <w:r w:rsidRPr="00AF3BEC">
        <w:rPr>
          <w:lang w:val="pt-BR"/>
        </w:rPr>
        <w:t>seus empregados, subcontratados ou colaboradores;</w:t>
      </w:r>
    </w:p>
    <w:p w14:paraId="75D60D28" w14:textId="6B6E52AD" w:rsidR="00D304AC" w:rsidRDefault="007C0C9D" w:rsidP="00062470">
      <w:pPr>
        <w:pStyle w:val="PargrafodaLista"/>
        <w:rPr>
          <w:lang w:val="pt-BR"/>
        </w:rPr>
      </w:pPr>
      <w:r w:rsidRPr="007C0C9D">
        <w:rPr>
          <w:lang w:val="pt-BR"/>
        </w:rPr>
        <w:t>A</w:t>
      </w:r>
      <w:r>
        <w:rPr>
          <w:lang w:val="pt-BR"/>
        </w:rPr>
        <w:t xml:space="preserve">final, </w:t>
      </w:r>
      <w:r w:rsidR="00B1057B" w:rsidRPr="00DE5848">
        <w:rPr>
          <w:lang w:val="pt-BR"/>
        </w:rPr>
        <w:t xml:space="preserve">não há nos autos qualquer comprovante dos valores que alegadamente desembolsou para </w:t>
      </w:r>
      <w:r w:rsidR="00DE5848" w:rsidRPr="00DE5848">
        <w:rPr>
          <w:lang w:val="pt-BR"/>
        </w:rPr>
        <w:t>a contratação de terceiros</w:t>
      </w:r>
      <w:r w:rsidR="00DE5848">
        <w:rPr>
          <w:lang w:val="pt-BR"/>
        </w:rPr>
        <w:t xml:space="preserve">, e, em especial, </w:t>
      </w:r>
      <w:r w:rsidR="00DE5848">
        <w:rPr>
          <w:b/>
          <w:bCs/>
          <w:u w:val="single"/>
          <w:lang w:val="pt-BR"/>
        </w:rPr>
        <w:t xml:space="preserve">não há qualquer prova de que </w:t>
      </w:r>
      <w:r w:rsidR="000E4D10">
        <w:rPr>
          <w:b/>
          <w:bCs/>
          <w:u w:val="single"/>
          <w:lang w:val="pt-BR"/>
        </w:rPr>
        <w:t xml:space="preserve">essas empresas foram contratadas para executar o mesmo escopo contratual que havia sido contratado junto à </w:t>
      </w:r>
      <w:proofErr w:type="spellStart"/>
      <w:r w:rsidR="000E4D10">
        <w:rPr>
          <w:b/>
          <w:bCs/>
          <w:u w:val="single"/>
          <w:lang w:val="pt-BR"/>
        </w:rPr>
        <w:t>Seidor</w:t>
      </w:r>
      <w:proofErr w:type="spellEnd"/>
      <w:r w:rsidR="000E4D10">
        <w:rPr>
          <w:lang w:val="pt-BR"/>
        </w:rPr>
        <w:t xml:space="preserve">. </w:t>
      </w:r>
    </w:p>
    <w:p w14:paraId="00E6C42F" w14:textId="300102BC" w:rsidR="004144A0" w:rsidRPr="004144A0" w:rsidRDefault="00647FEC" w:rsidP="00062470">
      <w:pPr>
        <w:pStyle w:val="PargrafodaLista"/>
        <w:rPr>
          <w:lang w:val="pt-BR"/>
        </w:rPr>
      </w:pPr>
      <w:r>
        <w:rPr>
          <w:lang w:val="pt-BR"/>
        </w:rPr>
        <w:t xml:space="preserve">A Autora apenas apresentou cópia dos contratos celebrados junto às empresas </w:t>
      </w:r>
      <w:r w:rsidR="008C7D7B">
        <w:rPr>
          <w:b/>
          <w:bCs/>
          <w:lang w:val="pt-BR"/>
        </w:rPr>
        <w:t xml:space="preserve">(a) </w:t>
      </w:r>
      <w:r>
        <w:rPr>
          <w:lang w:val="pt-BR"/>
        </w:rPr>
        <w:t xml:space="preserve">ICON IT SOLUTIONS CONSULTORIA E ASSESSORIA EM TECNOLOGIA DA INFORMAÇÃO LTDA; </w:t>
      </w:r>
      <w:r w:rsidR="008C7D7B">
        <w:rPr>
          <w:b/>
          <w:bCs/>
          <w:lang w:val="pt-BR"/>
        </w:rPr>
        <w:t xml:space="preserve">(b) </w:t>
      </w:r>
      <w:r w:rsidR="004D7E1D">
        <w:rPr>
          <w:lang w:val="pt-BR"/>
        </w:rPr>
        <w:t>DISCOVER INNOVATION LAB TECNOLOGIA INFORMÁTIA LTDA</w:t>
      </w:r>
      <w:r w:rsidR="008C7D7B">
        <w:rPr>
          <w:lang w:val="pt-BR"/>
        </w:rPr>
        <w:t>, e MG SERVIÇOS E INTERMEDIAÇÕES LTDA,</w:t>
      </w:r>
      <w:r w:rsidR="008C7D7B">
        <w:rPr>
          <w:rStyle w:val="Refdenotaderodap"/>
          <w:lang w:val="pt-BR"/>
        </w:rPr>
        <w:footnoteReference w:id="86"/>
      </w:r>
      <w:r w:rsidR="008C7D7B">
        <w:rPr>
          <w:lang w:val="pt-BR"/>
        </w:rPr>
        <w:t xml:space="preserve"> que </w:t>
      </w:r>
      <w:r w:rsidR="008C7D7B">
        <w:rPr>
          <w:b/>
          <w:bCs/>
          <w:u w:val="single"/>
          <w:lang w:val="pt-BR"/>
        </w:rPr>
        <w:t>não comprovam</w:t>
      </w:r>
      <w:r w:rsidR="004144A0">
        <w:rPr>
          <w:b/>
          <w:bCs/>
          <w:u w:val="single"/>
          <w:lang w:val="pt-BR"/>
        </w:rPr>
        <w:t xml:space="preserve"> a alegada contratação para “corrigir” as alegadas “falhas” da </w:t>
      </w:r>
      <w:proofErr w:type="spellStart"/>
      <w:r w:rsidR="004144A0">
        <w:rPr>
          <w:b/>
          <w:bCs/>
          <w:u w:val="single"/>
          <w:lang w:val="pt-BR"/>
        </w:rPr>
        <w:t>Seidor</w:t>
      </w:r>
      <w:proofErr w:type="spellEnd"/>
      <w:r w:rsidR="004144A0">
        <w:rPr>
          <w:u w:val="single"/>
          <w:lang w:val="pt-BR"/>
        </w:rPr>
        <w:t>.</w:t>
      </w:r>
    </w:p>
    <w:p w14:paraId="0047B495" w14:textId="73E843F2" w:rsidR="00E06A77" w:rsidRDefault="00E06A77" w:rsidP="00062470">
      <w:pPr>
        <w:pStyle w:val="PargrafodaLista"/>
        <w:rPr>
          <w:lang w:val="pt-BR"/>
        </w:rPr>
      </w:pPr>
      <w:r>
        <w:rPr>
          <w:lang w:val="pt-BR"/>
        </w:rPr>
        <w:t xml:space="preserve">Veja-se </w:t>
      </w:r>
      <w:r w:rsidR="001375EE">
        <w:rPr>
          <w:lang w:val="pt-BR"/>
        </w:rPr>
        <w:t>que os</w:t>
      </w:r>
      <w:r>
        <w:rPr>
          <w:lang w:val="pt-BR"/>
        </w:rPr>
        <w:t xml:space="preserve"> objeto</w:t>
      </w:r>
      <w:r w:rsidR="001375EE">
        <w:rPr>
          <w:lang w:val="pt-BR"/>
        </w:rPr>
        <w:t>s</w:t>
      </w:r>
      <w:r>
        <w:rPr>
          <w:lang w:val="pt-BR"/>
        </w:rPr>
        <w:t xml:space="preserve"> indicado</w:t>
      </w:r>
      <w:r w:rsidR="001375EE">
        <w:rPr>
          <w:lang w:val="pt-BR"/>
        </w:rPr>
        <w:t>s</w:t>
      </w:r>
      <w:r>
        <w:rPr>
          <w:lang w:val="pt-BR"/>
        </w:rPr>
        <w:t xml:space="preserve"> nesses contratos</w:t>
      </w:r>
      <w:r w:rsidR="001375EE">
        <w:rPr>
          <w:lang w:val="pt-BR"/>
        </w:rPr>
        <w:t xml:space="preserve"> são </w:t>
      </w:r>
      <w:r w:rsidR="001375EE">
        <w:rPr>
          <w:b/>
          <w:bCs/>
          <w:u w:val="single"/>
          <w:lang w:val="pt-BR"/>
        </w:rPr>
        <w:t>genéricos</w:t>
      </w:r>
      <w:r w:rsidR="001375EE">
        <w:rPr>
          <w:lang w:val="pt-BR"/>
        </w:rPr>
        <w:t>, e indicam a contratação para prestação de serviços gerais, não indicando qualquer relação com o sistema SAP e tampouco com o presente caso</w:t>
      </w:r>
      <w:r>
        <w:rPr>
          <w:lang w:val="pt-BR"/>
        </w:rPr>
        <w:t xml:space="preserve">: </w:t>
      </w:r>
    </w:p>
    <w:p w14:paraId="7F4E37EF" w14:textId="17BD7F50" w:rsidR="001375EE" w:rsidRPr="001375EE" w:rsidRDefault="001375EE" w:rsidP="001375EE">
      <w:pPr>
        <w:pStyle w:val="PargrafodaLista"/>
        <w:numPr>
          <w:ilvl w:val="0"/>
          <w:numId w:val="0"/>
        </w:numPr>
        <w:rPr>
          <w:b/>
          <w:bCs/>
          <w:u w:val="single"/>
          <w:lang w:val="pt-BR"/>
        </w:rPr>
      </w:pPr>
      <w:r w:rsidRPr="001375EE">
        <w:rPr>
          <w:b/>
          <w:bCs/>
          <w:u w:val="single"/>
          <w:lang w:val="pt-BR"/>
        </w:rPr>
        <w:t xml:space="preserve">Contrato ICON: </w:t>
      </w:r>
    </w:p>
    <w:p w14:paraId="6B3AAA7B" w14:textId="7F5B5A1A" w:rsidR="001375EE" w:rsidRDefault="00861957" w:rsidP="001375EE">
      <w:pPr>
        <w:pStyle w:val="PargrafodaLista"/>
        <w:numPr>
          <w:ilvl w:val="0"/>
          <w:numId w:val="0"/>
        </w:numPr>
        <w:rPr>
          <w:lang w:val="pt-BR"/>
        </w:rPr>
      </w:pPr>
      <w:r w:rsidRPr="00861957">
        <w:rPr>
          <w:noProof/>
          <w:lang w:val="pt-BR"/>
        </w:rPr>
        <w:lastRenderedPageBreak/>
        <w:drawing>
          <wp:inline distT="0" distB="0" distL="0" distR="0" wp14:anchorId="6E9C95C6" wp14:editId="57F950C7">
            <wp:extent cx="5939790" cy="3247390"/>
            <wp:effectExtent l="0" t="0" r="3810" b="0"/>
            <wp:docPr id="151465956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9561" name="Imagem 1" descr="Interface gráfica do usuário, Texto, Aplicativo&#10;&#10;O conteúdo gerado por IA pode estar incorreto."/>
                    <pic:cNvPicPr/>
                  </pic:nvPicPr>
                  <pic:blipFill>
                    <a:blip r:embed="rId105"/>
                    <a:stretch>
                      <a:fillRect/>
                    </a:stretch>
                  </pic:blipFill>
                  <pic:spPr>
                    <a:xfrm>
                      <a:off x="0" y="0"/>
                      <a:ext cx="5939790" cy="3247390"/>
                    </a:xfrm>
                    <a:prstGeom prst="rect">
                      <a:avLst/>
                    </a:prstGeom>
                  </pic:spPr>
                </pic:pic>
              </a:graphicData>
            </a:graphic>
          </wp:inline>
        </w:drawing>
      </w:r>
    </w:p>
    <w:p w14:paraId="337A3126" w14:textId="77777777" w:rsidR="00861957" w:rsidRDefault="00861957" w:rsidP="00861957">
      <w:pPr>
        <w:pStyle w:val="PargrafodaLista"/>
        <w:numPr>
          <w:ilvl w:val="0"/>
          <w:numId w:val="0"/>
        </w:numPr>
        <w:rPr>
          <w:lang w:val="pt-BR"/>
        </w:rPr>
      </w:pPr>
      <w:r>
        <w:rPr>
          <w:lang w:val="pt-BR"/>
        </w:rPr>
        <w:t>--------------------------------------</w:t>
      </w:r>
    </w:p>
    <w:p w14:paraId="7368C9B3" w14:textId="5825A7BC" w:rsidR="001375EE" w:rsidRPr="001375EE" w:rsidRDefault="001375EE" w:rsidP="001375EE">
      <w:pPr>
        <w:pStyle w:val="PargrafodaLista"/>
        <w:numPr>
          <w:ilvl w:val="0"/>
          <w:numId w:val="0"/>
        </w:numPr>
        <w:rPr>
          <w:b/>
          <w:bCs/>
          <w:u w:val="single"/>
          <w:lang w:val="pt-BR"/>
        </w:rPr>
      </w:pPr>
      <w:r w:rsidRPr="001375EE">
        <w:rPr>
          <w:b/>
          <w:bCs/>
          <w:u w:val="single"/>
          <w:lang w:val="pt-BR"/>
        </w:rPr>
        <w:t>Contrato DISCOVER:</w:t>
      </w:r>
    </w:p>
    <w:p w14:paraId="39BF44C5" w14:textId="0B708D25" w:rsidR="004144A0" w:rsidRDefault="00DC72B6" w:rsidP="00E06A77">
      <w:pPr>
        <w:pStyle w:val="PargrafodaLista"/>
        <w:numPr>
          <w:ilvl w:val="0"/>
          <w:numId w:val="0"/>
        </w:numPr>
        <w:rPr>
          <w:lang w:val="pt-BR"/>
        </w:rPr>
      </w:pPr>
      <w:r w:rsidRPr="00DC72B6">
        <w:rPr>
          <w:noProof/>
          <w:lang w:val="pt-BR"/>
        </w:rPr>
        <w:drawing>
          <wp:inline distT="0" distB="0" distL="0" distR="0" wp14:anchorId="77E36C73" wp14:editId="3E15FE36">
            <wp:extent cx="5939790" cy="1778635"/>
            <wp:effectExtent l="0" t="0" r="3810" b="0"/>
            <wp:docPr id="1588036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367" name="Imagem 1" descr="Texto&#10;&#10;O conteúdo gerado por IA pode estar incorreto."/>
                    <pic:cNvPicPr/>
                  </pic:nvPicPr>
                  <pic:blipFill>
                    <a:blip r:embed="rId106"/>
                    <a:stretch>
                      <a:fillRect/>
                    </a:stretch>
                  </pic:blipFill>
                  <pic:spPr>
                    <a:xfrm>
                      <a:off x="0" y="0"/>
                      <a:ext cx="5939790" cy="1778635"/>
                    </a:xfrm>
                    <a:prstGeom prst="rect">
                      <a:avLst/>
                    </a:prstGeom>
                  </pic:spPr>
                </pic:pic>
              </a:graphicData>
            </a:graphic>
          </wp:inline>
        </w:drawing>
      </w:r>
    </w:p>
    <w:p w14:paraId="09368D1B" w14:textId="5F1F0EE0" w:rsidR="00DC72B6" w:rsidRDefault="00DC72B6" w:rsidP="00E06A77">
      <w:pPr>
        <w:pStyle w:val="PargrafodaLista"/>
        <w:numPr>
          <w:ilvl w:val="0"/>
          <w:numId w:val="0"/>
        </w:numPr>
        <w:rPr>
          <w:lang w:val="pt-BR"/>
        </w:rPr>
      </w:pPr>
      <w:r w:rsidRPr="00DC72B6">
        <w:rPr>
          <w:noProof/>
          <w:lang w:val="pt-BR"/>
        </w:rPr>
        <w:drawing>
          <wp:inline distT="0" distB="0" distL="0" distR="0" wp14:anchorId="458A8F27" wp14:editId="6549438C">
            <wp:extent cx="5939790" cy="1647825"/>
            <wp:effectExtent l="0" t="0" r="3810" b="9525"/>
            <wp:docPr id="521365628" name="Imagem 1" descr="Foto preta e branca de um papel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65628" name="Imagem 1" descr="Foto preta e branca de um papel com texto preto sobre fundo branco&#10;&#10;O conteúdo gerado por IA pode estar incorreto."/>
                    <pic:cNvPicPr/>
                  </pic:nvPicPr>
                  <pic:blipFill>
                    <a:blip r:embed="rId107"/>
                    <a:stretch>
                      <a:fillRect/>
                    </a:stretch>
                  </pic:blipFill>
                  <pic:spPr>
                    <a:xfrm>
                      <a:off x="0" y="0"/>
                      <a:ext cx="5939790" cy="1647825"/>
                    </a:xfrm>
                    <a:prstGeom prst="rect">
                      <a:avLst/>
                    </a:prstGeom>
                  </pic:spPr>
                </pic:pic>
              </a:graphicData>
            </a:graphic>
          </wp:inline>
        </w:drawing>
      </w:r>
    </w:p>
    <w:p w14:paraId="1830A952" w14:textId="33899863" w:rsidR="00DC72B6" w:rsidRDefault="00861957" w:rsidP="00E06A77">
      <w:pPr>
        <w:pStyle w:val="PargrafodaLista"/>
        <w:numPr>
          <w:ilvl w:val="0"/>
          <w:numId w:val="0"/>
        </w:numPr>
        <w:rPr>
          <w:lang w:val="pt-BR"/>
        </w:rPr>
      </w:pPr>
      <w:r>
        <w:rPr>
          <w:lang w:val="pt-BR"/>
        </w:rPr>
        <w:t>--------------------------------------</w:t>
      </w:r>
    </w:p>
    <w:p w14:paraId="74FA4AE2" w14:textId="1ECFD88C" w:rsidR="008A7893" w:rsidRPr="001375EE" w:rsidRDefault="001375EE" w:rsidP="008A7893">
      <w:pPr>
        <w:pStyle w:val="PargrafodaLista"/>
        <w:numPr>
          <w:ilvl w:val="0"/>
          <w:numId w:val="0"/>
        </w:numPr>
        <w:rPr>
          <w:b/>
          <w:bCs/>
          <w:u w:val="single"/>
          <w:lang w:val="pt-BR"/>
        </w:rPr>
      </w:pPr>
      <w:r w:rsidRPr="001375EE">
        <w:rPr>
          <w:b/>
          <w:bCs/>
          <w:u w:val="single"/>
          <w:lang w:val="pt-BR"/>
        </w:rPr>
        <w:lastRenderedPageBreak/>
        <w:t>Contrato MG:</w:t>
      </w:r>
    </w:p>
    <w:p w14:paraId="7D417A76" w14:textId="6A46AB74" w:rsidR="004144A0" w:rsidRPr="004144A0" w:rsidRDefault="008A7893" w:rsidP="004144A0">
      <w:pPr>
        <w:pStyle w:val="PargrafodaLista"/>
        <w:numPr>
          <w:ilvl w:val="0"/>
          <w:numId w:val="0"/>
        </w:numPr>
        <w:rPr>
          <w:lang w:val="pt-BR"/>
        </w:rPr>
      </w:pPr>
      <w:r w:rsidRPr="008A7893">
        <w:rPr>
          <w:noProof/>
          <w:lang w:val="pt-BR"/>
        </w:rPr>
        <w:drawing>
          <wp:inline distT="0" distB="0" distL="0" distR="0" wp14:anchorId="342C72A8" wp14:editId="2D1119D0">
            <wp:extent cx="5939790" cy="213360"/>
            <wp:effectExtent l="0" t="0" r="3810" b="0"/>
            <wp:docPr id="1023226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6636" name=""/>
                    <pic:cNvPicPr/>
                  </pic:nvPicPr>
                  <pic:blipFill>
                    <a:blip r:embed="rId108"/>
                    <a:stretch>
                      <a:fillRect/>
                    </a:stretch>
                  </pic:blipFill>
                  <pic:spPr>
                    <a:xfrm>
                      <a:off x="0" y="0"/>
                      <a:ext cx="5939790" cy="213360"/>
                    </a:xfrm>
                    <a:prstGeom prst="rect">
                      <a:avLst/>
                    </a:prstGeom>
                  </pic:spPr>
                </pic:pic>
              </a:graphicData>
            </a:graphic>
          </wp:inline>
        </w:drawing>
      </w:r>
    </w:p>
    <w:p w14:paraId="36532475" w14:textId="227D0BE0" w:rsidR="000E4D10" w:rsidRDefault="00861957" w:rsidP="00062470">
      <w:pPr>
        <w:pStyle w:val="PargrafodaLista"/>
        <w:rPr>
          <w:lang w:val="pt-BR"/>
        </w:rPr>
      </w:pPr>
      <w:r>
        <w:rPr>
          <w:lang w:val="pt-BR"/>
        </w:rPr>
        <w:t xml:space="preserve">A Ré, por certo, não pode ser responsabilizada pelos contratos de consultoria de informática celebrados pela Autora, </w:t>
      </w:r>
      <w:r w:rsidR="00B9774A">
        <w:rPr>
          <w:lang w:val="pt-BR"/>
        </w:rPr>
        <w:t xml:space="preserve">quem não apresentam qualquer relação aparente com o presente caso. </w:t>
      </w:r>
    </w:p>
    <w:p w14:paraId="3DE195A8" w14:textId="473D1C2B" w:rsidR="00B9774A" w:rsidRPr="007C0C9D" w:rsidRDefault="00B9774A" w:rsidP="00062470">
      <w:pPr>
        <w:pStyle w:val="PargrafodaLista"/>
        <w:rPr>
          <w:lang w:val="pt-BR"/>
        </w:rPr>
      </w:pPr>
      <w:r>
        <w:rPr>
          <w:lang w:val="pt-BR"/>
        </w:rPr>
        <w:t xml:space="preserve">Ademais, tampouco existe qualquer indício de nexo de causalidade entre esses pretensos “danos” e os alegados (e não provados) atos ilícitos atribuídos à Ré, </w:t>
      </w:r>
      <w:r w:rsidR="00424C64">
        <w:rPr>
          <w:lang w:val="pt-BR"/>
        </w:rPr>
        <w:t>o que confirma a completa improcedência também do pleito subsidiário da Autora.</w:t>
      </w:r>
    </w:p>
    <w:p w14:paraId="3AE192C5" w14:textId="36DA6EBB" w:rsidR="00DC707D" w:rsidRDefault="00DC707D" w:rsidP="00704DD5">
      <w:pPr>
        <w:pStyle w:val="Ttulo1"/>
        <w:rPr>
          <w:lang w:val="pt-BR"/>
        </w:rPr>
      </w:pPr>
      <w:r>
        <w:rPr>
          <w:lang w:val="pt-BR"/>
        </w:rPr>
        <w:t xml:space="preserve">SUBSIDIARIAMENTE | </w:t>
      </w:r>
      <w:r w:rsidR="00704DD5">
        <w:rPr>
          <w:lang w:val="pt-BR"/>
        </w:rPr>
        <w:t>O ADIMPLEMENTO SUBSTANCIAL DAS OBRIGAÇÕES DA SEIDOR</w:t>
      </w:r>
    </w:p>
    <w:p w14:paraId="7AC86E33" w14:textId="4F21DD34" w:rsidR="00DC707D" w:rsidRPr="005769B6" w:rsidRDefault="005769B6" w:rsidP="00DC707D">
      <w:pPr>
        <w:pStyle w:val="PargrafodaLista"/>
        <w:rPr>
          <w:lang w:val="pt-BR"/>
        </w:rPr>
      </w:pPr>
      <w:r>
        <w:rPr>
          <w:lang w:val="pt-BR"/>
        </w:rPr>
        <w:t xml:space="preserve">A </w:t>
      </w:r>
      <w:proofErr w:type="spellStart"/>
      <w:r>
        <w:rPr>
          <w:lang w:val="pt-BR"/>
        </w:rPr>
        <w:t>Seidor</w:t>
      </w:r>
      <w:proofErr w:type="spellEnd"/>
      <w:r>
        <w:rPr>
          <w:lang w:val="pt-BR"/>
        </w:rPr>
        <w:t xml:space="preserve">, em estrita observação do princípio da eventualidade, </w:t>
      </w:r>
      <w:r w:rsidR="00B1689F">
        <w:rPr>
          <w:lang w:val="pt-BR"/>
        </w:rPr>
        <w:t>ressalta que na remotíssima hipótese de se desconsiderar to</w:t>
      </w:r>
      <w:r w:rsidR="00FC3D11">
        <w:rPr>
          <w:lang w:val="pt-BR"/>
        </w:rPr>
        <w:t xml:space="preserve">das as robustas provas trazidas aos autos e que demonstram a completa improcedência dos pleitos da Autora, </w:t>
      </w:r>
      <w:r w:rsidR="00A73EE5">
        <w:rPr>
          <w:lang w:val="pt-BR"/>
        </w:rPr>
        <w:t xml:space="preserve">deve-se ser considerado o adimplemento substancial das suas obrigações contratuais. </w:t>
      </w:r>
    </w:p>
    <w:p w14:paraId="7638842C" w14:textId="302E2984" w:rsidR="00DC707D" w:rsidRDefault="00A73EE5" w:rsidP="00DC707D">
      <w:pPr>
        <w:pStyle w:val="PargrafodaLista"/>
        <w:rPr>
          <w:lang w:val="pt-BR"/>
        </w:rPr>
      </w:pPr>
      <w:r>
        <w:rPr>
          <w:lang w:val="pt-BR"/>
        </w:rPr>
        <w:t>Afinal, u</w:t>
      </w:r>
      <w:r w:rsidR="00DC707D">
        <w:rPr>
          <w:lang w:val="pt-BR"/>
        </w:rPr>
        <w:t xml:space="preserve">m dos pedidos formulados pela </w:t>
      </w:r>
      <w:proofErr w:type="spellStart"/>
      <w:r w:rsidR="00DC707D">
        <w:rPr>
          <w:lang w:val="pt-BR"/>
        </w:rPr>
        <w:t>Brisanet</w:t>
      </w:r>
      <w:proofErr w:type="spellEnd"/>
      <w:r w:rsidR="00DC707D">
        <w:rPr>
          <w:lang w:val="pt-BR"/>
        </w:rPr>
        <w:t xml:space="preserve"> é a rescisão </w:t>
      </w:r>
      <w:r>
        <w:rPr>
          <w:lang w:val="pt-BR"/>
        </w:rPr>
        <w:t xml:space="preserve">de </w:t>
      </w:r>
      <w:r>
        <w:rPr>
          <w:b/>
          <w:bCs/>
          <w:u w:val="single"/>
          <w:lang w:val="pt-BR"/>
        </w:rPr>
        <w:t xml:space="preserve">todos </w:t>
      </w:r>
      <w:r w:rsidR="00931BC5">
        <w:rPr>
          <w:b/>
          <w:bCs/>
          <w:u w:val="single"/>
          <w:lang w:val="pt-BR"/>
        </w:rPr>
        <w:t>os Contratos</w:t>
      </w:r>
      <w:r w:rsidR="00931BC5" w:rsidRPr="00931BC5">
        <w:rPr>
          <w:b/>
          <w:bCs/>
          <w:lang w:val="pt-BR"/>
        </w:rPr>
        <w:t xml:space="preserve"> </w:t>
      </w:r>
      <w:r w:rsidR="00DC707D">
        <w:rPr>
          <w:lang w:val="pt-BR"/>
        </w:rPr>
        <w:t xml:space="preserve">por alegado inadimplemento absoluto da </w:t>
      </w:r>
      <w:proofErr w:type="spellStart"/>
      <w:r w:rsidR="00DC707D">
        <w:rPr>
          <w:lang w:val="pt-BR"/>
        </w:rPr>
        <w:t>Seidor</w:t>
      </w:r>
      <w:proofErr w:type="spellEnd"/>
      <w:r w:rsidR="00DC707D">
        <w:rPr>
          <w:lang w:val="pt-BR"/>
        </w:rPr>
        <w:t xml:space="preserve">. Tal pedido, todavia, não merece maiores considerações, uma vez que as alegações da autora apenas se limitam a </w:t>
      </w:r>
      <w:r w:rsidR="00337147">
        <w:rPr>
          <w:lang w:val="pt-BR"/>
        </w:rPr>
        <w:t>2 (</w:t>
      </w:r>
      <w:r w:rsidR="00931BC5">
        <w:rPr>
          <w:lang w:val="pt-BR"/>
        </w:rPr>
        <w:t>dois</w:t>
      </w:r>
      <w:r w:rsidR="00337147">
        <w:rPr>
          <w:lang w:val="pt-BR"/>
        </w:rPr>
        <w:t>)</w:t>
      </w:r>
      <w:r w:rsidR="00DC707D">
        <w:rPr>
          <w:lang w:val="pt-BR"/>
        </w:rPr>
        <w:t xml:space="preserve"> do</w:t>
      </w:r>
      <w:r w:rsidR="005D2EA2">
        <w:rPr>
          <w:lang w:val="pt-BR"/>
        </w:rPr>
        <w:t xml:space="preserve"> total de </w:t>
      </w:r>
      <w:r w:rsidR="00931BC5">
        <w:rPr>
          <w:lang w:val="pt-BR"/>
        </w:rPr>
        <w:t>5 (cinco)</w:t>
      </w:r>
      <w:r w:rsidR="00DC707D">
        <w:rPr>
          <w:lang w:val="pt-BR"/>
        </w:rPr>
        <w:t xml:space="preserve"> contratos firmados </w:t>
      </w:r>
      <w:r w:rsidR="00931BC5">
        <w:rPr>
          <w:lang w:val="pt-BR"/>
        </w:rPr>
        <w:t xml:space="preserve">entre as Partes </w:t>
      </w:r>
      <w:r w:rsidR="00DC707D">
        <w:rPr>
          <w:lang w:val="pt-BR"/>
        </w:rPr>
        <w:t xml:space="preserve">e que, </w:t>
      </w:r>
      <w:r w:rsidR="00337147">
        <w:rPr>
          <w:lang w:val="pt-BR"/>
        </w:rPr>
        <w:t>ainda assim, fo</w:t>
      </w:r>
      <w:r w:rsidR="005D2EA2">
        <w:rPr>
          <w:lang w:val="pt-BR"/>
        </w:rPr>
        <w:t>ram</w:t>
      </w:r>
      <w:r w:rsidR="00337147">
        <w:rPr>
          <w:lang w:val="pt-BR"/>
        </w:rPr>
        <w:t xml:space="preserve"> integralmente cumprido</w:t>
      </w:r>
      <w:r w:rsidR="005D2EA2">
        <w:rPr>
          <w:lang w:val="pt-BR"/>
        </w:rPr>
        <w:t>s pela Ré</w:t>
      </w:r>
      <w:r w:rsidR="00DC707D">
        <w:rPr>
          <w:lang w:val="pt-BR"/>
        </w:rPr>
        <w:t>.</w:t>
      </w:r>
    </w:p>
    <w:p w14:paraId="713390AE" w14:textId="685B7347" w:rsidR="00DC707D" w:rsidRDefault="00546801" w:rsidP="00DC707D">
      <w:pPr>
        <w:pStyle w:val="PargrafodaLista"/>
        <w:rPr>
          <w:lang w:val="pt-BR"/>
        </w:rPr>
      </w:pPr>
      <w:r>
        <w:rPr>
          <w:lang w:val="pt-BR"/>
        </w:rPr>
        <w:t xml:space="preserve">Afinal, conforme amplamente exposto nos itens III e VIII acima, a </w:t>
      </w:r>
      <w:proofErr w:type="spellStart"/>
      <w:r>
        <w:rPr>
          <w:lang w:val="pt-BR"/>
        </w:rPr>
        <w:t>Seidor</w:t>
      </w:r>
      <w:proofErr w:type="spellEnd"/>
      <w:r>
        <w:rPr>
          <w:lang w:val="pt-BR"/>
        </w:rPr>
        <w:t xml:space="preserve"> </w:t>
      </w:r>
      <w:r w:rsidR="000C4DA6">
        <w:rPr>
          <w:lang w:val="pt-BR"/>
        </w:rPr>
        <w:t xml:space="preserve">cumpriu com o cronograma ajustado dos Contratos, e entregou todas as fases neles previstas, contando com a aprovação e assinatura da Autora nos Termos de Aceite de </w:t>
      </w:r>
      <w:r w:rsidR="000C4DA6">
        <w:rPr>
          <w:b/>
          <w:bCs/>
          <w:u w:val="single"/>
          <w:lang w:val="pt-BR"/>
        </w:rPr>
        <w:t>todas as 3 Ondas</w:t>
      </w:r>
      <w:r w:rsidR="00355605">
        <w:rPr>
          <w:lang w:val="pt-BR"/>
        </w:rPr>
        <w:t xml:space="preserve">, concluindo o projeto. </w:t>
      </w:r>
    </w:p>
    <w:p w14:paraId="329ECD9E" w14:textId="4A21DA39" w:rsidR="00355605" w:rsidRDefault="00355605" w:rsidP="00DC707D">
      <w:pPr>
        <w:pStyle w:val="PargrafodaLista"/>
        <w:rPr>
          <w:lang w:val="pt-BR"/>
        </w:rPr>
      </w:pPr>
      <w:r>
        <w:rPr>
          <w:lang w:val="pt-BR"/>
        </w:rPr>
        <w:lastRenderedPageBreak/>
        <w:t xml:space="preserve">Tais fatos são inegáveis e incontroversos! </w:t>
      </w:r>
    </w:p>
    <w:p w14:paraId="78A6DA9F" w14:textId="0C02FDF3" w:rsidR="00355605" w:rsidRDefault="00355605" w:rsidP="00DC707D">
      <w:pPr>
        <w:pStyle w:val="PargrafodaLista"/>
        <w:rPr>
          <w:lang w:val="pt-BR"/>
        </w:rPr>
      </w:pPr>
      <w:r>
        <w:rPr>
          <w:lang w:val="pt-BR"/>
        </w:rPr>
        <w:t xml:space="preserve">Ainda que a Autora tivesse êxito em comprovar qualquer violação de obrigação contratual da </w:t>
      </w:r>
      <w:proofErr w:type="spellStart"/>
      <w:r>
        <w:rPr>
          <w:lang w:val="pt-BR"/>
        </w:rPr>
        <w:t>Seidor</w:t>
      </w:r>
      <w:proofErr w:type="spellEnd"/>
      <w:r>
        <w:rPr>
          <w:lang w:val="pt-BR"/>
        </w:rPr>
        <w:t xml:space="preserve">, o que se nega e se admite apenas </w:t>
      </w:r>
      <w:r w:rsidR="00CB79EB">
        <w:rPr>
          <w:lang w:val="pt-BR"/>
        </w:rPr>
        <w:t xml:space="preserve">para fins argumentativos, isso jamais seria capaz de </w:t>
      </w:r>
      <w:r w:rsidR="000B0FFE">
        <w:rPr>
          <w:lang w:val="pt-BR"/>
        </w:rPr>
        <w:t>invalidar todo</w:t>
      </w:r>
      <w:r w:rsidR="00DC1C3C">
        <w:rPr>
          <w:lang w:val="pt-BR"/>
        </w:rPr>
        <w:t>s</w:t>
      </w:r>
      <w:r w:rsidR="000B0FFE">
        <w:rPr>
          <w:lang w:val="pt-BR"/>
        </w:rPr>
        <w:t xml:space="preserve"> os serviço</w:t>
      </w:r>
      <w:r w:rsidR="00DC1C3C">
        <w:rPr>
          <w:lang w:val="pt-BR"/>
        </w:rPr>
        <w:t>s</w:t>
      </w:r>
      <w:r w:rsidR="000B0FFE">
        <w:rPr>
          <w:lang w:val="pt-BR"/>
        </w:rPr>
        <w:t xml:space="preserve"> prestado</w:t>
      </w:r>
      <w:r w:rsidR="00DC1C3C">
        <w:rPr>
          <w:lang w:val="pt-BR"/>
        </w:rPr>
        <w:t>s</w:t>
      </w:r>
      <w:r w:rsidR="000B0FFE">
        <w:rPr>
          <w:lang w:val="pt-BR"/>
        </w:rPr>
        <w:t xml:space="preserve"> pela </w:t>
      </w:r>
      <w:proofErr w:type="spellStart"/>
      <w:r w:rsidR="000B0FFE">
        <w:rPr>
          <w:lang w:val="pt-BR"/>
        </w:rPr>
        <w:t>Seidor</w:t>
      </w:r>
      <w:proofErr w:type="spellEnd"/>
      <w:r w:rsidR="000B0FFE">
        <w:rPr>
          <w:lang w:val="pt-BR"/>
        </w:rPr>
        <w:t xml:space="preserve"> à Autora ao longo de 2 (dois) anos, em especial diante da subdivisão do Projeto </w:t>
      </w:r>
      <w:proofErr w:type="spellStart"/>
      <w:r w:rsidR="000B0FFE">
        <w:rPr>
          <w:lang w:val="pt-BR"/>
        </w:rPr>
        <w:t>Brisanet</w:t>
      </w:r>
      <w:proofErr w:type="spellEnd"/>
      <w:r w:rsidR="000B0FFE">
        <w:rPr>
          <w:lang w:val="pt-BR"/>
        </w:rPr>
        <w:t xml:space="preserve"> em fases que foram sendo, aos pontos, entregues pela </w:t>
      </w:r>
      <w:proofErr w:type="spellStart"/>
      <w:r w:rsidR="000B0FFE">
        <w:rPr>
          <w:lang w:val="pt-BR"/>
        </w:rPr>
        <w:t>Seidor</w:t>
      </w:r>
      <w:proofErr w:type="spellEnd"/>
      <w:r w:rsidR="000B0FFE">
        <w:rPr>
          <w:lang w:val="pt-BR"/>
        </w:rPr>
        <w:t xml:space="preserve"> e validadas pela Autora. </w:t>
      </w:r>
    </w:p>
    <w:p w14:paraId="3715A8D2" w14:textId="18E4010E" w:rsidR="000B0FFE" w:rsidRDefault="000B0FFE" w:rsidP="00DC707D">
      <w:pPr>
        <w:pStyle w:val="PargrafodaLista"/>
        <w:rPr>
          <w:lang w:val="pt-BR"/>
        </w:rPr>
      </w:pPr>
      <w:r>
        <w:rPr>
          <w:lang w:val="pt-BR"/>
        </w:rPr>
        <w:t xml:space="preserve">A prova maior disso é que a Autora utiliza a solução proposta e implementada pela </w:t>
      </w:r>
      <w:proofErr w:type="spellStart"/>
      <w:r>
        <w:rPr>
          <w:lang w:val="pt-BR"/>
        </w:rPr>
        <w:t>Seidor</w:t>
      </w:r>
      <w:proofErr w:type="spellEnd"/>
      <w:r>
        <w:rPr>
          <w:lang w:val="pt-BR"/>
        </w:rPr>
        <w:t xml:space="preserve"> desde meados de 2023, vendeu, e segue vendendo, chips e planos de celular para seus clientes, em uma operação que </w:t>
      </w:r>
      <w:r w:rsidR="002F48B0">
        <w:rPr>
          <w:lang w:val="pt-BR"/>
        </w:rPr>
        <w:t>segue em pleno crescimento.</w:t>
      </w:r>
    </w:p>
    <w:p w14:paraId="6242576C" w14:textId="79974E73" w:rsidR="00DC707D" w:rsidRDefault="002F48B0" w:rsidP="00DC707D">
      <w:pPr>
        <w:pStyle w:val="PargrafodaLista"/>
        <w:rPr>
          <w:lang w:val="pt-BR"/>
        </w:rPr>
      </w:pPr>
      <w:r>
        <w:rPr>
          <w:lang w:val="pt-BR"/>
        </w:rPr>
        <w:t>C</w:t>
      </w:r>
      <w:r w:rsidR="00DC707D">
        <w:rPr>
          <w:lang w:val="pt-BR"/>
        </w:rPr>
        <w:t>onforme reconhecido pela jurisprudência</w:t>
      </w:r>
      <w:r>
        <w:rPr>
          <w:lang w:val="pt-BR"/>
        </w:rPr>
        <w:t xml:space="preserve">, </w:t>
      </w:r>
      <w:r w:rsidRPr="002F48B0">
        <w:rPr>
          <w:b/>
          <w:bCs/>
          <w:u w:val="single"/>
          <w:lang w:val="pt-BR"/>
        </w:rPr>
        <w:t>trata-se de adimplemento substancial das obrigações</w:t>
      </w:r>
      <w:r w:rsidR="00DC707D">
        <w:rPr>
          <w:lang w:val="pt-BR"/>
        </w:rPr>
        <w:t xml:space="preserve"> </w:t>
      </w:r>
      <w:r>
        <w:rPr>
          <w:lang w:val="pt-BR"/>
        </w:rPr>
        <w:t xml:space="preserve">que </w:t>
      </w:r>
      <w:r w:rsidR="00DC707D">
        <w:rPr>
          <w:lang w:val="pt-BR"/>
        </w:rPr>
        <w:t>afasta eventual pedido da contraparte de encerramento da relação contratual. Neste sentido, veja-se o entendimento do TJSP:</w:t>
      </w:r>
    </w:p>
    <w:p w14:paraId="2620BFF3" w14:textId="77777777" w:rsidR="00DC707D" w:rsidRDefault="00DC707D" w:rsidP="00DC707D">
      <w:pPr>
        <w:pStyle w:val="Citao"/>
        <w:rPr>
          <w:lang w:val="pt-BR"/>
        </w:rPr>
      </w:pPr>
      <w:r w:rsidRPr="00903293">
        <w:rPr>
          <w:lang w:val="pt-BR"/>
        </w:rPr>
        <w:t>DIREITO CIVIL. APELAÇÃO. CONTRATOS. COMPROMISSO DE COMPRA E VENDA. RECURSO PROVIDO. 1. A sentença julgou (a) parcialmente procedente a ação referente ao processo nº 1008671-17.2014.8.26.0127; (b) improcedente a cautelar referente ao processo nº 1002000-75.2014.8.26.0127; (c) parcialmente procedente a ação referente ao processo nº 1002547-18.2014.8.26.0127. 2. A questão em discussão consiste em determinar (i) os efeitos do negócio sub judice; (</w:t>
      </w:r>
      <w:proofErr w:type="spellStart"/>
      <w:r w:rsidRPr="00903293">
        <w:rPr>
          <w:lang w:val="pt-BR"/>
        </w:rPr>
        <w:t>ii</w:t>
      </w:r>
      <w:proofErr w:type="spellEnd"/>
      <w:r w:rsidRPr="00903293">
        <w:rPr>
          <w:lang w:val="pt-BR"/>
        </w:rPr>
        <w:t xml:space="preserve">) se o compromisso de compra e venda em questão é rescindível. 3. A revelia da imobiliária que intermediou o negócio não altera o desfecho da lide. 4. O réu não nega ter recebido os valores discriminados nos documentos que instruem a inicial, limitando-se afirmar que parte desses valores diz respeito à quitação de alugueres. 5. Os elementos dos autos revelam que esses documentos se referem ao pagamento de parcelas do preço do imóvel e não de alugueres. 6. Tais documentos dão conta do pagamento de ao menos R$ 56.800,00. 7. </w:t>
      </w:r>
      <w:r w:rsidRPr="00903293">
        <w:rPr>
          <w:b/>
          <w:bCs/>
          <w:u w:val="single"/>
          <w:lang w:val="pt-BR"/>
        </w:rPr>
        <w:t xml:space="preserve">Considerando que as partes pactuaram o preço do imóvel em R$ 60.000,00, segundo o próprio réu, e tendo havido a quitação de R$ 56.800,00, aplica-se ao caso concreto a teoria do adimplemento substancial. 8. Declara-se a existência, validade e eficácia do compromisso de compra e venda pelo valor final de R$ 60.000,00, a quitação de R$ 56.800,00 e a impossibilidade de </w:t>
      </w:r>
      <w:r w:rsidRPr="00903293">
        <w:rPr>
          <w:b/>
          <w:bCs/>
          <w:u w:val="single"/>
          <w:lang w:val="pt-BR"/>
        </w:rPr>
        <w:lastRenderedPageBreak/>
        <w:t>rescisão do negócio</w:t>
      </w:r>
      <w:r w:rsidRPr="00903293">
        <w:rPr>
          <w:lang w:val="pt-BR"/>
        </w:rPr>
        <w:t>. 9. Portanto, (1) reconhece-se a parcial procedência da presente demanda, referente ao processo nº 1008671-17.2014.8.26.0127; (2) dá-se por prejudicada a cautelar de exibição de documento atinente ao processo nº 1002000-75.2014.8.26.0127; (3) julga-se improcedente a ação de rescisão contratual relativa ao processo nº 1002547-18.2014.8.26.0127. 10. Sentença reformada. Recurso provido</w:t>
      </w:r>
      <w:r>
        <w:rPr>
          <w:lang w:val="pt-BR"/>
        </w:rPr>
        <w:t>.</w:t>
      </w:r>
      <w:r>
        <w:rPr>
          <w:rStyle w:val="Refdenotaderodap"/>
          <w:lang w:val="pt-BR"/>
        </w:rPr>
        <w:footnoteReference w:id="87"/>
      </w:r>
    </w:p>
    <w:p w14:paraId="51708E77" w14:textId="7BBC8BB2" w:rsidR="00DC707D" w:rsidRDefault="00DC707D" w:rsidP="00DC707D">
      <w:pPr>
        <w:pStyle w:val="PargrafodaLista"/>
        <w:rPr>
          <w:lang w:val="pt-BR"/>
        </w:rPr>
      </w:pPr>
      <w:r>
        <w:rPr>
          <w:lang w:val="pt-BR"/>
        </w:rPr>
        <w:t xml:space="preserve">Veja-se, nesse sentido, que cada </w:t>
      </w:r>
      <w:r w:rsidR="00546270">
        <w:rPr>
          <w:lang w:val="pt-BR"/>
        </w:rPr>
        <w:t>S</w:t>
      </w:r>
      <w:r>
        <w:rPr>
          <w:lang w:val="pt-BR"/>
        </w:rPr>
        <w:t xml:space="preserve">print definido no cronograma do projeto foi testado e aprovado pelas equipes da </w:t>
      </w:r>
      <w:proofErr w:type="spellStart"/>
      <w:r>
        <w:rPr>
          <w:lang w:val="pt-BR"/>
        </w:rPr>
        <w:t>Brisanet</w:t>
      </w:r>
      <w:proofErr w:type="spellEnd"/>
      <w:r>
        <w:rPr>
          <w:lang w:val="pt-BR"/>
        </w:rPr>
        <w:t>, que assinou os Termos de Aceite de Entrega, conforme documentação juntada.</w:t>
      </w:r>
    </w:p>
    <w:p w14:paraId="7F8CD366" w14:textId="3EF10107" w:rsidR="00DC707D" w:rsidRPr="00546270" w:rsidRDefault="00DC707D" w:rsidP="0000543B">
      <w:pPr>
        <w:pStyle w:val="PargrafodaLista"/>
        <w:rPr>
          <w:lang w:val="pt-BR"/>
        </w:rPr>
      </w:pPr>
      <w:r>
        <w:rPr>
          <w:lang w:val="pt-BR"/>
        </w:rPr>
        <w:t xml:space="preserve">Essa aprovação gradual dos serviços prestados pela </w:t>
      </w:r>
      <w:proofErr w:type="spellStart"/>
      <w:r>
        <w:rPr>
          <w:lang w:val="pt-BR"/>
        </w:rPr>
        <w:t>Seidor</w:t>
      </w:r>
      <w:proofErr w:type="spellEnd"/>
      <w:r>
        <w:rPr>
          <w:lang w:val="pt-BR"/>
        </w:rPr>
        <w:t xml:space="preserve"> era posteriormente reafirmada por meio do aceite de entrega d</w:t>
      </w:r>
      <w:r w:rsidR="00546270">
        <w:rPr>
          <w:lang w:val="pt-BR"/>
        </w:rPr>
        <w:t>a</w:t>
      </w:r>
      <w:r>
        <w:rPr>
          <w:lang w:val="pt-BR"/>
        </w:rPr>
        <w:t xml:space="preserve">s </w:t>
      </w:r>
      <w:r w:rsidR="00546270">
        <w:rPr>
          <w:lang w:val="pt-BR"/>
        </w:rPr>
        <w:t>Ondas</w:t>
      </w:r>
      <w:r>
        <w:rPr>
          <w:lang w:val="pt-BR"/>
        </w:rPr>
        <w:t xml:space="preserve">, que confirmava que todas as funcionalidades das </w:t>
      </w:r>
      <w:r w:rsidR="00546270">
        <w:rPr>
          <w:lang w:val="pt-BR"/>
        </w:rPr>
        <w:t>S</w:t>
      </w:r>
      <w:r>
        <w:rPr>
          <w:lang w:val="pt-BR"/>
        </w:rPr>
        <w:t xml:space="preserve">prints estavam operantes e que não havia qualquer falha que comprometesse </w:t>
      </w:r>
      <w:r w:rsidR="00546270">
        <w:rPr>
          <w:lang w:val="pt-BR"/>
        </w:rPr>
        <w:t>o uso</w:t>
      </w:r>
      <w:r>
        <w:rPr>
          <w:lang w:val="pt-BR"/>
        </w:rPr>
        <w:t xml:space="preserve"> da ferramenta</w:t>
      </w:r>
      <w:r w:rsidR="00546270">
        <w:rPr>
          <w:lang w:val="pt-BR"/>
        </w:rPr>
        <w:t>.</w:t>
      </w:r>
    </w:p>
    <w:p w14:paraId="5896DC7A" w14:textId="77777777" w:rsidR="00DC707D" w:rsidRDefault="00DC707D" w:rsidP="00DC707D">
      <w:pPr>
        <w:pStyle w:val="PargrafodaLista"/>
        <w:rPr>
          <w:lang w:val="pt-BR"/>
        </w:rPr>
      </w:pPr>
      <w:r w:rsidRPr="008A63B4">
        <w:rPr>
          <w:lang w:val="pt-BR"/>
        </w:rPr>
        <w:t xml:space="preserve">Ou seja, </w:t>
      </w:r>
      <w:r>
        <w:rPr>
          <w:lang w:val="pt-BR"/>
        </w:rPr>
        <w:t xml:space="preserve">a própria </w:t>
      </w:r>
      <w:proofErr w:type="spellStart"/>
      <w:r>
        <w:rPr>
          <w:lang w:val="pt-BR"/>
        </w:rPr>
        <w:t>Brisanet</w:t>
      </w:r>
      <w:proofErr w:type="spellEnd"/>
      <w:r>
        <w:rPr>
          <w:lang w:val="pt-BR"/>
        </w:rPr>
        <w:t xml:space="preserve"> reconhece que testou as funcionalidades das ferramentas desenvolvidas pela </w:t>
      </w:r>
      <w:proofErr w:type="spellStart"/>
      <w:r>
        <w:rPr>
          <w:lang w:val="pt-BR"/>
        </w:rPr>
        <w:t>Seidor</w:t>
      </w:r>
      <w:proofErr w:type="spellEnd"/>
      <w:r>
        <w:rPr>
          <w:lang w:val="pt-BR"/>
        </w:rPr>
        <w:t xml:space="preserve"> e que eventuais pendências não impactariam o projeto. Acolher a tese em contrário da </w:t>
      </w:r>
      <w:proofErr w:type="spellStart"/>
      <w:r>
        <w:rPr>
          <w:lang w:val="pt-BR"/>
        </w:rPr>
        <w:t>Brisanet</w:t>
      </w:r>
      <w:proofErr w:type="spellEnd"/>
      <w:r>
        <w:rPr>
          <w:lang w:val="pt-BR"/>
        </w:rPr>
        <w:t xml:space="preserve"> seria, portanto, recompensar um comportamento contraditório e oportunista da demandante, a qual, cumpre salientar, segue utilizando as soluções implementadas pela </w:t>
      </w:r>
      <w:proofErr w:type="spellStart"/>
      <w:r>
        <w:rPr>
          <w:lang w:val="pt-BR"/>
        </w:rPr>
        <w:t>Seidor</w:t>
      </w:r>
      <w:proofErr w:type="spellEnd"/>
      <w:r>
        <w:rPr>
          <w:lang w:val="pt-BR"/>
        </w:rPr>
        <w:t>.</w:t>
      </w:r>
    </w:p>
    <w:p w14:paraId="27DD6704" w14:textId="4C59208C" w:rsidR="00913E53" w:rsidRDefault="006279CE" w:rsidP="006279CE">
      <w:pPr>
        <w:pStyle w:val="PargrafodaLista"/>
        <w:rPr>
          <w:lang w:val="pt-BR"/>
        </w:rPr>
      </w:pPr>
      <w:r>
        <w:rPr>
          <w:lang w:val="pt-BR"/>
        </w:rPr>
        <w:t xml:space="preserve">Também é preciso que se considere, em qualquer hipótese de procedência dos pleitos da Autora, </w:t>
      </w:r>
      <w:r w:rsidR="00913E53">
        <w:rPr>
          <w:lang w:val="pt-BR"/>
        </w:rPr>
        <w:t xml:space="preserve">que </w:t>
      </w:r>
      <w:r w:rsidR="00913E53">
        <w:rPr>
          <w:b/>
          <w:bCs/>
          <w:u w:val="single"/>
          <w:lang w:val="pt-BR"/>
        </w:rPr>
        <w:t>apenas 2(dois)</w:t>
      </w:r>
      <w:r w:rsidR="00913E53">
        <w:rPr>
          <w:lang w:val="pt-BR"/>
        </w:rPr>
        <w:t xml:space="preserve"> dentre os 5 (cinco) Contratos celebrados entre as Partes estão envolvidos na presente ação.</w:t>
      </w:r>
    </w:p>
    <w:p w14:paraId="51CCB261" w14:textId="27634F14" w:rsidR="006279CE" w:rsidRDefault="006279CE" w:rsidP="006279CE">
      <w:pPr>
        <w:pStyle w:val="PargrafodaLista"/>
        <w:rPr>
          <w:lang w:val="pt-BR"/>
        </w:rPr>
      </w:pPr>
      <w:r>
        <w:rPr>
          <w:lang w:val="pt-BR"/>
        </w:rPr>
        <w:t xml:space="preserve">A </w:t>
      </w:r>
      <w:proofErr w:type="spellStart"/>
      <w:r>
        <w:rPr>
          <w:lang w:val="pt-BR"/>
        </w:rPr>
        <w:t>Seidor</w:t>
      </w:r>
      <w:proofErr w:type="spellEnd"/>
      <w:r>
        <w:rPr>
          <w:lang w:val="pt-BR"/>
        </w:rPr>
        <w:t xml:space="preserve"> já demonstrou, no item II.B acima, que as Partes celebraram 5 (cinco) contratos com objetos distintos, em momentos distintos da relação havida entre as Partes e que perdurou por cerca de 2 (dois) anos.</w:t>
      </w:r>
    </w:p>
    <w:p w14:paraId="34E41638" w14:textId="77777777" w:rsidR="006279CE" w:rsidRDefault="006279CE" w:rsidP="006279CE">
      <w:pPr>
        <w:pStyle w:val="PargrafodaLista"/>
        <w:rPr>
          <w:lang w:val="pt-BR"/>
        </w:rPr>
      </w:pPr>
      <w:r>
        <w:rPr>
          <w:lang w:val="pt-BR"/>
        </w:rPr>
        <w:lastRenderedPageBreak/>
        <w:t xml:space="preserve">Com efeito, os fatos narrados pela Autora não têm qualquer relação com o Contrato de Desenho de Soluções, o Contrato de Implementação Preliminar e o Contrato de Licenciamento de Software – os fatos que foram apresentados na petição inicial como fundamento aos pedidos da Autora estão relacionados unicamente ao Contrato de Implementação e ao Contrato de </w:t>
      </w:r>
      <w:proofErr w:type="spellStart"/>
      <w:r>
        <w:rPr>
          <w:lang w:val="pt-BR"/>
        </w:rPr>
        <w:t>Smart</w:t>
      </w:r>
      <w:proofErr w:type="spellEnd"/>
      <w:r>
        <w:rPr>
          <w:lang w:val="pt-BR"/>
        </w:rPr>
        <w:t xml:space="preserve"> </w:t>
      </w:r>
      <w:proofErr w:type="spellStart"/>
      <w:r>
        <w:rPr>
          <w:lang w:val="pt-BR"/>
        </w:rPr>
        <w:t>Attencion</w:t>
      </w:r>
      <w:proofErr w:type="spellEnd"/>
      <w:r>
        <w:rPr>
          <w:lang w:val="pt-BR"/>
        </w:rPr>
        <w:t xml:space="preserve">. </w:t>
      </w:r>
    </w:p>
    <w:p w14:paraId="2D353A29" w14:textId="77777777" w:rsidR="006279CE" w:rsidRDefault="006279CE" w:rsidP="006279CE">
      <w:pPr>
        <w:pStyle w:val="PargrafodaLista"/>
        <w:rPr>
          <w:lang w:val="pt-BR"/>
        </w:rPr>
      </w:pPr>
      <w:r>
        <w:rPr>
          <w:lang w:val="pt-BR"/>
        </w:rPr>
        <w:t xml:space="preserve">Assim, ainda que se pudesse cogitar que os pedidos da Autora fossem procedentes, o que se admite apenas para fins argumentativos, a ação jamais poderia ser julgada totalmente procedente, tendo em vista que os seus pleitos não abrangem todos os Contratos. </w:t>
      </w:r>
    </w:p>
    <w:p w14:paraId="7A3169A4" w14:textId="6E050C3C" w:rsidR="006279CE" w:rsidRDefault="006279CE" w:rsidP="006279CE">
      <w:pPr>
        <w:pStyle w:val="PargrafodaLista"/>
        <w:rPr>
          <w:lang w:val="pt-BR"/>
        </w:rPr>
      </w:pPr>
      <w:r>
        <w:rPr>
          <w:lang w:val="pt-BR"/>
        </w:rPr>
        <w:t>Em termos práticos, isso significa a</w:t>
      </w:r>
      <w:r w:rsidRPr="009E5F52">
        <w:rPr>
          <w:b/>
          <w:bCs/>
          <w:lang w:val="pt-BR"/>
        </w:rPr>
        <w:t xml:space="preserve"> </w:t>
      </w:r>
      <w:r w:rsidRPr="009E5F52">
        <w:rPr>
          <w:b/>
          <w:bCs/>
          <w:u w:val="single"/>
          <w:lang w:val="pt-BR"/>
        </w:rPr>
        <w:t>imediata exclusão de um valor de R$ 3.665.816,42</w:t>
      </w:r>
      <w:r>
        <w:rPr>
          <w:lang w:val="pt-BR"/>
        </w:rPr>
        <w:t xml:space="preserve"> (três milhões e seiscentos e sessenta e cinco mil e oitocentos e dezesseis reais e quarenta e dois centavos), em valores históricos, do pedido da Autora, o que certamente deveria ser levado em consideração para fins de distribuição dos ônus sucumbenciais.</w:t>
      </w:r>
    </w:p>
    <w:p w14:paraId="23886058" w14:textId="428D373A" w:rsidR="008760DF" w:rsidRPr="00D521F2" w:rsidRDefault="00D521F2" w:rsidP="00D521F2">
      <w:pPr>
        <w:pStyle w:val="PargrafodaLista"/>
        <w:rPr>
          <w:lang w:val="pt-BR"/>
        </w:rPr>
      </w:pPr>
      <w:r>
        <w:rPr>
          <w:lang w:val="pt-BR"/>
        </w:rPr>
        <w:t xml:space="preserve">Diante do quanto exposto, </w:t>
      </w:r>
      <w:r w:rsidR="00DC707D">
        <w:rPr>
          <w:lang w:val="pt-BR"/>
        </w:rPr>
        <w:t xml:space="preserve">em qualquer cenário que se imagine, é inegável que a própria </w:t>
      </w:r>
      <w:proofErr w:type="spellStart"/>
      <w:r w:rsidR="00DC707D">
        <w:rPr>
          <w:lang w:val="pt-BR"/>
        </w:rPr>
        <w:t>Brisanet</w:t>
      </w:r>
      <w:proofErr w:type="spellEnd"/>
      <w:r w:rsidR="00DC707D">
        <w:rPr>
          <w:lang w:val="pt-BR"/>
        </w:rPr>
        <w:t xml:space="preserve"> confirma ter havido adimplemento substancial das obrigações por parte da </w:t>
      </w:r>
      <w:proofErr w:type="spellStart"/>
      <w:r w:rsidR="00DC707D">
        <w:rPr>
          <w:lang w:val="pt-BR"/>
        </w:rPr>
        <w:t>Seidor</w:t>
      </w:r>
      <w:proofErr w:type="spellEnd"/>
      <w:r w:rsidR="00DC707D">
        <w:rPr>
          <w:lang w:val="pt-BR"/>
        </w:rPr>
        <w:t>, não havendo, portanto, como se acolher qualquer pedido de rescisão dos contratos formulado pela autora.</w:t>
      </w:r>
    </w:p>
    <w:p w14:paraId="21DA3722" w14:textId="0128FA70" w:rsidR="00157910" w:rsidRDefault="00157910" w:rsidP="00157910">
      <w:pPr>
        <w:pStyle w:val="Ttulo1"/>
        <w:rPr>
          <w:lang w:val="pt-BR"/>
        </w:rPr>
      </w:pPr>
      <w:r>
        <w:rPr>
          <w:lang w:val="pt-BR"/>
        </w:rPr>
        <w:t>O PEDIDO DE TUTELA DE URGÊNCIA NÃO PODE SER DEFERIDO | AUSÊNCIA DOS REQUESITOS LEGAIS</w:t>
      </w:r>
    </w:p>
    <w:p w14:paraId="453A52FE" w14:textId="0B7C5332" w:rsidR="00157910" w:rsidRDefault="00A778D9" w:rsidP="00DC707D">
      <w:pPr>
        <w:pStyle w:val="PargrafodaLista"/>
        <w:rPr>
          <w:lang w:val="pt-BR"/>
        </w:rPr>
      </w:pPr>
      <w:r>
        <w:rPr>
          <w:lang w:val="pt-BR"/>
        </w:rPr>
        <w:t xml:space="preserve">O pedido de tutela de urgência apresentado pela Autora foi corretamente indeferido por este D. Juízo, conforme se denota da decisão de </w:t>
      </w:r>
      <w:r w:rsidRPr="00A778D9">
        <w:rPr>
          <w:highlight w:val="yellow"/>
          <w:lang w:val="pt-BR"/>
        </w:rPr>
        <w:t>Evento XX</w:t>
      </w:r>
      <w:r>
        <w:rPr>
          <w:lang w:val="pt-BR"/>
        </w:rPr>
        <w:t>, e esta decisão deve ser mantida por seus próprios fundamentos.</w:t>
      </w:r>
    </w:p>
    <w:p w14:paraId="2C93F284" w14:textId="40313D5E" w:rsidR="00A778D9" w:rsidRDefault="00A778D9" w:rsidP="00DC707D">
      <w:pPr>
        <w:pStyle w:val="PargrafodaLista"/>
        <w:rPr>
          <w:lang w:val="pt-BR"/>
        </w:rPr>
      </w:pPr>
      <w:r>
        <w:rPr>
          <w:lang w:val="pt-BR"/>
        </w:rPr>
        <w:t xml:space="preserve">Afinal, </w:t>
      </w:r>
      <w:r w:rsidR="003248CB">
        <w:rPr>
          <w:lang w:val="pt-BR"/>
        </w:rPr>
        <w:t xml:space="preserve">em razão do quanto acima já exposto, é óbvio e claro que não há qualquer probabilidade do direito do quanto alegado pela Autora </w:t>
      </w:r>
      <w:r w:rsidR="00121B7B">
        <w:rPr>
          <w:lang w:val="pt-BR"/>
        </w:rPr>
        <w:lastRenderedPageBreak/>
        <w:t>–</w:t>
      </w:r>
      <w:r w:rsidR="003248CB">
        <w:rPr>
          <w:lang w:val="pt-BR"/>
        </w:rPr>
        <w:t xml:space="preserve"> </w:t>
      </w:r>
      <w:r w:rsidR="00121B7B">
        <w:rPr>
          <w:lang w:val="pt-BR"/>
        </w:rPr>
        <w:t>ela assinou as Solicitações de Mudança e os Termos de Aceite das principais entregas do Contrato de Implementação, e os demais Contratos sequer foram objeto de pedidos por parte dela.</w:t>
      </w:r>
    </w:p>
    <w:p w14:paraId="72400286" w14:textId="77777777" w:rsidR="0079747D" w:rsidRDefault="00121B7B" w:rsidP="00DC707D">
      <w:pPr>
        <w:pStyle w:val="PargrafodaLista"/>
        <w:rPr>
          <w:lang w:val="pt-BR"/>
        </w:rPr>
      </w:pPr>
      <w:r>
        <w:rPr>
          <w:lang w:val="pt-BR"/>
        </w:rPr>
        <w:t xml:space="preserve">Tampouco há que se falar em </w:t>
      </w:r>
      <w:r>
        <w:rPr>
          <w:i/>
          <w:iCs/>
          <w:lang w:val="pt-BR"/>
        </w:rPr>
        <w:t>periculum in mora</w:t>
      </w:r>
      <w:r>
        <w:rPr>
          <w:lang w:val="pt-BR"/>
        </w:rPr>
        <w:t xml:space="preserve">, tendo em vista </w:t>
      </w:r>
      <w:r w:rsidR="00D524B4">
        <w:rPr>
          <w:b/>
          <w:bCs/>
          <w:lang w:val="pt-BR"/>
        </w:rPr>
        <w:t xml:space="preserve">(i) </w:t>
      </w:r>
      <w:r w:rsidR="00D524B4">
        <w:rPr>
          <w:lang w:val="pt-BR"/>
        </w:rPr>
        <w:t xml:space="preserve">o total do valor do projeto, que se aproximou dos R$ 30 milhões, em comparação com o valor em aberto das faturas devidas pela Autora, de aproximadamente R$ 6 milhões; bem como </w:t>
      </w:r>
      <w:r w:rsidR="00D524B4">
        <w:rPr>
          <w:b/>
          <w:bCs/>
          <w:lang w:val="pt-BR"/>
        </w:rPr>
        <w:t>(</w:t>
      </w:r>
      <w:proofErr w:type="spellStart"/>
      <w:r w:rsidR="00D524B4">
        <w:rPr>
          <w:b/>
          <w:bCs/>
          <w:lang w:val="pt-BR"/>
        </w:rPr>
        <w:t>ii</w:t>
      </w:r>
      <w:proofErr w:type="spellEnd"/>
      <w:r w:rsidR="00D524B4">
        <w:rPr>
          <w:b/>
          <w:bCs/>
          <w:lang w:val="pt-BR"/>
        </w:rPr>
        <w:t xml:space="preserve">) </w:t>
      </w:r>
      <w:r w:rsidR="00D524B4">
        <w:rPr>
          <w:lang w:val="pt-BR"/>
        </w:rPr>
        <w:t xml:space="preserve">do porte econômico da Autora, que é a principal operadora de telefonia da região nordeste do Brasil. </w:t>
      </w:r>
    </w:p>
    <w:p w14:paraId="36F695C8" w14:textId="5FC72C74" w:rsidR="00121B7B" w:rsidRPr="00D521F2" w:rsidRDefault="0079747D" w:rsidP="00DC707D">
      <w:pPr>
        <w:pStyle w:val="PargrafodaLista"/>
        <w:rPr>
          <w:lang w:val="pt-BR"/>
        </w:rPr>
      </w:pPr>
      <w:r>
        <w:rPr>
          <w:lang w:val="pt-BR"/>
        </w:rPr>
        <w:t xml:space="preserve">Diante do quanto exposto, em não havendo o preenchimento dos requisitos legais para a concessão da tutela de urgência pleiteada pela Autora, deve ser mantida a r. decisão </w:t>
      </w:r>
      <w:r w:rsidR="00C35AC5">
        <w:rPr>
          <w:lang w:val="pt-BR"/>
        </w:rPr>
        <w:t>que a rejeitou, pelos seus próprios fundamentos.</w:t>
      </w:r>
      <w:r w:rsidR="00D524B4">
        <w:rPr>
          <w:lang w:val="pt-BR"/>
        </w:rPr>
        <w:t xml:space="preserve"> </w:t>
      </w:r>
    </w:p>
    <w:p w14:paraId="7B0F35E1" w14:textId="790F97FD" w:rsidR="000470EA" w:rsidRDefault="00C35AC5" w:rsidP="000470EA">
      <w:pPr>
        <w:pStyle w:val="Ttulo1"/>
        <w:rPr>
          <w:lang w:val="pt-BR"/>
        </w:rPr>
      </w:pPr>
      <w:r>
        <w:rPr>
          <w:lang w:val="pt-BR"/>
        </w:rPr>
        <w:t xml:space="preserve">O PEDIDO </w:t>
      </w:r>
      <w:r w:rsidR="000629CD">
        <w:rPr>
          <w:lang w:val="pt-BR"/>
        </w:rPr>
        <w:t>RECONVEN</w:t>
      </w:r>
      <w:r>
        <w:rPr>
          <w:lang w:val="pt-BR"/>
        </w:rPr>
        <w:t>CIONAL DA RÉ</w:t>
      </w:r>
    </w:p>
    <w:p w14:paraId="38E87B75" w14:textId="77777777" w:rsidR="00401FCA" w:rsidRPr="004D3B9A" w:rsidRDefault="00401FCA" w:rsidP="00401FCA">
      <w:pPr>
        <w:pStyle w:val="PargrafodaLista"/>
        <w:rPr>
          <w:lang w:val="pt-BR"/>
        </w:rPr>
      </w:pPr>
      <w:r w:rsidRPr="004D3B9A">
        <w:rPr>
          <w:lang w:val="pt-BR"/>
        </w:rPr>
        <w:t xml:space="preserve">Como demonstrado nesta contestação, a </w:t>
      </w:r>
      <w:proofErr w:type="spellStart"/>
      <w:r w:rsidRPr="004D3B9A">
        <w:rPr>
          <w:lang w:val="pt-BR"/>
        </w:rPr>
        <w:t>Seidor</w:t>
      </w:r>
      <w:proofErr w:type="spellEnd"/>
      <w:r w:rsidRPr="004D3B9A">
        <w:rPr>
          <w:lang w:val="pt-BR"/>
        </w:rPr>
        <w:t xml:space="preserve"> adimpliu com todas as obrigações dispostas nos contratos, razão pela qual faz jus ao recebimento dos valores previamente pactuados pelas partes.</w:t>
      </w:r>
    </w:p>
    <w:p w14:paraId="26A09CFA" w14:textId="6D41FEFD" w:rsidR="00030E97" w:rsidRDefault="00030E97" w:rsidP="00401FCA">
      <w:pPr>
        <w:pStyle w:val="PargrafodaLista"/>
        <w:rPr>
          <w:lang w:val="pt-BR"/>
        </w:rPr>
      </w:pPr>
      <w:r>
        <w:rPr>
          <w:lang w:val="pt-BR"/>
        </w:rPr>
        <w:t xml:space="preserve">Ademais, </w:t>
      </w:r>
      <w:r w:rsidR="001D608A">
        <w:rPr>
          <w:lang w:val="pt-BR"/>
        </w:rPr>
        <w:t xml:space="preserve">conforme previsto na Cláusula 3.1 </w:t>
      </w:r>
      <w:r w:rsidR="001D608A" w:rsidRPr="00993AB2">
        <w:rPr>
          <w:lang w:val="pt-BR"/>
        </w:rPr>
        <w:t>do Contrato de Implementação,</w:t>
      </w:r>
      <w:r w:rsidR="0033577F" w:rsidRPr="00993AB2">
        <w:rPr>
          <w:rStyle w:val="Refdenotaderodap"/>
          <w:lang w:val="pt-BR"/>
        </w:rPr>
        <w:footnoteReference w:id="88"/>
      </w:r>
      <w:r w:rsidR="001D608A">
        <w:rPr>
          <w:lang w:val="pt-BR"/>
        </w:rPr>
        <w:t xml:space="preserve"> o faturamento à </w:t>
      </w:r>
      <w:proofErr w:type="spellStart"/>
      <w:r w:rsidR="001D608A">
        <w:rPr>
          <w:lang w:val="pt-BR"/>
        </w:rPr>
        <w:t>Brisanet</w:t>
      </w:r>
      <w:proofErr w:type="spellEnd"/>
      <w:r w:rsidR="001D608A">
        <w:rPr>
          <w:lang w:val="pt-BR"/>
        </w:rPr>
        <w:t xml:space="preserve"> somente ocorri</w:t>
      </w:r>
      <w:r w:rsidR="008214A5">
        <w:rPr>
          <w:lang w:val="pt-BR"/>
        </w:rPr>
        <w:t>a “</w:t>
      </w:r>
      <w:r w:rsidR="008214A5" w:rsidRPr="0030636F">
        <w:rPr>
          <w:b/>
          <w:bCs/>
          <w:i/>
          <w:iCs/>
          <w:u w:val="single"/>
          <w:lang w:val="pt-BR"/>
        </w:rPr>
        <w:t>mediante aceite do evento e execução das atividades descritas no item 3.1</w:t>
      </w:r>
      <w:r w:rsidR="008214A5">
        <w:rPr>
          <w:i/>
          <w:iCs/>
          <w:lang w:val="pt-BR"/>
        </w:rPr>
        <w:t xml:space="preserve"> acima e através de emissão de Notas Fiscais de Serviços</w:t>
      </w:r>
      <w:r w:rsidR="0030636F">
        <w:rPr>
          <w:lang w:val="pt-BR"/>
        </w:rPr>
        <w:t xml:space="preserve">”. Em outras palavras, </w:t>
      </w:r>
      <w:r w:rsidR="0030636F">
        <w:rPr>
          <w:b/>
          <w:bCs/>
          <w:u w:val="single"/>
          <w:lang w:val="pt-BR"/>
        </w:rPr>
        <w:t xml:space="preserve">nenhuma Nota Fiscal foi emitida sem a prévia aprovação da </w:t>
      </w:r>
      <w:proofErr w:type="spellStart"/>
      <w:r w:rsidR="0030636F">
        <w:rPr>
          <w:b/>
          <w:bCs/>
          <w:u w:val="single"/>
          <w:lang w:val="pt-BR"/>
        </w:rPr>
        <w:t>Brisanet</w:t>
      </w:r>
      <w:proofErr w:type="spellEnd"/>
      <w:r w:rsidR="0030636F">
        <w:rPr>
          <w:lang w:val="pt-BR"/>
        </w:rPr>
        <w:t xml:space="preserve">! </w:t>
      </w:r>
    </w:p>
    <w:p w14:paraId="49D4FDDA" w14:textId="7C3A3B30" w:rsidR="00401FCA" w:rsidRPr="004D3B9A" w:rsidRDefault="00FB7F6B" w:rsidP="00401FCA">
      <w:pPr>
        <w:pStyle w:val="PargrafodaLista"/>
        <w:rPr>
          <w:lang w:val="pt-BR"/>
        </w:rPr>
      </w:pPr>
      <w:r>
        <w:rPr>
          <w:lang w:val="pt-BR"/>
        </w:rPr>
        <w:t xml:space="preserve">Ademais, é </w:t>
      </w:r>
      <w:r w:rsidR="00401FCA" w:rsidRPr="004D3B9A">
        <w:rPr>
          <w:lang w:val="pt-BR"/>
        </w:rPr>
        <w:t xml:space="preserve">incontroverso nestes autos que a </w:t>
      </w:r>
      <w:proofErr w:type="spellStart"/>
      <w:r w:rsidR="00401FCA" w:rsidRPr="004D3B9A">
        <w:rPr>
          <w:lang w:val="pt-BR"/>
        </w:rPr>
        <w:t>Brisanet</w:t>
      </w:r>
      <w:proofErr w:type="spellEnd"/>
      <w:r w:rsidR="00401FCA" w:rsidRPr="004D3B9A">
        <w:rPr>
          <w:lang w:val="pt-BR"/>
        </w:rPr>
        <w:t xml:space="preserve"> deliberadamente deixou de pagar os valores devidos à </w:t>
      </w:r>
      <w:proofErr w:type="spellStart"/>
      <w:r w:rsidR="00401FCA" w:rsidRPr="004D3B9A">
        <w:rPr>
          <w:lang w:val="pt-BR"/>
        </w:rPr>
        <w:t>Seidor</w:t>
      </w:r>
      <w:proofErr w:type="spellEnd"/>
      <w:r w:rsidR="00401FCA" w:rsidRPr="004D3B9A">
        <w:rPr>
          <w:lang w:val="pt-BR"/>
        </w:rPr>
        <w:t>, conforme notas fiscais a seguir listadas</w:t>
      </w:r>
      <w:r>
        <w:rPr>
          <w:lang w:val="pt-BR"/>
        </w:rPr>
        <w:t xml:space="preserve"> pelos seus valores históricos</w:t>
      </w:r>
      <w:r w:rsidR="00401FCA" w:rsidRPr="004D3B9A">
        <w:rPr>
          <w:lang w:val="pt-BR"/>
        </w:rPr>
        <w:t>:</w:t>
      </w:r>
    </w:p>
    <w:tbl>
      <w:tblPr>
        <w:tblW w:w="33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960"/>
        <w:gridCol w:w="2360"/>
      </w:tblGrid>
      <w:tr w:rsidR="00401FCA" w:rsidRPr="004D3B9A" w14:paraId="5525EBDD" w14:textId="77777777" w:rsidTr="00675504">
        <w:trPr>
          <w:trHeight w:val="290"/>
          <w:jc w:val="center"/>
        </w:trPr>
        <w:tc>
          <w:tcPr>
            <w:tcW w:w="960" w:type="dxa"/>
            <w:shd w:val="clear" w:color="auto" w:fill="D9D9D9" w:themeFill="background1" w:themeFillShade="D9"/>
            <w:noWrap/>
            <w:vAlign w:val="center"/>
            <w:hideMark/>
          </w:tcPr>
          <w:p w14:paraId="0B1B7442" w14:textId="77777777" w:rsidR="00401FCA" w:rsidRPr="004D3B9A" w:rsidRDefault="00401FCA" w:rsidP="00675504">
            <w:pPr>
              <w:spacing w:line="240" w:lineRule="auto"/>
              <w:jc w:val="center"/>
              <w:rPr>
                <w:rFonts w:ascii="Aptos Narrow" w:eastAsia="Times New Roman" w:hAnsi="Aptos Narrow" w:cs="Times New Roman"/>
                <w:b/>
                <w:bCs/>
                <w:color w:val="000000"/>
                <w:spacing w:val="0"/>
                <w:sz w:val="22"/>
                <w:szCs w:val="22"/>
                <w:lang w:val="pt-BR" w:eastAsia="pt-BR"/>
              </w:rPr>
            </w:pPr>
            <w:r w:rsidRPr="004D3B9A">
              <w:rPr>
                <w:rFonts w:ascii="Aptos Narrow" w:eastAsia="Times New Roman" w:hAnsi="Aptos Narrow" w:cs="Times New Roman"/>
                <w:b/>
                <w:bCs/>
                <w:color w:val="000000"/>
                <w:spacing w:val="0"/>
                <w:sz w:val="22"/>
                <w:szCs w:val="22"/>
                <w:lang w:val="pt-BR" w:eastAsia="pt-BR"/>
              </w:rPr>
              <w:lastRenderedPageBreak/>
              <w:t>NF</w:t>
            </w:r>
          </w:p>
        </w:tc>
        <w:tc>
          <w:tcPr>
            <w:tcW w:w="2360" w:type="dxa"/>
            <w:shd w:val="clear" w:color="auto" w:fill="D9D9D9" w:themeFill="background1" w:themeFillShade="D9"/>
            <w:noWrap/>
            <w:vAlign w:val="bottom"/>
            <w:hideMark/>
          </w:tcPr>
          <w:p w14:paraId="3747B635" w14:textId="77777777" w:rsidR="00401FCA" w:rsidRPr="004D3B9A" w:rsidRDefault="00401FCA" w:rsidP="00675504">
            <w:pPr>
              <w:spacing w:line="240" w:lineRule="auto"/>
              <w:jc w:val="center"/>
              <w:rPr>
                <w:rFonts w:ascii="Aptos Narrow" w:eastAsia="Times New Roman" w:hAnsi="Aptos Narrow" w:cs="Times New Roman"/>
                <w:b/>
                <w:bCs/>
                <w:color w:val="000000"/>
                <w:spacing w:val="0"/>
                <w:sz w:val="22"/>
                <w:szCs w:val="22"/>
                <w:lang w:val="pt-BR" w:eastAsia="pt-BR"/>
              </w:rPr>
            </w:pPr>
            <w:r w:rsidRPr="004D3B9A">
              <w:rPr>
                <w:rFonts w:ascii="Aptos Narrow" w:eastAsia="Times New Roman" w:hAnsi="Aptos Narrow" w:cs="Times New Roman"/>
                <w:b/>
                <w:bCs/>
                <w:color w:val="000000"/>
                <w:spacing w:val="0"/>
                <w:sz w:val="22"/>
                <w:szCs w:val="22"/>
                <w:lang w:val="pt-BR" w:eastAsia="pt-BR"/>
              </w:rPr>
              <w:t>Valor</w:t>
            </w:r>
          </w:p>
        </w:tc>
      </w:tr>
      <w:tr w:rsidR="00401FCA" w:rsidRPr="004D3B9A" w14:paraId="56D52092" w14:textId="77777777" w:rsidTr="00675504">
        <w:trPr>
          <w:trHeight w:val="290"/>
          <w:jc w:val="center"/>
        </w:trPr>
        <w:tc>
          <w:tcPr>
            <w:tcW w:w="960" w:type="dxa"/>
            <w:noWrap/>
            <w:vAlign w:val="center"/>
            <w:hideMark/>
          </w:tcPr>
          <w:p w14:paraId="2AD66A9B"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7479</w:t>
            </w:r>
          </w:p>
        </w:tc>
        <w:tc>
          <w:tcPr>
            <w:tcW w:w="2360" w:type="dxa"/>
            <w:noWrap/>
            <w:vAlign w:val="bottom"/>
            <w:hideMark/>
          </w:tcPr>
          <w:p w14:paraId="7EC496AB"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R$ 1.519.677,93</w:t>
            </w:r>
          </w:p>
        </w:tc>
      </w:tr>
      <w:tr w:rsidR="00401FCA" w:rsidRPr="004D3B9A" w14:paraId="3BA87B32" w14:textId="77777777" w:rsidTr="00675504">
        <w:trPr>
          <w:trHeight w:val="290"/>
          <w:jc w:val="center"/>
        </w:trPr>
        <w:tc>
          <w:tcPr>
            <w:tcW w:w="960" w:type="dxa"/>
            <w:noWrap/>
            <w:vAlign w:val="center"/>
            <w:hideMark/>
          </w:tcPr>
          <w:p w14:paraId="494F6405"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7524</w:t>
            </w:r>
          </w:p>
        </w:tc>
        <w:tc>
          <w:tcPr>
            <w:tcW w:w="2360" w:type="dxa"/>
            <w:noWrap/>
            <w:vAlign w:val="bottom"/>
            <w:hideMark/>
          </w:tcPr>
          <w:p w14:paraId="05BCEBA3"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R$ 451.376,54</w:t>
            </w:r>
          </w:p>
        </w:tc>
      </w:tr>
      <w:tr w:rsidR="00401FCA" w:rsidRPr="004D3B9A" w14:paraId="693A35E4" w14:textId="77777777" w:rsidTr="00675504">
        <w:trPr>
          <w:trHeight w:val="290"/>
          <w:jc w:val="center"/>
        </w:trPr>
        <w:tc>
          <w:tcPr>
            <w:tcW w:w="960" w:type="dxa"/>
            <w:noWrap/>
            <w:vAlign w:val="center"/>
            <w:hideMark/>
          </w:tcPr>
          <w:p w14:paraId="498B02BB"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7670</w:t>
            </w:r>
          </w:p>
        </w:tc>
        <w:tc>
          <w:tcPr>
            <w:tcW w:w="2360" w:type="dxa"/>
            <w:noWrap/>
            <w:vAlign w:val="bottom"/>
            <w:hideMark/>
          </w:tcPr>
          <w:p w14:paraId="74F4AA67"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R$ 713.622,31</w:t>
            </w:r>
          </w:p>
        </w:tc>
      </w:tr>
      <w:tr w:rsidR="00401FCA" w:rsidRPr="004D3B9A" w14:paraId="711F4769" w14:textId="77777777" w:rsidTr="00675504">
        <w:trPr>
          <w:trHeight w:val="290"/>
          <w:jc w:val="center"/>
        </w:trPr>
        <w:tc>
          <w:tcPr>
            <w:tcW w:w="960" w:type="dxa"/>
            <w:noWrap/>
            <w:vAlign w:val="center"/>
            <w:hideMark/>
          </w:tcPr>
          <w:p w14:paraId="79324B0F"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7725</w:t>
            </w:r>
          </w:p>
        </w:tc>
        <w:tc>
          <w:tcPr>
            <w:tcW w:w="2360" w:type="dxa"/>
            <w:noWrap/>
            <w:vAlign w:val="bottom"/>
            <w:hideMark/>
          </w:tcPr>
          <w:p w14:paraId="1976797C"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R$ 586.662,25</w:t>
            </w:r>
          </w:p>
        </w:tc>
      </w:tr>
      <w:tr w:rsidR="00401FCA" w:rsidRPr="004D3B9A" w14:paraId="24AB39BA" w14:textId="77777777" w:rsidTr="00675504">
        <w:trPr>
          <w:trHeight w:val="290"/>
          <w:jc w:val="center"/>
        </w:trPr>
        <w:tc>
          <w:tcPr>
            <w:tcW w:w="960" w:type="dxa"/>
            <w:noWrap/>
            <w:vAlign w:val="center"/>
            <w:hideMark/>
          </w:tcPr>
          <w:p w14:paraId="58037E48"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7783</w:t>
            </w:r>
          </w:p>
        </w:tc>
        <w:tc>
          <w:tcPr>
            <w:tcW w:w="2360" w:type="dxa"/>
            <w:noWrap/>
            <w:vAlign w:val="bottom"/>
            <w:hideMark/>
          </w:tcPr>
          <w:p w14:paraId="191062CE"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R$ 119.770,00</w:t>
            </w:r>
          </w:p>
        </w:tc>
      </w:tr>
      <w:tr w:rsidR="00401FCA" w:rsidRPr="004D3B9A" w14:paraId="5C6FAD75" w14:textId="77777777" w:rsidTr="00675504">
        <w:trPr>
          <w:trHeight w:val="290"/>
          <w:jc w:val="center"/>
        </w:trPr>
        <w:tc>
          <w:tcPr>
            <w:tcW w:w="960" w:type="dxa"/>
            <w:noWrap/>
            <w:vAlign w:val="center"/>
            <w:hideMark/>
          </w:tcPr>
          <w:p w14:paraId="57D25395"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7786</w:t>
            </w:r>
          </w:p>
        </w:tc>
        <w:tc>
          <w:tcPr>
            <w:tcW w:w="2360" w:type="dxa"/>
            <w:noWrap/>
            <w:vAlign w:val="bottom"/>
            <w:hideMark/>
          </w:tcPr>
          <w:p w14:paraId="3ADD721E"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R$ 315.479,00</w:t>
            </w:r>
          </w:p>
        </w:tc>
      </w:tr>
      <w:tr w:rsidR="00401FCA" w:rsidRPr="004D3B9A" w14:paraId="299DB7B5" w14:textId="77777777" w:rsidTr="00675504">
        <w:trPr>
          <w:trHeight w:val="290"/>
          <w:jc w:val="center"/>
        </w:trPr>
        <w:tc>
          <w:tcPr>
            <w:tcW w:w="960" w:type="dxa"/>
            <w:noWrap/>
            <w:vAlign w:val="center"/>
            <w:hideMark/>
          </w:tcPr>
          <w:p w14:paraId="435E4310"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7959</w:t>
            </w:r>
          </w:p>
        </w:tc>
        <w:tc>
          <w:tcPr>
            <w:tcW w:w="2360" w:type="dxa"/>
            <w:noWrap/>
            <w:vAlign w:val="bottom"/>
            <w:hideMark/>
          </w:tcPr>
          <w:p w14:paraId="123F8353" w14:textId="77777777" w:rsidR="00401FCA" w:rsidRPr="004D3B9A" w:rsidRDefault="00401FCA" w:rsidP="00675504">
            <w:pPr>
              <w:spacing w:line="240" w:lineRule="auto"/>
              <w:jc w:val="center"/>
              <w:rPr>
                <w:rFonts w:ascii="Aptos Narrow" w:eastAsia="Times New Roman" w:hAnsi="Aptos Narrow" w:cs="Times New Roman"/>
                <w:color w:val="000000"/>
                <w:spacing w:val="0"/>
                <w:sz w:val="22"/>
                <w:szCs w:val="22"/>
                <w:lang w:val="pt-BR" w:eastAsia="pt-BR"/>
              </w:rPr>
            </w:pPr>
            <w:r w:rsidRPr="004D3B9A">
              <w:rPr>
                <w:rFonts w:ascii="Aptos Narrow" w:eastAsia="Times New Roman" w:hAnsi="Aptos Narrow" w:cs="Times New Roman"/>
                <w:color w:val="000000"/>
                <w:spacing w:val="0"/>
                <w:sz w:val="22"/>
                <w:szCs w:val="22"/>
                <w:lang w:val="pt-BR" w:eastAsia="pt-BR"/>
              </w:rPr>
              <w:t>R$ 44.250,00</w:t>
            </w:r>
          </w:p>
        </w:tc>
      </w:tr>
      <w:tr w:rsidR="00401FCA" w:rsidRPr="004D3B9A" w14:paraId="3E2270D6" w14:textId="77777777" w:rsidTr="00675504">
        <w:trPr>
          <w:trHeight w:val="290"/>
          <w:jc w:val="center"/>
        </w:trPr>
        <w:tc>
          <w:tcPr>
            <w:tcW w:w="960" w:type="dxa"/>
            <w:shd w:val="clear" w:color="auto" w:fill="D9D9D9" w:themeFill="background1" w:themeFillShade="D9"/>
            <w:noWrap/>
            <w:vAlign w:val="center"/>
            <w:hideMark/>
          </w:tcPr>
          <w:p w14:paraId="229D6935" w14:textId="77777777" w:rsidR="00401FCA" w:rsidRPr="004D3B9A" w:rsidRDefault="00401FCA" w:rsidP="00675504">
            <w:pPr>
              <w:spacing w:line="240" w:lineRule="auto"/>
              <w:jc w:val="center"/>
              <w:rPr>
                <w:rFonts w:ascii="Aptos Narrow" w:eastAsia="Times New Roman" w:hAnsi="Aptos Narrow" w:cs="Times New Roman"/>
                <w:b/>
                <w:bCs/>
                <w:color w:val="000000"/>
                <w:spacing w:val="0"/>
                <w:sz w:val="22"/>
                <w:szCs w:val="22"/>
                <w:lang w:val="pt-BR" w:eastAsia="pt-BR"/>
              </w:rPr>
            </w:pPr>
            <w:r w:rsidRPr="004D3B9A">
              <w:rPr>
                <w:rFonts w:ascii="Aptos Narrow" w:eastAsia="Times New Roman" w:hAnsi="Aptos Narrow" w:cs="Times New Roman"/>
                <w:b/>
                <w:bCs/>
                <w:color w:val="000000"/>
                <w:spacing w:val="0"/>
                <w:sz w:val="22"/>
                <w:szCs w:val="22"/>
                <w:lang w:val="pt-BR" w:eastAsia="pt-BR"/>
              </w:rPr>
              <w:t>Total</w:t>
            </w:r>
          </w:p>
        </w:tc>
        <w:tc>
          <w:tcPr>
            <w:tcW w:w="2360" w:type="dxa"/>
            <w:shd w:val="clear" w:color="auto" w:fill="D9D9D9" w:themeFill="background1" w:themeFillShade="D9"/>
            <w:noWrap/>
            <w:vAlign w:val="bottom"/>
            <w:hideMark/>
          </w:tcPr>
          <w:p w14:paraId="0BD9D08D" w14:textId="77777777" w:rsidR="00401FCA" w:rsidRPr="004D3B9A" w:rsidRDefault="00401FCA" w:rsidP="00675504">
            <w:pPr>
              <w:spacing w:line="240" w:lineRule="auto"/>
              <w:jc w:val="center"/>
              <w:rPr>
                <w:rFonts w:ascii="Aptos Narrow" w:eastAsia="Times New Roman" w:hAnsi="Aptos Narrow" w:cs="Times New Roman"/>
                <w:b/>
                <w:bCs/>
                <w:color w:val="000000"/>
                <w:spacing w:val="0"/>
                <w:sz w:val="22"/>
                <w:szCs w:val="22"/>
                <w:lang w:val="pt-BR" w:eastAsia="pt-BR"/>
              </w:rPr>
            </w:pPr>
            <w:r w:rsidRPr="004D3B9A">
              <w:rPr>
                <w:rFonts w:ascii="Aptos Narrow" w:eastAsia="Times New Roman" w:hAnsi="Aptos Narrow" w:cs="Times New Roman"/>
                <w:b/>
                <w:bCs/>
                <w:color w:val="000000"/>
                <w:spacing w:val="0"/>
                <w:sz w:val="22"/>
                <w:szCs w:val="22"/>
                <w:lang w:val="pt-BR" w:eastAsia="pt-BR"/>
              </w:rPr>
              <w:t>R$ 3.750.838,03</w:t>
            </w:r>
          </w:p>
        </w:tc>
      </w:tr>
    </w:tbl>
    <w:p w14:paraId="6558CBF1" w14:textId="1B4F8C9B" w:rsidR="00401FCA" w:rsidRPr="004D3B9A" w:rsidRDefault="00401FCA" w:rsidP="00FE60C1">
      <w:pPr>
        <w:pStyle w:val="PargrafodaLista"/>
        <w:rPr>
          <w:lang w:val="pt-BR"/>
        </w:rPr>
      </w:pPr>
      <w:r w:rsidRPr="004D3B9A">
        <w:rPr>
          <w:lang w:val="pt-BR"/>
        </w:rPr>
        <w:t xml:space="preserve">Assim, por meio da presente reconvenção, a </w:t>
      </w:r>
      <w:proofErr w:type="spellStart"/>
      <w:r w:rsidRPr="004D3B9A">
        <w:rPr>
          <w:lang w:val="pt-BR"/>
        </w:rPr>
        <w:t>Seidor</w:t>
      </w:r>
      <w:proofErr w:type="spellEnd"/>
      <w:r w:rsidRPr="004D3B9A">
        <w:rPr>
          <w:lang w:val="pt-BR"/>
        </w:rPr>
        <w:t xml:space="preserve"> requer seja a </w:t>
      </w:r>
      <w:proofErr w:type="spellStart"/>
      <w:r w:rsidRPr="004D3B9A">
        <w:rPr>
          <w:lang w:val="pt-BR"/>
        </w:rPr>
        <w:t>Brisanet</w:t>
      </w:r>
      <w:proofErr w:type="spellEnd"/>
      <w:r w:rsidRPr="004D3B9A">
        <w:rPr>
          <w:lang w:val="pt-BR"/>
        </w:rPr>
        <w:t xml:space="preserve"> </w:t>
      </w:r>
      <w:r w:rsidR="00FB7F6B">
        <w:rPr>
          <w:lang w:val="pt-BR"/>
        </w:rPr>
        <w:t xml:space="preserve">condenada </w:t>
      </w:r>
      <w:r w:rsidRPr="004D3B9A">
        <w:rPr>
          <w:lang w:val="pt-BR"/>
        </w:rPr>
        <w:t>ao pagamento das parcelas vencidas e não pagas pela autora</w:t>
      </w:r>
      <w:r w:rsidR="00FB7F6B">
        <w:rPr>
          <w:lang w:val="pt-BR"/>
        </w:rPr>
        <w:t>, acrescidas dos consectários contratuais e legais</w:t>
      </w:r>
      <w:r w:rsidR="00FE60C1">
        <w:rPr>
          <w:lang w:val="pt-BR"/>
        </w:rPr>
        <w:t>, que são efetivamente devidas, conforme a seguir exposto</w:t>
      </w:r>
      <w:r w:rsidRPr="004D3B9A">
        <w:rPr>
          <w:lang w:val="pt-BR"/>
        </w:rPr>
        <w:t>.</w:t>
      </w:r>
    </w:p>
    <w:p w14:paraId="1A94D3C4" w14:textId="77777777" w:rsidR="00401FCA" w:rsidRPr="004D3B9A" w:rsidRDefault="00401FCA" w:rsidP="00401FCA">
      <w:pPr>
        <w:pStyle w:val="Ttulo2"/>
        <w:numPr>
          <w:ilvl w:val="0"/>
          <w:numId w:val="5"/>
        </w:numPr>
        <w:rPr>
          <w:lang w:val="pt-BR"/>
        </w:rPr>
      </w:pPr>
      <w:r w:rsidRPr="004D3B9A">
        <w:rPr>
          <w:lang w:val="pt-BR"/>
        </w:rPr>
        <w:t>NF 7479, valor de R$ 1.519.677,93 (Parcela go live R3)</w:t>
      </w:r>
    </w:p>
    <w:p w14:paraId="5A8CB94E" w14:textId="08CE14A7" w:rsidR="00401FCA" w:rsidRPr="004D3B9A" w:rsidRDefault="00401FCA" w:rsidP="00401FCA">
      <w:pPr>
        <w:pStyle w:val="PargrafodaLista"/>
        <w:rPr>
          <w:lang w:val="pt-BR"/>
        </w:rPr>
      </w:pPr>
      <w:r w:rsidRPr="004D3B9A">
        <w:rPr>
          <w:lang w:val="pt-BR"/>
        </w:rPr>
        <w:t xml:space="preserve">A NF 7479 (Evento 1, NFISCAL20, p. 01) diz respeito aos valores devidos pela </w:t>
      </w:r>
      <w:proofErr w:type="spellStart"/>
      <w:r w:rsidRPr="004D3B9A">
        <w:rPr>
          <w:lang w:val="pt-BR"/>
        </w:rPr>
        <w:t>Brisanet</w:t>
      </w:r>
      <w:proofErr w:type="spellEnd"/>
      <w:r w:rsidRPr="004D3B9A">
        <w:rPr>
          <w:lang w:val="pt-BR"/>
        </w:rPr>
        <w:t xml:space="preserve"> pelos serviços prestados pela </w:t>
      </w:r>
      <w:proofErr w:type="spellStart"/>
      <w:r w:rsidRPr="004D3B9A">
        <w:rPr>
          <w:lang w:val="pt-BR"/>
        </w:rPr>
        <w:t>Seidor</w:t>
      </w:r>
      <w:proofErr w:type="spellEnd"/>
      <w:r w:rsidRPr="004D3B9A">
        <w:rPr>
          <w:lang w:val="pt-BR"/>
        </w:rPr>
        <w:t xml:space="preserve"> para realização do</w:t>
      </w:r>
      <w:r w:rsidR="00FE60C1" w:rsidRPr="00FE60C1">
        <w:rPr>
          <w:i/>
          <w:iCs/>
          <w:lang w:val="pt-BR"/>
        </w:rPr>
        <w:t xml:space="preserve"> GO LIVE</w:t>
      </w:r>
      <w:r w:rsidRPr="004D3B9A">
        <w:rPr>
          <w:lang w:val="pt-BR"/>
        </w:rPr>
        <w:t xml:space="preserve"> da </w:t>
      </w:r>
      <w:r w:rsidR="00FE60C1">
        <w:rPr>
          <w:lang w:val="pt-BR"/>
        </w:rPr>
        <w:t>Onda</w:t>
      </w:r>
      <w:r w:rsidRPr="004D3B9A">
        <w:rPr>
          <w:lang w:val="pt-BR"/>
        </w:rPr>
        <w:t xml:space="preserve"> 3 </w:t>
      </w:r>
      <w:r w:rsidR="00FE60C1">
        <w:rPr>
          <w:lang w:val="pt-BR"/>
        </w:rPr>
        <w:t xml:space="preserve">do </w:t>
      </w:r>
      <w:r w:rsidRPr="004D3B9A">
        <w:rPr>
          <w:lang w:val="pt-BR"/>
        </w:rPr>
        <w:t>Contrato de Implementação. Conforme detalhado na SMD</w:t>
      </w:r>
      <w:r w:rsidR="00FE60C1">
        <w:rPr>
          <w:lang w:val="pt-BR"/>
        </w:rPr>
        <w:t>-</w:t>
      </w:r>
      <w:r w:rsidRPr="004D3B9A">
        <w:rPr>
          <w:lang w:val="pt-BR"/>
        </w:rPr>
        <w:t>71</w:t>
      </w:r>
      <w:r w:rsidR="00FE60C1">
        <w:rPr>
          <w:lang w:val="pt-BR"/>
        </w:rPr>
        <w:t>,</w:t>
      </w:r>
      <w:r w:rsidR="00FE60C1">
        <w:rPr>
          <w:rStyle w:val="Refdenotaderodap"/>
          <w:lang w:val="pt-BR"/>
        </w:rPr>
        <w:footnoteReference w:id="89"/>
      </w:r>
      <w:r w:rsidRPr="004D3B9A">
        <w:rPr>
          <w:lang w:val="pt-BR"/>
        </w:rPr>
        <w:t xml:space="preserve"> a </w:t>
      </w:r>
      <w:proofErr w:type="spellStart"/>
      <w:r w:rsidRPr="004D3B9A">
        <w:rPr>
          <w:lang w:val="pt-BR"/>
        </w:rPr>
        <w:t>Brisanet</w:t>
      </w:r>
      <w:proofErr w:type="spellEnd"/>
      <w:r w:rsidRPr="004D3B9A">
        <w:rPr>
          <w:lang w:val="pt-BR"/>
        </w:rPr>
        <w:t xml:space="preserve"> solicitou o replanejamento do </w:t>
      </w:r>
      <w:r w:rsidR="00331955" w:rsidRPr="004D3B9A">
        <w:rPr>
          <w:i/>
          <w:iCs/>
          <w:lang w:val="pt-BR"/>
        </w:rPr>
        <w:t>GO LIVE</w:t>
      </w:r>
      <w:r w:rsidR="00331955" w:rsidRPr="004D3B9A">
        <w:rPr>
          <w:lang w:val="pt-BR"/>
        </w:rPr>
        <w:t xml:space="preserve"> </w:t>
      </w:r>
      <w:r w:rsidRPr="004D3B9A">
        <w:rPr>
          <w:lang w:val="pt-BR"/>
        </w:rPr>
        <w:t xml:space="preserve">da </w:t>
      </w:r>
      <w:r w:rsidR="00331955">
        <w:rPr>
          <w:lang w:val="pt-BR"/>
        </w:rPr>
        <w:t>Onda</w:t>
      </w:r>
      <w:r w:rsidRPr="004D3B9A">
        <w:rPr>
          <w:lang w:val="pt-BR"/>
        </w:rPr>
        <w:t xml:space="preserve"> 3, para que acontecesse em conjunto com o </w:t>
      </w:r>
      <w:r w:rsidR="00331955" w:rsidRPr="00331955">
        <w:rPr>
          <w:i/>
          <w:iCs/>
          <w:lang w:val="pt-BR"/>
        </w:rPr>
        <w:t xml:space="preserve">GO LIVE </w:t>
      </w:r>
      <w:r w:rsidRPr="004D3B9A">
        <w:rPr>
          <w:lang w:val="pt-BR"/>
        </w:rPr>
        <w:t xml:space="preserve">da solução de venda de </w:t>
      </w:r>
      <w:r w:rsidR="00331955">
        <w:rPr>
          <w:lang w:val="pt-BR"/>
        </w:rPr>
        <w:t>c</w:t>
      </w:r>
      <w:r w:rsidRPr="004D3B9A">
        <w:rPr>
          <w:lang w:val="pt-BR"/>
        </w:rPr>
        <w:t xml:space="preserve">ombo desenvolvida pela </w:t>
      </w:r>
      <w:proofErr w:type="spellStart"/>
      <w:r w:rsidRPr="004D3B9A">
        <w:rPr>
          <w:lang w:val="pt-BR"/>
        </w:rPr>
        <w:t>Brisanet</w:t>
      </w:r>
      <w:proofErr w:type="spellEnd"/>
      <w:r w:rsidRPr="004D3B9A">
        <w:rPr>
          <w:lang w:val="pt-BR"/>
        </w:rPr>
        <w:t>:</w:t>
      </w:r>
    </w:p>
    <w:p w14:paraId="63ADBA87" w14:textId="77777777" w:rsidR="00401FCA" w:rsidRPr="004D3B9A" w:rsidRDefault="00401FCA" w:rsidP="00401FCA">
      <w:pPr>
        <w:pStyle w:val="Imagem"/>
      </w:pPr>
      <w:r w:rsidRPr="004D3B9A">
        <w:drawing>
          <wp:inline distT="0" distB="0" distL="0" distR="0" wp14:anchorId="3D9D050E" wp14:editId="1F9303F2">
            <wp:extent cx="4699276" cy="1353971"/>
            <wp:effectExtent l="19050" t="19050" r="25400" b="17780"/>
            <wp:docPr id="1355886432"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6432" name="Imagem 10" descr="Texto&#10;&#10;O conteúdo gerado por IA pode estar incorre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07100" cy="1356225"/>
                    </a:xfrm>
                    <a:prstGeom prst="rect">
                      <a:avLst/>
                    </a:prstGeom>
                    <a:noFill/>
                    <a:ln>
                      <a:solidFill>
                        <a:schemeClr val="tx1"/>
                      </a:solidFill>
                    </a:ln>
                  </pic:spPr>
                </pic:pic>
              </a:graphicData>
            </a:graphic>
          </wp:inline>
        </w:drawing>
      </w:r>
    </w:p>
    <w:p w14:paraId="1AD9BB0A" w14:textId="254A5E58" w:rsidR="00401FCA" w:rsidRPr="004D3B9A" w:rsidRDefault="00401FCA" w:rsidP="00401FCA">
      <w:pPr>
        <w:pStyle w:val="PargrafodaLista"/>
        <w:rPr>
          <w:lang w:val="pt-BR"/>
        </w:rPr>
      </w:pPr>
      <w:r w:rsidRPr="004D3B9A">
        <w:rPr>
          <w:lang w:val="pt-BR"/>
        </w:rPr>
        <w:t xml:space="preserve">A acomodação da solicitação da </w:t>
      </w:r>
      <w:proofErr w:type="spellStart"/>
      <w:r w:rsidRPr="004D3B9A">
        <w:rPr>
          <w:lang w:val="pt-BR"/>
        </w:rPr>
        <w:t>Brisanet</w:t>
      </w:r>
      <w:proofErr w:type="spellEnd"/>
      <w:r w:rsidRPr="004D3B9A">
        <w:rPr>
          <w:lang w:val="pt-BR"/>
        </w:rPr>
        <w:t xml:space="preserve"> em data posterior, conforme cronograma abaixo, resultaria em uma série de custos </w:t>
      </w:r>
      <w:r w:rsidRPr="004D3B9A">
        <w:rPr>
          <w:lang w:val="pt-BR"/>
        </w:rPr>
        <w:lastRenderedPageBreak/>
        <w:t>adicionais, detalhados na SMD</w:t>
      </w:r>
      <w:r w:rsidR="00C86B29">
        <w:rPr>
          <w:lang w:val="pt-BR"/>
        </w:rPr>
        <w:t>-</w:t>
      </w:r>
      <w:r w:rsidRPr="004D3B9A">
        <w:rPr>
          <w:lang w:val="pt-BR"/>
        </w:rPr>
        <w:t>71, a qual foi aprovada pela autora por e-mail:</w:t>
      </w:r>
      <w:r w:rsidR="00C86B29">
        <w:rPr>
          <w:rStyle w:val="Refdenotaderodap"/>
          <w:lang w:val="pt-BR"/>
        </w:rPr>
        <w:footnoteReference w:id="90"/>
      </w:r>
    </w:p>
    <w:p w14:paraId="2DE93AFC" w14:textId="77777777" w:rsidR="00401FCA" w:rsidRPr="004D3B9A" w:rsidRDefault="00401FCA" w:rsidP="00C86B29">
      <w:pPr>
        <w:pStyle w:val="PargrafodaLista"/>
        <w:numPr>
          <w:ilvl w:val="0"/>
          <w:numId w:val="0"/>
        </w:numPr>
        <w:jc w:val="center"/>
        <w:rPr>
          <w:lang w:val="pt-BR"/>
        </w:rPr>
      </w:pPr>
      <w:r w:rsidRPr="004D3B9A">
        <w:rPr>
          <w:noProof/>
          <w:lang w:val="pt-BR"/>
        </w:rPr>
        <w:drawing>
          <wp:inline distT="0" distB="0" distL="0" distR="0" wp14:anchorId="312D99A1" wp14:editId="3D6B92C6">
            <wp:extent cx="5271770" cy="270510"/>
            <wp:effectExtent l="19050" t="19050" r="24130" b="15240"/>
            <wp:docPr id="180806833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1770" cy="270510"/>
                    </a:xfrm>
                    <a:prstGeom prst="rect">
                      <a:avLst/>
                    </a:prstGeom>
                    <a:noFill/>
                    <a:ln>
                      <a:solidFill>
                        <a:schemeClr val="tx1"/>
                      </a:solidFill>
                    </a:ln>
                  </pic:spPr>
                </pic:pic>
              </a:graphicData>
            </a:graphic>
          </wp:inline>
        </w:drawing>
      </w:r>
    </w:p>
    <w:p w14:paraId="6788B2E8" w14:textId="77777777" w:rsidR="00401FCA" w:rsidRPr="004D3B9A" w:rsidRDefault="00401FCA" w:rsidP="00C86B29">
      <w:pPr>
        <w:pStyle w:val="PargrafodaLista"/>
        <w:numPr>
          <w:ilvl w:val="0"/>
          <w:numId w:val="0"/>
        </w:numPr>
        <w:jc w:val="center"/>
        <w:rPr>
          <w:lang w:val="pt-BR"/>
        </w:rPr>
      </w:pPr>
      <w:r w:rsidRPr="004D3B9A">
        <w:rPr>
          <w:noProof/>
          <w:lang w:val="pt-BR"/>
        </w:rPr>
        <w:drawing>
          <wp:inline distT="0" distB="0" distL="0" distR="0" wp14:anchorId="62EA953D" wp14:editId="5C6C20CC">
            <wp:extent cx="5274310" cy="1025525"/>
            <wp:effectExtent l="19050" t="19050" r="21590" b="22225"/>
            <wp:docPr id="160367663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6633" name="Imagem 1" descr="Tabela&#10;&#10;O conteúdo gerado por IA pode estar incorreto."/>
                    <pic:cNvPicPr/>
                  </pic:nvPicPr>
                  <pic:blipFill>
                    <a:blip r:embed="rId111"/>
                    <a:stretch>
                      <a:fillRect/>
                    </a:stretch>
                  </pic:blipFill>
                  <pic:spPr>
                    <a:xfrm>
                      <a:off x="0" y="0"/>
                      <a:ext cx="5274310" cy="1025525"/>
                    </a:xfrm>
                    <a:prstGeom prst="rect">
                      <a:avLst/>
                    </a:prstGeom>
                    <a:ln>
                      <a:solidFill>
                        <a:schemeClr val="tx1"/>
                      </a:solidFill>
                    </a:ln>
                  </pic:spPr>
                </pic:pic>
              </a:graphicData>
            </a:graphic>
          </wp:inline>
        </w:drawing>
      </w:r>
    </w:p>
    <w:p w14:paraId="02445490" w14:textId="77777777" w:rsidR="00401FCA" w:rsidRPr="004D3B9A" w:rsidRDefault="00401FCA" w:rsidP="00C86B29">
      <w:pPr>
        <w:jc w:val="center"/>
        <w:rPr>
          <w:lang w:val="pt-BR"/>
        </w:rPr>
      </w:pPr>
      <w:r w:rsidRPr="004D3B9A">
        <w:rPr>
          <w:noProof/>
          <w:lang w:val="pt-BR"/>
        </w:rPr>
        <w:drawing>
          <wp:inline distT="0" distB="0" distL="0" distR="0" wp14:anchorId="3B331192" wp14:editId="3F7F6CBD">
            <wp:extent cx="4268178" cy="2775909"/>
            <wp:effectExtent l="19050" t="19050" r="18415" b="24765"/>
            <wp:docPr id="31193657"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657" name="Imagem 1" descr="Interface gráfica do usuário, Texto&#10;&#10;O conteúdo gerado por IA pode estar incorreto."/>
                    <pic:cNvPicPr/>
                  </pic:nvPicPr>
                  <pic:blipFill>
                    <a:blip r:embed="rId112"/>
                    <a:stretch>
                      <a:fillRect/>
                    </a:stretch>
                  </pic:blipFill>
                  <pic:spPr>
                    <a:xfrm>
                      <a:off x="0" y="0"/>
                      <a:ext cx="4273433" cy="2779326"/>
                    </a:xfrm>
                    <a:prstGeom prst="rect">
                      <a:avLst/>
                    </a:prstGeom>
                    <a:ln>
                      <a:solidFill>
                        <a:schemeClr val="tx1"/>
                      </a:solidFill>
                    </a:ln>
                  </pic:spPr>
                </pic:pic>
              </a:graphicData>
            </a:graphic>
          </wp:inline>
        </w:drawing>
      </w:r>
    </w:p>
    <w:p w14:paraId="126CC978" w14:textId="77777777" w:rsidR="00401FCA" w:rsidRPr="004D3B9A" w:rsidRDefault="00401FCA" w:rsidP="00401FCA">
      <w:pPr>
        <w:pStyle w:val="PargrafodaLista"/>
        <w:rPr>
          <w:lang w:val="pt-BR"/>
        </w:rPr>
      </w:pPr>
      <w:r w:rsidRPr="004D3B9A">
        <w:rPr>
          <w:lang w:val="pt-BR"/>
        </w:rPr>
        <w:t xml:space="preserve">A NF 7479, portanto, diz respeito a serviços aprovados pela </w:t>
      </w:r>
      <w:proofErr w:type="spellStart"/>
      <w:r w:rsidRPr="004D3B9A">
        <w:rPr>
          <w:lang w:val="pt-BR"/>
        </w:rPr>
        <w:t>Brisanet</w:t>
      </w:r>
      <w:proofErr w:type="spellEnd"/>
      <w:r w:rsidRPr="004D3B9A">
        <w:rPr>
          <w:lang w:val="pt-BR"/>
        </w:rPr>
        <w:t xml:space="preserve"> e realizados pela </w:t>
      </w:r>
      <w:proofErr w:type="spellStart"/>
      <w:r w:rsidRPr="004D3B9A">
        <w:rPr>
          <w:lang w:val="pt-BR"/>
        </w:rPr>
        <w:t>Seidor</w:t>
      </w:r>
      <w:proofErr w:type="spellEnd"/>
      <w:r w:rsidRPr="004D3B9A">
        <w:rPr>
          <w:lang w:val="pt-BR"/>
        </w:rPr>
        <w:t>, de modo que não há justificativa razoável para a recusa no pagamento dos respectivos valores, montante que deve ser acrescido de juros de mora e demais consectários legais.</w:t>
      </w:r>
    </w:p>
    <w:p w14:paraId="7279BA10" w14:textId="77777777" w:rsidR="00401FCA" w:rsidRPr="004D3B9A" w:rsidRDefault="00401FCA" w:rsidP="00401FCA">
      <w:pPr>
        <w:pStyle w:val="Ttulo2"/>
        <w:rPr>
          <w:u w:val="none"/>
          <w:lang w:val="pt-BR"/>
        </w:rPr>
      </w:pPr>
      <w:r w:rsidRPr="004D3B9A">
        <w:rPr>
          <w:lang w:val="pt-BR"/>
        </w:rPr>
        <w:t>NF 7524, valor de R$ 451.376,54 (Fim da estabilização)</w:t>
      </w:r>
    </w:p>
    <w:p w14:paraId="42E3F4DE" w14:textId="167B659E" w:rsidR="00401FCA" w:rsidRPr="004D3B9A" w:rsidRDefault="00401FCA" w:rsidP="00401FCA">
      <w:pPr>
        <w:pStyle w:val="PargrafodaLista"/>
        <w:rPr>
          <w:lang w:val="pt-BR"/>
        </w:rPr>
      </w:pPr>
      <w:r w:rsidRPr="004D3B9A">
        <w:rPr>
          <w:lang w:val="pt-BR"/>
        </w:rPr>
        <w:t>A NF 7524</w:t>
      </w:r>
      <w:r w:rsidR="00C86B29">
        <w:rPr>
          <w:rStyle w:val="Refdenotaderodap"/>
          <w:lang w:val="pt-BR"/>
        </w:rPr>
        <w:footnoteReference w:id="91"/>
      </w:r>
      <w:r w:rsidRPr="004D3B9A">
        <w:rPr>
          <w:lang w:val="pt-BR"/>
        </w:rPr>
        <w:t xml:space="preserve">, também relativa ao Contrato de Implementação, relativa ao mês de junho de 2024, além dos custos inerentes ao projeto, </w:t>
      </w:r>
      <w:r w:rsidRPr="004D3B9A">
        <w:rPr>
          <w:lang w:val="pt-BR"/>
        </w:rPr>
        <w:lastRenderedPageBreak/>
        <w:t>considera parcelas dos custos decorrentes das modificações gerais promovidas por meio da SMD</w:t>
      </w:r>
      <w:r w:rsidR="00FA7785">
        <w:rPr>
          <w:lang w:val="pt-BR"/>
        </w:rPr>
        <w:t>-</w:t>
      </w:r>
      <w:r w:rsidRPr="004D3B9A">
        <w:rPr>
          <w:lang w:val="pt-BR"/>
        </w:rPr>
        <w:t>11</w:t>
      </w:r>
      <w:r w:rsidR="00FA7785">
        <w:rPr>
          <w:rStyle w:val="Refdenotaderodap"/>
          <w:lang w:val="pt-BR"/>
        </w:rPr>
        <w:footnoteReference w:id="92"/>
      </w:r>
      <w:r w:rsidRPr="004D3B9A">
        <w:rPr>
          <w:lang w:val="pt-BR"/>
        </w:rPr>
        <w:t xml:space="preserve"> e os valores a título de horas extras pela equipe da </w:t>
      </w:r>
      <w:proofErr w:type="spellStart"/>
      <w:r w:rsidRPr="004D3B9A">
        <w:rPr>
          <w:lang w:val="pt-BR"/>
        </w:rPr>
        <w:t>Seidor</w:t>
      </w:r>
      <w:proofErr w:type="spellEnd"/>
      <w:r w:rsidRPr="004D3B9A">
        <w:rPr>
          <w:lang w:val="pt-BR"/>
        </w:rPr>
        <w:t xml:space="preserve"> no atendimento à solicitação de mudança feita pela própria </w:t>
      </w:r>
      <w:proofErr w:type="spellStart"/>
      <w:r w:rsidRPr="004D3B9A">
        <w:rPr>
          <w:lang w:val="pt-BR"/>
        </w:rPr>
        <w:t>Brisanet</w:t>
      </w:r>
      <w:proofErr w:type="spellEnd"/>
      <w:r w:rsidRPr="004D3B9A">
        <w:rPr>
          <w:lang w:val="pt-BR"/>
        </w:rPr>
        <w:t xml:space="preserve"> (SMD</w:t>
      </w:r>
      <w:r w:rsidR="00020CDF">
        <w:rPr>
          <w:lang w:val="pt-BR"/>
        </w:rPr>
        <w:t>-</w:t>
      </w:r>
      <w:r w:rsidRPr="004D3B9A">
        <w:rPr>
          <w:lang w:val="pt-BR"/>
        </w:rPr>
        <w:t>74) para atuação no teste integrado:</w:t>
      </w:r>
    </w:p>
    <w:p w14:paraId="3E35C8A2" w14:textId="77777777" w:rsidR="00401FCA" w:rsidRPr="004D3B9A" w:rsidRDefault="00401FCA" w:rsidP="00401FCA">
      <w:pPr>
        <w:pStyle w:val="Imagem"/>
      </w:pPr>
      <w:r w:rsidRPr="004D3B9A">
        <w:drawing>
          <wp:inline distT="0" distB="0" distL="0" distR="0" wp14:anchorId="78A95B77" wp14:editId="1426CE8F">
            <wp:extent cx="4420176" cy="1229305"/>
            <wp:effectExtent l="19050" t="19050" r="19050" b="28575"/>
            <wp:docPr id="727136924"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36924" name="Imagem 1" descr="Interface gráfica do usuário, Texto, Aplicativo, Email&#10;&#10;O conteúdo gerado por IA pode estar incorreto."/>
                    <pic:cNvPicPr/>
                  </pic:nvPicPr>
                  <pic:blipFill>
                    <a:blip r:embed="rId113"/>
                    <a:stretch>
                      <a:fillRect/>
                    </a:stretch>
                  </pic:blipFill>
                  <pic:spPr>
                    <a:xfrm>
                      <a:off x="0" y="0"/>
                      <a:ext cx="4447638" cy="1236943"/>
                    </a:xfrm>
                    <a:prstGeom prst="rect">
                      <a:avLst/>
                    </a:prstGeom>
                    <a:ln>
                      <a:solidFill>
                        <a:schemeClr val="tx1"/>
                      </a:solidFill>
                    </a:ln>
                  </pic:spPr>
                </pic:pic>
              </a:graphicData>
            </a:graphic>
          </wp:inline>
        </w:drawing>
      </w:r>
    </w:p>
    <w:p w14:paraId="305EBC7B" w14:textId="77777777" w:rsidR="00401FCA" w:rsidRPr="004D3B9A" w:rsidRDefault="00401FCA" w:rsidP="00401FCA">
      <w:pPr>
        <w:pStyle w:val="Imagem"/>
      </w:pPr>
      <w:r w:rsidRPr="004D3B9A">
        <w:drawing>
          <wp:inline distT="0" distB="0" distL="0" distR="0" wp14:anchorId="2FCEEDD6" wp14:editId="3086F2D3">
            <wp:extent cx="4450522" cy="801587"/>
            <wp:effectExtent l="19050" t="19050" r="26670" b="17780"/>
            <wp:docPr id="1000841907"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1907" name="Imagem 1" descr="Interface gráfica do usuário, Texto&#10;&#10;O conteúdo gerado por IA pode estar incorreto."/>
                    <pic:cNvPicPr/>
                  </pic:nvPicPr>
                  <pic:blipFill>
                    <a:blip r:embed="rId114"/>
                    <a:stretch>
                      <a:fillRect/>
                    </a:stretch>
                  </pic:blipFill>
                  <pic:spPr>
                    <a:xfrm>
                      <a:off x="0" y="0"/>
                      <a:ext cx="4473159" cy="805664"/>
                    </a:xfrm>
                    <a:prstGeom prst="rect">
                      <a:avLst/>
                    </a:prstGeom>
                    <a:ln>
                      <a:solidFill>
                        <a:schemeClr val="tx1"/>
                      </a:solidFill>
                    </a:ln>
                  </pic:spPr>
                </pic:pic>
              </a:graphicData>
            </a:graphic>
          </wp:inline>
        </w:drawing>
      </w:r>
    </w:p>
    <w:p w14:paraId="3D71750E" w14:textId="2DC21769" w:rsidR="00401FCA" w:rsidRPr="004D3B9A" w:rsidRDefault="00401FCA" w:rsidP="00401FCA">
      <w:pPr>
        <w:pStyle w:val="PargrafodaLista"/>
        <w:jc w:val="left"/>
        <w:rPr>
          <w:lang w:val="pt-BR"/>
        </w:rPr>
      </w:pPr>
      <w:r w:rsidRPr="004D3B9A">
        <w:rPr>
          <w:lang w:val="pt-BR"/>
        </w:rPr>
        <w:t xml:space="preserve">Essa cobrança foi autorizada pela </w:t>
      </w:r>
      <w:proofErr w:type="spellStart"/>
      <w:r w:rsidRPr="004D3B9A">
        <w:rPr>
          <w:lang w:val="pt-BR"/>
        </w:rPr>
        <w:t>Brisanet</w:t>
      </w:r>
      <w:proofErr w:type="spellEnd"/>
      <w:r w:rsidRPr="004D3B9A">
        <w:rPr>
          <w:lang w:val="pt-BR"/>
        </w:rPr>
        <w:t xml:space="preserve"> em e-mail enviado pelo seu diretor, sr. </w:t>
      </w:r>
      <w:proofErr w:type="spellStart"/>
      <w:r w:rsidRPr="004D3B9A">
        <w:rPr>
          <w:lang w:val="pt-BR"/>
        </w:rPr>
        <w:t>Julierme</w:t>
      </w:r>
      <w:proofErr w:type="spellEnd"/>
      <w:r w:rsidRPr="004D3B9A">
        <w:rPr>
          <w:lang w:val="pt-BR"/>
        </w:rPr>
        <w:t xml:space="preserve"> Arrais, em 17/06/2024:</w:t>
      </w:r>
      <w:r w:rsidR="00020CDF">
        <w:rPr>
          <w:rStyle w:val="Refdenotaderodap"/>
          <w:lang w:val="pt-BR"/>
        </w:rPr>
        <w:footnoteReference w:id="93"/>
      </w:r>
    </w:p>
    <w:p w14:paraId="44A460AB" w14:textId="77777777" w:rsidR="00401FCA" w:rsidRPr="004D3B9A" w:rsidRDefault="00401FCA" w:rsidP="00401FCA">
      <w:pPr>
        <w:pStyle w:val="Imagem"/>
      </w:pPr>
      <w:r w:rsidRPr="004D3B9A">
        <w:drawing>
          <wp:inline distT="0" distB="0" distL="0" distR="0" wp14:anchorId="441E5873" wp14:editId="660B1668">
            <wp:extent cx="4457947" cy="2258348"/>
            <wp:effectExtent l="19050" t="19050" r="19050" b="27940"/>
            <wp:docPr id="859553151" name="Imagem 12"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53151" name="Imagem 12" descr="Interface gráfica do usuário, Texto&#10;&#10;O conteúdo gerado por IA pode estar incorret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61510" cy="2260153"/>
                    </a:xfrm>
                    <a:prstGeom prst="rect">
                      <a:avLst/>
                    </a:prstGeom>
                    <a:noFill/>
                    <a:ln>
                      <a:solidFill>
                        <a:schemeClr val="tx1"/>
                      </a:solidFill>
                    </a:ln>
                  </pic:spPr>
                </pic:pic>
              </a:graphicData>
            </a:graphic>
          </wp:inline>
        </w:drawing>
      </w:r>
    </w:p>
    <w:p w14:paraId="711D5E01" w14:textId="77777777" w:rsidR="00401FCA" w:rsidRPr="004D3B9A" w:rsidRDefault="00401FCA" w:rsidP="00401FCA">
      <w:pPr>
        <w:pStyle w:val="Imagem"/>
      </w:pPr>
      <w:r w:rsidRPr="004D3B9A">
        <w:lastRenderedPageBreak/>
        <w:drawing>
          <wp:inline distT="0" distB="0" distL="0" distR="0" wp14:anchorId="798D7A74" wp14:editId="55DA3078">
            <wp:extent cx="4417619" cy="2324776"/>
            <wp:effectExtent l="19050" t="19050" r="21590" b="18415"/>
            <wp:docPr id="1256303433" name="Imagem 1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03433" name="Imagem 13" descr="Texto&#10;&#10;O conteúdo gerado por IA pode estar incorret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5441" cy="2334155"/>
                    </a:xfrm>
                    <a:prstGeom prst="rect">
                      <a:avLst/>
                    </a:prstGeom>
                    <a:noFill/>
                    <a:ln>
                      <a:solidFill>
                        <a:schemeClr val="tx1"/>
                      </a:solidFill>
                    </a:ln>
                  </pic:spPr>
                </pic:pic>
              </a:graphicData>
            </a:graphic>
          </wp:inline>
        </w:drawing>
      </w:r>
    </w:p>
    <w:p w14:paraId="0EAC3D0F" w14:textId="77777777" w:rsidR="00401FCA" w:rsidRPr="004D3B9A" w:rsidRDefault="00401FCA" w:rsidP="00401FCA">
      <w:pPr>
        <w:pStyle w:val="PargrafodaLista"/>
        <w:rPr>
          <w:lang w:val="pt-BR"/>
        </w:rPr>
      </w:pPr>
      <w:r w:rsidRPr="004D3B9A">
        <w:rPr>
          <w:lang w:val="pt-BR"/>
        </w:rPr>
        <w:t xml:space="preserve">A concordância da </w:t>
      </w:r>
      <w:proofErr w:type="spellStart"/>
      <w:r w:rsidRPr="004D3B9A">
        <w:rPr>
          <w:lang w:val="pt-BR"/>
        </w:rPr>
        <w:t>Brisanet</w:t>
      </w:r>
      <w:proofErr w:type="spellEnd"/>
      <w:r w:rsidRPr="004D3B9A">
        <w:rPr>
          <w:lang w:val="pt-BR"/>
        </w:rPr>
        <w:t xml:space="preserve">, portanto, deixa claro que os serviços foram prestados pela </w:t>
      </w:r>
      <w:proofErr w:type="spellStart"/>
      <w:r w:rsidRPr="004D3B9A">
        <w:rPr>
          <w:lang w:val="pt-BR"/>
        </w:rPr>
        <w:t>Seidor</w:t>
      </w:r>
      <w:proofErr w:type="spellEnd"/>
      <w:r w:rsidRPr="004D3B9A">
        <w:rPr>
          <w:lang w:val="pt-BR"/>
        </w:rPr>
        <w:t xml:space="preserve">, não havendo qualquer justificativa da </w:t>
      </w:r>
      <w:proofErr w:type="spellStart"/>
      <w:r w:rsidRPr="004D3B9A">
        <w:rPr>
          <w:lang w:val="pt-BR"/>
        </w:rPr>
        <w:t>Brisanet</w:t>
      </w:r>
      <w:proofErr w:type="spellEnd"/>
      <w:r w:rsidRPr="004D3B9A">
        <w:rPr>
          <w:lang w:val="pt-BR"/>
        </w:rPr>
        <w:t xml:space="preserve"> para não arcar com os respectivos valores. </w:t>
      </w:r>
    </w:p>
    <w:p w14:paraId="00AF231F" w14:textId="77777777" w:rsidR="00401FCA" w:rsidRPr="004D3B9A" w:rsidRDefault="00401FCA" w:rsidP="00401FCA">
      <w:pPr>
        <w:pStyle w:val="Ttulo2"/>
        <w:rPr>
          <w:u w:val="none"/>
          <w:lang w:val="pt-BR"/>
        </w:rPr>
      </w:pPr>
      <w:r w:rsidRPr="004D3B9A">
        <w:rPr>
          <w:lang w:val="pt-BR"/>
        </w:rPr>
        <w:t>NF 7670, valor de R$ 713.622,31 (Suporte AMS JUN/2024)</w:t>
      </w:r>
    </w:p>
    <w:p w14:paraId="59E3185A" w14:textId="3573FB0B" w:rsidR="00401FCA" w:rsidRPr="004D3B9A" w:rsidRDefault="00401FCA" w:rsidP="00401FCA">
      <w:pPr>
        <w:pStyle w:val="PargrafodaLista"/>
        <w:rPr>
          <w:lang w:val="pt-BR"/>
        </w:rPr>
      </w:pPr>
      <w:r w:rsidRPr="004D3B9A">
        <w:rPr>
          <w:lang w:val="pt-BR"/>
        </w:rPr>
        <w:t xml:space="preserve">Em relação aos valores pela atuação da </w:t>
      </w:r>
      <w:proofErr w:type="spellStart"/>
      <w:r w:rsidRPr="004D3B9A">
        <w:rPr>
          <w:lang w:val="pt-BR"/>
        </w:rPr>
        <w:t>Seidor</w:t>
      </w:r>
      <w:proofErr w:type="spellEnd"/>
      <w:r w:rsidRPr="004D3B9A">
        <w:rPr>
          <w:lang w:val="pt-BR"/>
        </w:rPr>
        <w:t xml:space="preserve"> no mês de junho de 2024 no âmbito do contrato </w:t>
      </w:r>
      <w:proofErr w:type="spellStart"/>
      <w:r w:rsidRPr="004D3B9A">
        <w:rPr>
          <w:i/>
          <w:iCs/>
          <w:lang w:val="pt-BR"/>
        </w:rPr>
        <w:t>Smart</w:t>
      </w:r>
      <w:proofErr w:type="spellEnd"/>
      <w:r w:rsidRPr="004D3B9A">
        <w:rPr>
          <w:i/>
          <w:iCs/>
          <w:lang w:val="pt-BR"/>
        </w:rPr>
        <w:t xml:space="preserve"> </w:t>
      </w:r>
      <w:proofErr w:type="spellStart"/>
      <w:r w:rsidRPr="004D3B9A">
        <w:rPr>
          <w:i/>
          <w:iCs/>
          <w:lang w:val="pt-BR"/>
        </w:rPr>
        <w:t>Attention</w:t>
      </w:r>
      <w:proofErr w:type="spellEnd"/>
      <w:r w:rsidR="000B521B">
        <w:rPr>
          <w:rStyle w:val="Refdenotaderodap"/>
          <w:i/>
          <w:iCs/>
          <w:lang w:val="pt-BR"/>
        </w:rPr>
        <w:footnoteReference w:id="94"/>
      </w:r>
      <w:r w:rsidRPr="004D3B9A">
        <w:rPr>
          <w:lang w:val="pt-BR"/>
        </w:rPr>
        <w:t xml:space="preserve">, igualmente a </w:t>
      </w:r>
      <w:proofErr w:type="spellStart"/>
      <w:r w:rsidRPr="004D3B9A">
        <w:rPr>
          <w:lang w:val="pt-BR"/>
        </w:rPr>
        <w:t>Brisanet</w:t>
      </w:r>
      <w:proofErr w:type="spellEnd"/>
      <w:r w:rsidRPr="004D3B9A">
        <w:rPr>
          <w:lang w:val="pt-BR"/>
        </w:rPr>
        <w:t xml:space="preserve">, conforme e-mail enviado pelo sr. Tiago </w:t>
      </w:r>
      <w:proofErr w:type="spellStart"/>
      <w:r w:rsidRPr="004D3B9A">
        <w:rPr>
          <w:lang w:val="pt-BR"/>
        </w:rPr>
        <w:t>Fakeiti</w:t>
      </w:r>
      <w:proofErr w:type="spellEnd"/>
      <w:r w:rsidRPr="004D3B9A">
        <w:rPr>
          <w:lang w:val="pt-BR"/>
        </w:rPr>
        <w:t>, autorizou expressamente a emissão das notas fiscais:</w:t>
      </w:r>
    </w:p>
    <w:p w14:paraId="782A2875" w14:textId="77777777" w:rsidR="00401FCA" w:rsidRPr="004D3B9A" w:rsidRDefault="00401FCA" w:rsidP="00401FCA">
      <w:pPr>
        <w:pStyle w:val="Imagem"/>
      </w:pPr>
      <w:r w:rsidRPr="004D3B9A">
        <w:drawing>
          <wp:inline distT="0" distB="0" distL="0" distR="0" wp14:anchorId="5D52AE45" wp14:editId="2E82473C">
            <wp:extent cx="3914251" cy="2314575"/>
            <wp:effectExtent l="19050" t="19050" r="10160" b="9525"/>
            <wp:docPr id="999165536" name="Imagem 15"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5536" name="Imagem 15" descr="Interface gráfica do usuário, Texto, Aplicativo, Email&#10;&#10;O conteúdo gerado por IA pode estar incorret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18493" cy="2317083"/>
                    </a:xfrm>
                    <a:prstGeom prst="rect">
                      <a:avLst/>
                    </a:prstGeom>
                    <a:noFill/>
                    <a:ln>
                      <a:solidFill>
                        <a:schemeClr val="tx1"/>
                      </a:solidFill>
                    </a:ln>
                  </pic:spPr>
                </pic:pic>
              </a:graphicData>
            </a:graphic>
          </wp:inline>
        </w:drawing>
      </w:r>
    </w:p>
    <w:p w14:paraId="045F0E2A" w14:textId="77777777" w:rsidR="00401FCA" w:rsidRPr="004D3B9A" w:rsidRDefault="00401FCA" w:rsidP="00401FCA">
      <w:pPr>
        <w:pStyle w:val="Imagem"/>
      </w:pPr>
      <w:r w:rsidRPr="004D3B9A">
        <w:lastRenderedPageBreak/>
        <w:drawing>
          <wp:inline distT="0" distB="0" distL="0" distR="0" wp14:anchorId="05F745A3" wp14:editId="56F381E4">
            <wp:extent cx="3919220" cy="2820705"/>
            <wp:effectExtent l="19050" t="19050" r="24130" b="17780"/>
            <wp:docPr id="330324820" name="Imagem 14"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24820" name="Imagem 14" descr="Interface gráfica do usuário, Texto, Aplicativo, Email&#10;&#10;O conteúdo gerado por IA pode estar incorret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1094" cy="2829251"/>
                    </a:xfrm>
                    <a:prstGeom prst="rect">
                      <a:avLst/>
                    </a:prstGeom>
                    <a:noFill/>
                    <a:ln>
                      <a:solidFill>
                        <a:schemeClr val="tx1"/>
                      </a:solidFill>
                    </a:ln>
                  </pic:spPr>
                </pic:pic>
              </a:graphicData>
            </a:graphic>
          </wp:inline>
        </w:drawing>
      </w:r>
    </w:p>
    <w:p w14:paraId="4DAF05E6" w14:textId="09447DF1" w:rsidR="00401FCA" w:rsidRPr="004D3B9A" w:rsidRDefault="00401FCA" w:rsidP="00401FCA">
      <w:pPr>
        <w:pStyle w:val="PargrafodaLista"/>
        <w:rPr>
          <w:lang w:val="pt-BR"/>
        </w:rPr>
      </w:pPr>
      <w:r w:rsidRPr="004D3B9A">
        <w:rPr>
          <w:lang w:val="pt-BR"/>
        </w:rPr>
        <w:t xml:space="preserve">Fica claro, portanto, que é devido pela </w:t>
      </w:r>
      <w:proofErr w:type="spellStart"/>
      <w:r w:rsidRPr="004D3B9A">
        <w:rPr>
          <w:lang w:val="pt-BR"/>
        </w:rPr>
        <w:t>Brisanet</w:t>
      </w:r>
      <w:proofErr w:type="spellEnd"/>
      <w:r w:rsidRPr="004D3B9A">
        <w:rPr>
          <w:lang w:val="pt-BR"/>
        </w:rPr>
        <w:t xml:space="preserve"> o pagamento dos valores relativos aos serviços cobrados na NF 7670</w:t>
      </w:r>
      <w:r w:rsidR="000B521B">
        <w:rPr>
          <w:rStyle w:val="Refdenotaderodap"/>
          <w:lang w:val="pt-BR"/>
        </w:rPr>
        <w:footnoteReference w:id="95"/>
      </w:r>
      <w:r w:rsidRPr="004D3B9A">
        <w:rPr>
          <w:lang w:val="pt-BR"/>
        </w:rPr>
        <w:t xml:space="preserve"> e que a sua recusa é indevida, uma vez que a autora já havia aprovado a emissão das faturas pela </w:t>
      </w:r>
      <w:proofErr w:type="spellStart"/>
      <w:r w:rsidRPr="004D3B9A">
        <w:rPr>
          <w:lang w:val="pt-BR"/>
        </w:rPr>
        <w:t>Seidor</w:t>
      </w:r>
      <w:proofErr w:type="spellEnd"/>
      <w:r w:rsidRPr="004D3B9A">
        <w:rPr>
          <w:lang w:val="pt-BR"/>
        </w:rPr>
        <w:t xml:space="preserve">, o que comprova o comportamento contraditório por parte da </w:t>
      </w:r>
      <w:proofErr w:type="spellStart"/>
      <w:r w:rsidRPr="004D3B9A">
        <w:rPr>
          <w:lang w:val="pt-BR"/>
        </w:rPr>
        <w:t>Brisanet</w:t>
      </w:r>
      <w:proofErr w:type="spellEnd"/>
      <w:r w:rsidRPr="004D3B9A">
        <w:rPr>
          <w:lang w:val="pt-BR"/>
        </w:rPr>
        <w:t>.</w:t>
      </w:r>
    </w:p>
    <w:p w14:paraId="4E821B93" w14:textId="77777777" w:rsidR="00401FCA" w:rsidRPr="004D3B9A" w:rsidRDefault="00401FCA" w:rsidP="00401FCA">
      <w:pPr>
        <w:pStyle w:val="Ttulo2"/>
        <w:rPr>
          <w:u w:val="none"/>
          <w:lang w:val="pt-BR"/>
        </w:rPr>
      </w:pPr>
      <w:r w:rsidRPr="004D3B9A">
        <w:rPr>
          <w:lang w:val="pt-BR"/>
        </w:rPr>
        <w:t>NF 7725, valor de R$ 586.662,25 (Suporte AMS JUL/2024)</w:t>
      </w:r>
    </w:p>
    <w:p w14:paraId="7068BA21" w14:textId="53C92334" w:rsidR="00401FCA" w:rsidRPr="004D3B9A" w:rsidRDefault="00401FCA" w:rsidP="00401FCA">
      <w:pPr>
        <w:pStyle w:val="PargrafodaLista"/>
        <w:rPr>
          <w:lang w:val="pt-BR"/>
        </w:rPr>
      </w:pPr>
      <w:r w:rsidRPr="004D3B9A">
        <w:rPr>
          <w:lang w:val="pt-BR"/>
        </w:rPr>
        <w:t xml:space="preserve">Em relação aos serviços prestados pela ré em julho de 2024, relativos ao contrato </w:t>
      </w:r>
      <w:proofErr w:type="spellStart"/>
      <w:r w:rsidRPr="004D3B9A">
        <w:rPr>
          <w:i/>
          <w:iCs/>
          <w:lang w:val="pt-BR"/>
        </w:rPr>
        <w:t>Smart</w:t>
      </w:r>
      <w:proofErr w:type="spellEnd"/>
      <w:r w:rsidRPr="004D3B9A">
        <w:rPr>
          <w:i/>
          <w:iCs/>
          <w:lang w:val="pt-BR"/>
        </w:rPr>
        <w:t xml:space="preserve"> </w:t>
      </w:r>
      <w:proofErr w:type="spellStart"/>
      <w:r w:rsidRPr="004D3B9A">
        <w:rPr>
          <w:i/>
          <w:iCs/>
          <w:lang w:val="pt-BR"/>
        </w:rPr>
        <w:t>Attention</w:t>
      </w:r>
      <w:proofErr w:type="spellEnd"/>
      <w:r w:rsidRPr="004D3B9A">
        <w:rPr>
          <w:lang w:val="pt-BR"/>
        </w:rPr>
        <w:t>,</w:t>
      </w:r>
      <w:r w:rsidR="00605A16">
        <w:rPr>
          <w:rStyle w:val="Refdenotaderodap"/>
          <w:lang w:val="pt-BR"/>
        </w:rPr>
        <w:footnoteReference w:id="96"/>
      </w:r>
      <w:r w:rsidRPr="004D3B9A">
        <w:rPr>
          <w:lang w:val="pt-BR"/>
        </w:rPr>
        <w:t xml:space="preserve"> cobrados por meio da NF 7725,</w:t>
      </w:r>
      <w:r w:rsidR="00605A16">
        <w:rPr>
          <w:rStyle w:val="Refdenotaderodap"/>
          <w:lang w:val="pt-BR"/>
        </w:rPr>
        <w:footnoteReference w:id="97"/>
      </w:r>
      <w:r w:rsidRPr="004D3B9A">
        <w:rPr>
          <w:lang w:val="pt-BR"/>
        </w:rPr>
        <w:t xml:space="preserve"> igualmente a recusa de pagamento pela </w:t>
      </w:r>
      <w:proofErr w:type="spellStart"/>
      <w:r w:rsidRPr="004D3B9A">
        <w:rPr>
          <w:lang w:val="pt-BR"/>
        </w:rPr>
        <w:t>Brisanet</w:t>
      </w:r>
      <w:proofErr w:type="spellEnd"/>
      <w:r w:rsidRPr="004D3B9A">
        <w:rPr>
          <w:lang w:val="pt-BR"/>
        </w:rPr>
        <w:t xml:space="preserve"> é injustificada. A autora, por meio do seu coordenador de TI, sr. Tiago </w:t>
      </w:r>
      <w:proofErr w:type="spellStart"/>
      <w:r w:rsidRPr="004D3B9A">
        <w:rPr>
          <w:lang w:val="pt-BR"/>
        </w:rPr>
        <w:t>Fakeiti</w:t>
      </w:r>
      <w:proofErr w:type="spellEnd"/>
      <w:r w:rsidRPr="004D3B9A">
        <w:rPr>
          <w:lang w:val="pt-BR"/>
        </w:rPr>
        <w:t xml:space="preserve">, já havia autorizado o pagamento dos valores ainda em 12/08/2024, após ter solicitado esclarecimentos à </w:t>
      </w:r>
      <w:proofErr w:type="spellStart"/>
      <w:r w:rsidRPr="004D3B9A">
        <w:rPr>
          <w:lang w:val="pt-BR"/>
        </w:rPr>
        <w:t>Seidor</w:t>
      </w:r>
      <w:proofErr w:type="spellEnd"/>
      <w:r w:rsidRPr="004D3B9A">
        <w:rPr>
          <w:lang w:val="pt-BR"/>
        </w:rPr>
        <w:t>:</w:t>
      </w:r>
    </w:p>
    <w:p w14:paraId="7CB97B1F" w14:textId="77777777" w:rsidR="00401FCA" w:rsidRPr="004D3B9A" w:rsidRDefault="00401FCA" w:rsidP="00401FCA">
      <w:pPr>
        <w:pStyle w:val="Imagem"/>
      </w:pPr>
      <w:r w:rsidRPr="004D3B9A">
        <w:lastRenderedPageBreak/>
        <w:drawing>
          <wp:inline distT="0" distB="0" distL="0" distR="0" wp14:anchorId="34B06B7F" wp14:editId="56CAF167">
            <wp:extent cx="5267325" cy="2571750"/>
            <wp:effectExtent l="19050" t="19050" r="28575" b="19050"/>
            <wp:docPr id="226992738" name="Imagem 16"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2738" name="Imagem 16" descr="Interface gráfica do usuário, Texto, Aplicativo, Email&#10;&#10;O conteúdo gerado por IA pode estar incorret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solidFill>
                        <a:schemeClr val="tx1"/>
                      </a:solidFill>
                    </a:ln>
                  </pic:spPr>
                </pic:pic>
              </a:graphicData>
            </a:graphic>
          </wp:inline>
        </w:drawing>
      </w:r>
    </w:p>
    <w:p w14:paraId="72B54D45" w14:textId="77777777" w:rsidR="00401FCA" w:rsidRPr="004D3B9A" w:rsidRDefault="00401FCA" w:rsidP="00401FCA">
      <w:pPr>
        <w:pStyle w:val="PargrafodaLista"/>
        <w:rPr>
          <w:lang w:val="pt-BR"/>
        </w:rPr>
      </w:pPr>
      <w:r w:rsidRPr="004D3B9A">
        <w:rPr>
          <w:lang w:val="pt-BR"/>
        </w:rPr>
        <w:t xml:space="preserve">A recusa da </w:t>
      </w:r>
      <w:proofErr w:type="spellStart"/>
      <w:r w:rsidRPr="004D3B9A">
        <w:rPr>
          <w:lang w:val="pt-BR"/>
        </w:rPr>
        <w:t>Brisanet</w:t>
      </w:r>
      <w:proofErr w:type="spellEnd"/>
      <w:r w:rsidRPr="004D3B9A">
        <w:rPr>
          <w:lang w:val="pt-BR"/>
        </w:rPr>
        <w:t xml:space="preserve">, portanto, nada mais é do que manifestação do seu comportamento contraditório e uma evidência de que a presente ação é uma tentativa de deixar de pagar o que é devido e de se locupletar às custas da </w:t>
      </w:r>
      <w:proofErr w:type="spellStart"/>
      <w:r w:rsidRPr="004D3B9A">
        <w:rPr>
          <w:lang w:val="pt-BR"/>
        </w:rPr>
        <w:t>Seidor</w:t>
      </w:r>
      <w:proofErr w:type="spellEnd"/>
      <w:r w:rsidRPr="004D3B9A">
        <w:rPr>
          <w:lang w:val="pt-BR"/>
        </w:rPr>
        <w:t>, o que não se pode admitir.</w:t>
      </w:r>
    </w:p>
    <w:p w14:paraId="30623765" w14:textId="77777777" w:rsidR="00401FCA" w:rsidRPr="004D3B9A" w:rsidRDefault="00401FCA" w:rsidP="00401FCA">
      <w:pPr>
        <w:pStyle w:val="Ttulo2"/>
        <w:rPr>
          <w:lang w:val="pt-BR"/>
        </w:rPr>
      </w:pPr>
      <w:r w:rsidRPr="004D3B9A">
        <w:rPr>
          <w:lang w:val="pt-BR"/>
        </w:rPr>
        <w:t>NF 7783, valor de R$ 44.250,00 (</w:t>
      </w:r>
      <w:proofErr w:type="spellStart"/>
      <w:r w:rsidRPr="004D3B9A">
        <w:rPr>
          <w:lang w:val="pt-BR"/>
        </w:rPr>
        <w:t>Bodyshop</w:t>
      </w:r>
      <w:proofErr w:type="spellEnd"/>
      <w:r w:rsidRPr="004D3B9A">
        <w:rPr>
          <w:lang w:val="pt-BR"/>
        </w:rPr>
        <w:t>)</w:t>
      </w:r>
    </w:p>
    <w:p w14:paraId="42F3E3C0" w14:textId="38DE8AC0" w:rsidR="00401FCA" w:rsidRPr="004D3B9A" w:rsidRDefault="00401FCA" w:rsidP="00401FCA">
      <w:pPr>
        <w:pStyle w:val="PargrafodaLista"/>
        <w:rPr>
          <w:lang w:val="pt-BR"/>
        </w:rPr>
      </w:pPr>
      <w:r w:rsidRPr="004D3B9A">
        <w:rPr>
          <w:lang w:val="pt-BR"/>
        </w:rPr>
        <w:t xml:space="preserve">Acerca dos valores relativos aos serviços prestados pela equipe da </w:t>
      </w:r>
      <w:proofErr w:type="spellStart"/>
      <w:r w:rsidRPr="004D3B9A">
        <w:rPr>
          <w:lang w:val="pt-BR"/>
        </w:rPr>
        <w:t>Seidor</w:t>
      </w:r>
      <w:proofErr w:type="spellEnd"/>
      <w:r w:rsidRPr="004D3B9A">
        <w:rPr>
          <w:lang w:val="pt-BR"/>
        </w:rPr>
        <w:t xml:space="preserve"> no mês de setembro de 2024 (</w:t>
      </w:r>
      <w:r w:rsidR="00605A16">
        <w:rPr>
          <w:lang w:val="pt-BR"/>
        </w:rPr>
        <w:t>C</w:t>
      </w:r>
      <w:r w:rsidRPr="004D3B9A">
        <w:rPr>
          <w:lang w:val="pt-BR"/>
        </w:rPr>
        <w:t>ontrato</w:t>
      </w:r>
      <w:r w:rsidR="00605A16">
        <w:rPr>
          <w:lang w:val="pt-BR"/>
        </w:rPr>
        <w:t xml:space="preserve"> de</w:t>
      </w:r>
      <w:r w:rsidRPr="004D3B9A">
        <w:rPr>
          <w:lang w:val="pt-BR"/>
        </w:rPr>
        <w:t xml:space="preserve"> </w:t>
      </w:r>
      <w:proofErr w:type="spellStart"/>
      <w:r w:rsidRPr="004D3B9A">
        <w:rPr>
          <w:i/>
          <w:iCs/>
          <w:lang w:val="pt-BR"/>
        </w:rPr>
        <w:t>Smart</w:t>
      </w:r>
      <w:proofErr w:type="spellEnd"/>
      <w:r w:rsidRPr="004D3B9A">
        <w:rPr>
          <w:i/>
          <w:iCs/>
          <w:lang w:val="pt-BR"/>
        </w:rPr>
        <w:t xml:space="preserve"> </w:t>
      </w:r>
      <w:proofErr w:type="spellStart"/>
      <w:r w:rsidRPr="004D3B9A">
        <w:rPr>
          <w:i/>
          <w:iCs/>
          <w:lang w:val="pt-BR"/>
        </w:rPr>
        <w:t>Attention</w:t>
      </w:r>
      <w:proofErr w:type="spellEnd"/>
      <w:r w:rsidRPr="004D3B9A">
        <w:rPr>
          <w:lang w:val="pt-BR"/>
        </w:rPr>
        <w:t xml:space="preserve">), em que pese a ausência de pagamento, a </w:t>
      </w:r>
      <w:proofErr w:type="spellStart"/>
      <w:r w:rsidRPr="004D3B9A">
        <w:rPr>
          <w:lang w:val="pt-BR"/>
        </w:rPr>
        <w:t>Brisanet</w:t>
      </w:r>
      <w:proofErr w:type="spellEnd"/>
      <w:r w:rsidRPr="004D3B9A">
        <w:rPr>
          <w:lang w:val="pt-BR"/>
        </w:rPr>
        <w:t xml:space="preserve">, conforme e-mails enviados pelo sr. Tiago </w:t>
      </w:r>
      <w:proofErr w:type="spellStart"/>
      <w:r w:rsidRPr="004D3B9A">
        <w:rPr>
          <w:lang w:val="pt-BR"/>
        </w:rPr>
        <w:t>Fakeiti</w:t>
      </w:r>
      <w:proofErr w:type="spellEnd"/>
      <w:r w:rsidRPr="004D3B9A">
        <w:rPr>
          <w:lang w:val="pt-BR"/>
        </w:rPr>
        <w:t xml:space="preserve"> e pelo sr. Felipe Xavier, autorizou expressamente a emissão das notas fiscais, o que comprova a regular prestação de serviços e a recusa injustificada da autora em adimplir com suas obrigações:</w:t>
      </w:r>
    </w:p>
    <w:p w14:paraId="21751039" w14:textId="77777777" w:rsidR="00401FCA" w:rsidRPr="004D3B9A" w:rsidRDefault="00401FCA" w:rsidP="00401FCA">
      <w:pPr>
        <w:pStyle w:val="Imagem"/>
      </w:pPr>
      <w:r w:rsidRPr="004D3B9A">
        <w:lastRenderedPageBreak/>
        <w:drawing>
          <wp:inline distT="0" distB="0" distL="0" distR="0" wp14:anchorId="22B313E0" wp14:editId="429BD3A2">
            <wp:extent cx="3732562" cy="2099144"/>
            <wp:effectExtent l="19050" t="19050" r="20320" b="15875"/>
            <wp:docPr id="705226527" name="Imagem 17"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26527" name="Imagem 17" descr="Interface gráfica do usuário, Texto, Aplicativo, Email&#10;&#10;O conteúdo gerado por IA pode estar incorret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58388" cy="2113668"/>
                    </a:xfrm>
                    <a:prstGeom prst="rect">
                      <a:avLst/>
                    </a:prstGeom>
                    <a:noFill/>
                    <a:ln>
                      <a:solidFill>
                        <a:schemeClr val="tx1"/>
                      </a:solidFill>
                    </a:ln>
                  </pic:spPr>
                </pic:pic>
              </a:graphicData>
            </a:graphic>
          </wp:inline>
        </w:drawing>
      </w:r>
    </w:p>
    <w:p w14:paraId="3CB89BBA" w14:textId="77777777" w:rsidR="00401FCA" w:rsidRPr="004D3B9A" w:rsidRDefault="00401FCA" w:rsidP="00401FCA">
      <w:pPr>
        <w:jc w:val="center"/>
        <w:rPr>
          <w:lang w:val="pt-BR"/>
        </w:rPr>
      </w:pPr>
      <w:r w:rsidRPr="004D3B9A">
        <w:rPr>
          <w:noProof/>
          <w:lang w:val="pt-BR"/>
        </w:rPr>
        <w:drawing>
          <wp:inline distT="0" distB="0" distL="0" distR="0" wp14:anchorId="7C447E61" wp14:editId="6AB13C1B">
            <wp:extent cx="3788410" cy="2218496"/>
            <wp:effectExtent l="19050" t="19050" r="21590" b="10795"/>
            <wp:docPr id="856320073"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20073" name="Imagem 1" descr="Interface gráfica do usuário, Texto, Aplicativo, Email&#10;&#10;O conteúdo gerado por IA pode estar incorreto."/>
                    <pic:cNvPicPr/>
                  </pic:nvPicPr>
                  <pic:blipFill>
                    <a:blip r:embed="rId121"/>
                    <a:stretch>
                      <a:fillRect/>
                    </a:stretch>
                  </pic:blipFill>
                  <pic:spPr>
                    <a:xfrm>
                      <a:off x="0" y="0"/>
                      <a:ext cx="3793727" cy="2221610"/>
                    </a:xfrm>
                    <a:prstGeom prst="rect">
                      <a:avLst/>
                    </a:prstGeom>
                    <a:ln>
                      <a:solidFill>
                        <a:schemeClr val="tx1"/>
                      </a:solidFill>
                    </a:ln>
                  </pic:spPr>
                </pic:pic>
              </a:graphicData>
            </a:graphic>
          </wp:inline>
        </w:drawing>
      </w:r>
    </w:p>
    <w:p w14:paraId="113B0351" w14:textId="77777777" w:rsidR="00401FCA" w:rsidRPr="004D3B9A" w:rsidRDefault="00401FCA" w:rsidP="00401FCA">
      <w:pPr>
        <w:pStyle w:val="PargrafodaLista"/>
        <w:rPr>
          <w:lang w:val="pt-BR"/>
        </w:rPr>
      </w:pPr>
      <w:r w:rsidRPr="004D3B9A">
        <w:rPr>
          <w:lang w:val="pt-BR"/>
        </w:rPr>
        <w:t xml:space="preserve">Uma vez que a própria </w:t>
      </w:r>
      <w:proofErr w:type="spellStart"/>
      <w:r w:rsidRPr="004D3B9A">
        <w:rPr>
          <w:lang w:val="pt-BR"/>
        </w:rPr>
        <w:t>Brisanet</w:t>
      </w:r>
      <w:proofErr w:type="spellEnd"/>
      <w:r w:rsidRPr="004D3B9A">
        <w:rPr>
          <w:lang w:val="pt-BR"/>
        </w:rPr>
        <w:t xml:space="preserve"> reconheceu a prestação dos serviços pelas equipes da </w:t>
      </w:r>
      <w:proofErr w:type="spellStart"/>
      <w:r w:rsidRPr="004D3B9A">
        <w:rPr>
          <w:lang w:val="pt-BR"/>
        </w:rPr>
        <w:t>Seidor</w:t>
      </w:r>
      <w:proofErr w:type="spellEnd"/>
      <w:r w:rsidRPr="004D3B9A">
        <w:rPr>
          <w:lang w:val="pt-BR"/>
        </w:rPr>
        <w:t xml:space="preserve">, requer a ré/reconvinte seja a </w:t>
      </w:r>
      <w:proofErr w:type="spellStart"/>
      <w:r w:rsidRPr="004D3B9A">
        <w:rPr>
          <w:lang w:val="pt-BR"/>
        </w:rPr>
        <w:t>Brisanet</w:t>
      </w:r>
      <w:proofErr w:type="spellEnd"/>
      <w:r w:rsidRPr="004D3B9A">
        <w:rPr>
          <w:lang w:val="pt-BR"/>
        </w:rPr>
        <w:t xml:space="preserve"> condenada a pagar os valores cobrados por meio da NF 7783 (doc. [x]).</w:t>
      </w:r>
    </w:p>
    <w:p w14:paraId="1FFAFE9D" w14:textId="77777777" w:rsidR="00401FCA" w:rsidRPr="004D3B9A" w:rsidRDefault="00401FCA" w:rsidP="00401FCA">
      <w:pPr>
        <w:pStyle w:val="Ttulo2"/>
        <w:rPr>
          <w:u w:val="none"/>
          <w:lang w:val="pt-BR"/>
        </w:rPr>
      </w:pPr>
      <w:r w:rsidRPr="004D3B9A">
        <w:rPr>
          <w:lang w:val="pt-BR"/>
        </w:rPr>
        <w:t>NF 7786, valor de R$ 315.479,00 (Suporte AMS AGO/2024)</w:t>
      </w:r>
    </w:p>
    <w:p w14:paraId="7B068BBF" w14:textId="69641341" w:rsidR="00401FCA" w:rsidRPr="004D3B9A" w:rsidRDefault="00401FCA" w:rsidP="00401FCA">
      <w:pPr>
        <w:pStyle w:val="PargrafodaLista"/>
        <w:rPr>
          <w:lang w:val="pt-BR"/>
        </w:rPr>
      </w:pPr>
      <w:r w:rsidRPr="004D3B9A">
        <w:rPr>
          <w:lang w:val="pt-BR"/>
        </w:rPr>
        <w:t xml:space="preserve">Conforme troca de e-mails entre as partes, o coordenador de TI da </w:t>
      </w:r>
      <w:proofErr w:type="spellStart"/>
      <w:r w:rsidRPr="004D3B9A">
        <w:rPr>
          <w:lang w:val="pt-BR"/>
        </w:rPr>
        <w:t>Brisanet</w:t>
      </w:r>
      <w:proofErr w:type="spellEnd"/>
      <w:r w:rsidRPr="004D3B9A">
        <w:rPr>
          <w:lang w:val="pt-BR"/>
        </w:rPr>
        <w:t xml:space="preserve">, sr. Tiago </w:t>
      </w:r>
      <w:proofErr w:type="spellStart"/>
      <w:r w:rsidRPr="004D3B9A">
        <w:rPr>
          <w:lang w:val="pt-BR"/>
        </w:rPr>
        <w:t>Fakeiti</w:t>
      </w:r>
      <w:proofErr w:type="spellEnd"/>
      <w:r w:rsidRPr="004D3B9A">
        <w:rPr>
          <w:lang w:val="pt-BR"/>
        </w:rPr>
        <w:t xml:space="preserve">, autorizou o faturamento de R$ 303.979,00, relativo a horas trabalhadas pela equipe da </w:t>
      </w:r>
      <w:proofErr w:type="spellStart"/>
      <w:r w:rsidRPr="004D3B9A">
        <w:rPr>
          <w:lang w:val="pt-BR"/>
        </w:rPr>
        <w:t>Seidor</w:t>
      </w:r>
      <w:proofErr w:type="spellEnd"/>
      <w:r w:rsidRPr="004D3B9A">
        <w:rPr>
          <w:lang w:val="pt-BR"/>
        </w:rPr>
        <w:t xml:space="preserve"> em agosto 2024, que posteriormente aprovou o acréscimo de R$</w:t>
      </w:r>
      <w:r w:rsidR="00605A16">
        <w:rPr>
          <w:lang w:val="pt-BR"/>
        </w:rPr>
        <w:t> </w:t>
      </w:r>
      <w:r w:rsidRPr="004D3B9A">
        <w:rPr>
          <w:lang w:val="pt-BR"/>
        </w:rPr>
        <w:t>11.500,00, totalizando R$ 315.479,00:</w:t>
      </w:r>
    </w:p>
    <w:p w14:paraId="452C1FDD" w14:textId="77777777" w:rsidR="00401FCA" w:rsidRPr="004D3B9A" w:rsidRDefault="00401FCA" w:rsidP="00401FCA">
      <w:pPr>
        <w:pStyle w:val="Imagem"/>
      </w:pPr>
      <w:r w:rsidRPr="004D3B9A">
        <w:lastRenderedPageBreak/>
        <w:drawing>
          <wp:inline distT="0" distB="0" distL="0" distR="0" wp14:anchorId="2C5BD52A" wp14:editId="6F12D82C">
            <wp:extent cx="3148526" cy="2099144"/>
            <wp:effectExtent l="19050" t="19050" r="13970" b="15875"/>
            <wp:docPr id="1460791996" name="Imagem 18"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1996" name="Imagem 18" descr="Interface gráfica do usuário, Texto, Aplicativo, Email&#10;&#10;O conteúdo gerado por IA pode estar incorret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53853" cy="2102696"/>
                    </a:xfrm>
                    <a:prstGeom prst="rect">
                      <a:avLst/>
                    </a:prstGeom>
                    <a:noFill/>
                    <a:ln>
                      <a:solidFill>
                        <a:schemeClr val="tx1"/>
                      </a:solidFill>
                    </a:ln>
                  </pic:spPr>
                </pic:pic>
              </a:graphicData>
            </a:graphic>
          </wp:inline>
        </w:drawing>
      </w:r>
    </w:p>
    <w:p w14:paraId="48CF3654" w14:textId="77777777" w:rsidR="00401FCA" w:rsidRPr="004D3B9A" w:rsidRDefault="00401FCA" w:rsidP="00401FCA">
      <w:pPr>
        <w:pStyle w:val="Imagem"/>
      </w:pPr>
      <w:r w:rsidRPr="004D3B9A">
        <w:drawing>
          <wp:inline distT="0" distB="0" distL="0" distR="0" wp14:anchorId="5334A662" wp14:editId="25DFE3F5">
            <wp:extent cx="3132428" cy="916799"/>
            <wp:effectExtent l="19050" t="19050" r="11430" b="17145"/>
            <wp:docPr id="24936547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65472" name="Imagem 1" descr="Interface gráfica do usuário, Texto, Aplicativo, Email&#10;&#10;O conteúdo gerado por IA pode estar incorreto."/>
                    <pic:cNvPicPr/>
                  </pic:nvPicPr>
                  <pic:blipFill>
                    <a:blip r:embed="rId123"/>
                    <a:stretch>
                      <a:fillRect/>
                    </a:stretch>
                  </pic:blipFill>
                  <pic:spPr>
                    <a:xfrm>
                      <a:off x="0" y="0"/>
                      <a:ext cx="3170791" cy="928027"/>
                    </a:xfrm>
                    <a:prstGeom prst="rect">
                      <a:avLst/>
                    </a:prstGeom>
                    <a:ln>
                      <a:solidFill>
                        <a:schemeClr val="tx1"/>
                      </a:solidFill>
                    </a:ln>
                  </pic:spPr>
                </pic:pic>
              </a:graphicData>
            </a:graphic>
          </wp:inline>
        </w:drawing>
      </w:r>
    </w:p>
    <w:p w14:paraId="50641493" w14:textId="77777777" w:rsidR="00401FCA" w:rsidRPr="004D3B9A" w:rsidRDefault="00401FCA" w:rsidP="00401FCA">
      <w:pPr>
        <w:pStyle w:val="PargrafodaLista"/>
        <w:rPr>
          <w:lang w:val="pt-BR"/>
        </w:rPr>
      </w:pPr>
      <w:r w:rsidRPr="004D3B9A">
        <w:rPr>
          <w:lang w:val="pt-BR"/>
        </w:rPr>
        <w:t xml:space="preserve">Também em relação à NF 7786 (Evento 1, NFISCAL20, p. 07), portanto, houve a aprovação do faturamento pela </w:t>
      </w:r>
      <w:proofErr w:type="spellStart"/>
      <w:r w:rsidRPr="004D3B9A">
        <w:rPr>
          <w:lang w:val="pt-BR"/>
        </w:rPr>
        <w:t>Brisanet</w:t>
      </w:r>
      <w:proofErr w:type="spellEnd"/>
      <w:r w:rsidRPr="004D3B9A">
        <w:rPr>
          <w:lang w:val="pt-BR"/>
        </w:rPr>
        <w:t xml:space="preserve">, razão pela qual a recusa no pagamento é indevida e deve ser compelida a arcar com os valores cobrados pela </w:t>
      </w:r>
      <w:proofErr w:type="spellStart"/>
      <w:r w:rsidRPr="004D3B9A">
        <w:rPr>
          <w:lang w:val="pt-BR"/>
        </w:rPr>
        <w:t>Seidor</w:t>
      </w:r>
      <w:proofErr w:type="spellEnd"/>
      <w:r w:rsidRPr="004D3B9A">
        <w:rPr>
          <w:lang w:val="pt-BR"/>
        </w:rPr>
        <w:t>.</w:t>
      </w:r>
    </w:p>
    <w:p w14:paraId="2A761FFF" w14:textId="77777777" w:rsidR="00401FCA" w:rsidRPr="004D3B9A" w:rsidRDefault="00401FCA" w:rsidP="00401FCA">
      <w:pPr>
        <w:pStyle w:val="Ttulo2"/>
        <w:rPr>
          <w:u w:val="none"/>
          <w:lang w:val="pt-BR"/>
        </w:rPr>
      </w:pPr>
      <w:r w:rsidRPr="004D3B9A">
        <w:rPr>
          <w:lang w:val="pt-BR"/>
        </w:rPr>
        <w:t>NF 7956, valor de R$ 119.770,00 (</w:t>
      </w:r>
      <w:proofErr w:type="spellStart"/>
      <w:r w:rsidRPr="004D3B9A">
        <w:rPr>
          <w:lang w:val="pt-BR"/>
        </w:rPr>
        <w:t>Bodyshop</w:t>
      </w:r>
      <w:proofErr w:type="spellEnd"/>
      <w:r w:rsidRPr="004D3B9A">
        <w:rPr>
          <w:lang w:val="pt-BR"/>
        </w:rPr>
        <w:t>)</w:t>
      </w:r>
    </w:p>
    <w:p w14:paraId="10B65640" w14:textId="77777777" w:rsidR="00401FCA" w:rsidRPr="004D3B9A" w:rsidRDefault="00401FCA" w:rsidP="00401FCA">
      <w:pPr>
        <w:pStyle w:val="PargrafodaLista"/>
        <w:rPr>
          <w:lang w:val="pt-BR"/>
        </w:rPr>
      </w:pPr>
      <w:r w:rsidRPr="004D3B9A">
        <w:rPr>
          <w:lang w:val="pt-BR"/>
        </w:rPr>
        <w:t xml:space="preserve">Por fim, no que diz respeito à NF 7956 (doc. [x]), também relativa a serviços prestados pela equipe da </w:t>
      </w:r>
      <w:proofErr w:type="spellStart"/>
      <w:r w:rsidRPr="004D3B9A">
        <w:rPr>
          <w:lang w:val="pt-BR"/>
        </w:rPr>
        <w:t>Seidor</w:t>
      </w:r>
      <w:proofErr w:type="spellEnd"/>
      <w:r w:rsidRPr="004D3B9A">
        <w:rPr>
          <w:lang w:val="pt-BR"/>
        </w:rPr>
        <w:t xml:space="preserve"> no mês de agosto de 2024 (contrato </w:t>
      </w:r>
      <w:proofErr w:type="spellStart"/>
      <w:r w:rsidRPr="004D3B9A">
        <w:rPr>
          <w:i/>
          <w:iCs/>
          <w:lang w:val="pt-BR"/>
        </w:rPr>
        <w:t>Smart</w:t>
      </w:r>
      <w:proofErr w:type="spellEnd"/>
      <w:r w:rsidRPr="004D3B9A">
        <w:rPr>
          <w:i/>
          <w:iCs/>
          <w:lang w:val="pt-BR"/>
        </w:rPr>
        <w:t xml:space="preserve"> </w:t>
      </w:r>
      <w:proofErr w:type="spellStart"/>
      <w:r w:rsidRPr="004D3B9A">
        <w:rPr>
          <w:i/>
          <w:iCs/>
          <w:lang w:val="pt-BR"/>
        </w:rPr>
        <w:t>Attention</w:t>
      </w:r>
      <w:proofErr w:type="spellEnd"/>
      <w:r w:rsidRPr="004D3B9A">
        <w:rPr>
          <w:lang w:val="pt-BR"/>
        </w:rPr>
        <w:t xml:space="preserve">, Evento 1, CONTR9), em que pese a ausência de pagamento, a </w:t>
      </w:r>
      <w:proofErr w:type="spellStart"/>
      <w:r w:rsidRPr="004D3B9A">
        <w:rPr>
          <w:lang w:val="pt-BR"/>
        </w:rPr>
        <w:t>Brisanet</w:t>
      </w:r>
      <w:proofErr w:type="spellEnd"/>
      <w:r w:rsidRPr="004D3B9A">
        <w:rPr>
          <w:lang w:val="pt-BR"/>
        </w:rPr>
        <w:t xml:space="preserve">, aprovou em duplicidade a emissão das notas fiscais (doc. [x]), conforme e-mails enviados pelo sr. Tiago </w:t>
      </w:r>
      <w:proofErr w:type="spellStart"/>
      <w:r w:rsidRPr="004D3B9A">
        <w:rPr>
          <w:lang w:val="pt-BR"/>
        </w:rPr>
        <w:t>Fakeiti</w:t>
      </w:r>
      <w:proofErr w:type="spellEnd"/>
      <w:r w:rsidRPr="004D3B9A">
        <w:rPr>
          <w:lang w:val="pt-BR"/>
        </w:rPr>
        <w:t xml:space="preserve"> e pelo sr. Felipe Xavier (doc. [x]), o que comprova a regular prestação de serviços e a recusa injustificada da autora em adimplir com suas obrigações:</w:t>
      </w:r>
    </w:p>
    <w:p w14:paraId="3E179C35" w14:textId="77777777" w:rsidR="00401FCA" w:rsidRPr="004D3B9A" w:rsidRDefault="00401FCA" w:rsidP="00401FCA">
      <w:pPr>
        <w:pStyle w:val="Imagem"/>
      </w:pPr>
      <w:r w:rsidRPr="004D3B9A">
        <w:lastRenderedPageBreak/>
        <w:drawing>
          <wp:inline distT="0" distB="0" distL="0" distR="0" wp14:anchorId="1938E621" wp14:editId="40FC0685">
            <wp:extent cx="4026259" cy="2086233"/>
            <wp:effectExtent l="19050" t="19050" r="12700" b="28575"/>
            <wp:docPr id="1417895034" name="Imagem 19"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95034" name="Imagem 19" descr="Interface gráfica do usuário, Texto, Aplicativo, Email&#10;&#10;O conteúdo gerado por IA pode estar incorret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1714" cy="2089059"/>
                    </a:xfrm>
                    <a:prstGeom prst="rect">
                      <a:avLst/>
                    </a:prstGeom>
                    <a:noFill/>
                    <a:ln>
                      <a:solidFill>
                        <a:schemeClr val="tx1"/>
                      </a:solidFill>
                    </a:ln>
                  </pic:spPr>
                </pic:pic>
              </a:graphicData>
            </a:graphic>
          </wp:inline>
        </w:drawing>
      </w:r>
    </w:p>
    <w:p w14:paraId="2AD0779E" w14:textId="77777777" w:rsidR="00401FCA" w:rsidRPr="004D3B9A" w:rsidRDefault="00401FCA" w:rsidP="00401FCA">
      <w:pPr>
        <w:pStyle w:val="PargrafodaLista"/>
        <w:rPr>
          <w:lang w:val="pt-BR"/>
        </w:rPr>
      </w:pPr>
      <w:r w:rsidRPr="004D3B9A">
        <w:rPr>
          <w:lang w:val="pt-BR"/>
        </w:rPr>
        <w:t xml:space="preserve">Diante do reconhecimento pela própria </w:t>
      </w:r>
      <w:proofErr w:type="spellStart"/>
      <w:r w:rsidRPr="004D3B9A">
        <w:rPr>
          <w:lang w:val="pt-BR"/>
        </w:rPr>
        <w:t>Brisanet</w:t>
      </w:r>
      <w:proofErr w:type="spellEnd"/>
      <w:r w:rsidRPr="004D3B9A">
        <w:rPr>
          <w:lang w:val="pt-BR"/>
        </w:rPr>
        <w:t xml:space="preserve"> da regular prestação dos serviços pelas equipes da </w:t>
      </w:r>
      <w:proofErr w:type="spellStart"/>
      <w:r w:rsidRPr="004D3B9A">
        <w:rPr>
          <w:lang w:val="pt-BR"/>
        </w:rPr>
        <w:t>Seidor</w:t>
      </w:r>
      <w:proofErr w:type="spellEnd"/>
      <w:r w:rsidRPr="004D3B9A">
        <w:rPr>
          <w:lang w:val="pt-BR"/>
        </w:rPr>
        <w:t xml:space="preserve">, requer seja condenada a </w:t>
      </w:r>
      <w:proofErr w:type="spellStart"/>
      <w:r w:rsidRPr="004D3B9A">
        <w:rPr>
          <w:lang w:val="pt-BR"/>
        </w:rPr>
        <w:t>Brisanet</w:t>
      </w:r>
      <w:proofErr w:type="spellEnd"/>
      <w:r w:rsidRPr="004D3B9A">
        <w:rPr>
          <w:lang w:val="pt-BR"/>
        </w:rPr>
        <w:t xml:space="preserve"> ao pagamento dos valores inscritos na NF 7956.</w:t>
      </w:r>
    </w:p>
    <w:p w14:paraId="1A89C47D" w14:textId="77777777" w:rsidR="00401FCA" w:rsidRPr="004D3B9A" w:rsidRDefault="00401FCA" w:rsidP="00401FCA">
      <w:pPr>
        <w:pStyle w:val="Ttulo2"/>
        <w:rPr>
          <w:lang w:val="pt-BR"/>
        </w:rPr>
      </w:pPr>
      <w:r w:rsidRPr="004D3B9A">
        <w:rPr>
          <w:lang w:val="pt-BR"/>
        </w:rPr>
        <w:t>Multa contratual e juros de mora</w:t>
      </w:r>
    </w:p>
    <w:p w14:paraId="3243ABF4" w14:textId="77777777" w:rsidR="00401FCA" w:rsidRDefault="00401FCA" w:rsidP="00401FCA">
      <w:pPr>
        <w:pStyle w:val="PargrafodaLista"/>
        <w:rPr>
          <w:lang w:val="pt-BR"/>
        </w:rPr>
      </w:pPr>
      <w:r w:rsidRPr="004D3B9A">
        <w:rPr>
          <w:lang w:val="pt-BR"/>
        </w:rPr>
        <w:t xml:space="preserve">Uma vez que a </w:t>
      </w:r>
      <w:proofErr w:type="spellStart"/>
      <w:r w:rsidRPr="004D3B9A">
        <w:rPr>
          <w:lang w:val="pt-BR"/>
        </w:rPr>
        <w:t>Brisanet</w:t>
      </w:r>
      <w:proofErr w:type="spellEnd"/>
      <w:r w:rsidRPr="004D3B9A">
        <w:rPr>
          <w:lang w:val="pt-BR"/>
        </w:rPr>
        <w:t xml:space="preserve"> injustificadamente se recusou a arcar com os valores devidos à </w:t>
      </w:r>
      <w:proofErr w:type="spellStart"/>
      <w:r w:rsidRPr="004D3B9A">
        <w:rPr>
          <w:lang w:val="pt-BR"/>
        </w:rPr>
        <w:t>Seidor</w:t>
      </w:r>
      <w:proofErr w:type="spellEnd"/>
      <w:r w:rsidRPr="004D3B9A">
        <w:rPr>
          <w:lang w:val="pt-BR"/>
        </w:rPr>
        <w:t>, conforme detalhado nos itens acima, deve ser condenada ao pagamento do montante estampado nas notas fiscais, acrescidos de juros e correção monetária, bem como das multas e demais verbas previstas nos contratos.</w:t>
      </w:r>
    </w:p>
    <w:p w14:paraId="27779F7C" w14:textId="10B9A5ED" w:rsidR="00EA2ACC" w:rsidRDefault="00EA2ACC" w:rsidP="00401FCA">
      <w:pPr>
        <w:pStyle w:val="PargrafodaLista"/>
        <w:rPr>
          <w:lang w:val="pt-BR"/>
        </w:rPr>
      </w:pPr>
      <w:r>
        <w:rPr>
          <w:lang w:val="pt-BR"/>
        </w:rPr>
        <w:t xml:space="preserve">A mora nesse caso, nos termos dos </w:t>
      </w:r>
      <w:proofErr w:type="spellStart"/>
      <w:r>
        <w:rPr>
          <w:lang w:val="pt-BR"/>
        </w:rPr>
        <w:t>arts</w:t>
      </w:r>
      <w:proofErr w:type="spellEnd"/>
      <w:r>
        <w:rPr>
          <w:lang w:val="pt-BR"/>
        </w:rPr>
        <w:t xml:space="preserve">. 394 e 397 do </w:t>
      </w:r>
      <w:r w:rsidR="00652482">
        <w:rPr>
          <w:lang w:val="pt-BR"/>
        </w:rPr>
        <w:t>Código</w:t>
      </w:r>
      <w:r>
        <w:rPr>
          <w:lang w:val="pt-BR"/>
        </w:rPr>
        <w:t xml:space="preserve"> Civil, </w:t>
      </w:r>
      <w:r>
        <w:rPr>
          <w:b/>
          <w:bCs/>
          <w:u w:val="single"/>
          <w:lang w:val="pt-BR"/>
        </w:rPr>
        <w:t>é automática</w:t>
      </w:r>
      <w:r>
        <w:rPr>
          <w:lang w:val="pt-BR"/>
        </w:rPr>
        <w:t xml:space="preserve">, e aplica-se a partir do inadimplemento do devedor: </w:t>
      </w:r>
    </w:p>
    <w:p w14:paraId="5E290004" w14:textId="77777777" w:rsidR="00ED14EF" w:rsidRPr="00605A16" w:rsidRDefault="00C51AA7" w:rsidP="00C51AA7">
      <w:pPr>
        <w:pStyle w:val="Citao"/>
        <w:rPr>
          <w:lang w:val="pt-BR"/>
        </w:rPr>
      </w:pPr>
      <w:r w:rsidRPr="00605A16">
        <w:rPr>
          <w:lang w:val="pt-BR"/>
        </w:rPr>
        <w:t>Art. 394. Considera-se em mora o devedor que não efetuar o pagamento e o credor que não quiser recebê-lo no tempo, lugar e forma que a lei ou a convenção estabelecer.</w:t>
      </w:r>
    </w:p>
    <w:p w14:paraId="4F62CD4C" w14:textId="6F86B90A" w:rsidR="00C51AA7" w:rsidRPr="004D3B9A" w:rsidRDefault="00ED14EF" w:rsidP="00C51AA7">
      <w:pPr>
        <w:pStyle w:val="Citao"/>
        <w:rPr>
          <w:lang w:val="pt-BR"/>
        </w:rPr>
      </w:pPr>
      <w:r w:rsidRPr="00605A16">
        <w:rPr>
          <w:lang w:val="pt-BR"/>
        </w:rPr>
        <w:t>Art. 397. O inadimplemento da obrigação, positiva e líquida, no seu termo, constitui de pleno direito em mora o devedor.</w:t>
      </w:r>
      <w:r w:rsidRPr="00ED14EF">
        <w:rPr>
          <w:lang w:val="pt-BR"/>
        </w:rPr>
        <w:t xml:space="preserve"> </w:t>
      </w:r>
      <w:r>
        <w:rPr>
          <w:lang w:val="pt-BR"/>
        </w:rPr>
        <w:t xml:space="preserve"> </w:t>
      </w:r>
    </w:p>
    <w:p w14:paraId="6928807C" w14:textId="77777777" w:rsidR="00401FCA" w:rsidRPr="004D3B9A" w:rsidRDefault="00401FCA" w:rsidP="00401FCA">
      <w:pPr>
        <w:pStyle w:val="PargrafodaLista"/>
        <w:rPr>
          <w:lang w:val="pt-BR"/>
        </w:rPr>
      </w:pPr>
      <w:r w:rsidRPr="004D3B9A">
        <w:rPr>
          <w:lang w:val="pt-BR"/>
        </w:rPr>
        <w:t xml:space="preserve">No que diz respeito aos valores não pagos relativos ao contrato de implementação </w:t>
      </w:r>
      <w:r>
        <w:rPr>
          <w:lang w:val="pt-BR"/>
        </w:rPr>
        <w:t>S/4HANA</w:t>
      </w:r>
      <w:r w:rsidRPr="004D3B9A">
        <w:rPr>
          <w:lang w:val="pt-BR"/>
        </w:rPr>
        <w:t xml:space="preserve"> (Evento 1, CONTR8), ou seja, às </w:t>
      </w:r>
      <w:r w:rsidRPr="004D3B9A">
        <w:rPr>
          <w:b/>
          <w:bCs/>
          <w:lang w:val="pt-BR"/>
        </w:rPr>
        <w:t>notas fiscais 7479 e 7524</w:t>
      </w:r>
      <w:r w:rsidRPr="004D3B9A">
        <w:rPr>
          <w:lang w:val="pt-BR"/>
        </w:rPr>
        <w:t xml:space="preserve">, deve a </w:t>
      </w:r>
      <w:proofErr w:type="spellStart"/>
      <w:r w:rsidRPr="004D3B9A">
        <w:rPr>
          <w:lang w:val="pt-BR"/>
        </w:rPr>
        <w:t>Brisanet</w:t>
      </w:r>
      <w:proofErr w:type="spellEnd"/>
      <w:r w:rsidRPr="004D3B9A">
        <w:rPr>
          <w:lang w:val="pt-BR"/>
        </w:rPr>
        <w:t xml:space="preserve"> arcar com a penalidade prevista na cláusula 3.5, de 2% (dois por cento), com juros de mora de 1% (um por cento) ao </w:t>
      </w:r>
      <w:r w:rsidRPr="004D3B9A">
        <w:rPr>
          <w:lang w:val="pt-BR"/>
        </w:rPr>
        <w:lastRenderedPageBreak/>
        <w:t>mês e, uma vez que os atrasos são superiores a trinta dias, com correção monetária desde a data do vencimento:</w:t>
      </w:r>
    </w:p>
    <w:p w14:paraId="51D614E0" w14:textId="77777777" w:rsidR="00401FCA" w:rsidRPr="004D3B9A" w:rsidRDefault="00401FCA" w:rsidP="00401FCA">
      <w:pPr>
        <w:pStyle w:val="Citao"/>
        <w:rPr>
          <w:lang w:val="pt-BR"/>
        </w:rPr>
      </w:pPr>
      <w:r w:rsidRPr="004D3B9A">
        <w:rPr>
          <w:lang w:val="pt-BR"/>
        </w:rPr>
        <w:t xml:space="preserve">3.5. Ocorrendo atraso no pagamento dos serviços prestados, a CONTRATANTE obriga-se a pagar </w:t>
      </w:r>
      <w:r w:rsidRPr="004D3B9A">
        <w:rPr>
          <w:b/>
          <w:bCs/>
          <w:u w:val="single"/>
          <w:lang w:val="pt-BR"/>
        </w:rPr>
        <w:t>multa de 2% (dois por cento)</w:t>
      </w:r>
      <w:r w:rsidRPr="004D3B9A">
        <w:rPr>
          <w:u w:val="single"/>
          <w:lang w:val="pt-BR"/>
        </w:rPr>
        <w:t xml:space="preserve">, </w:t>
      </w:r>
      <w:r w:rsidRPr="004D3B9A">
        <w:rPr>
          <w:lang w:val="pt-BR"/>
        </w:rPr>
        <w:t xml:space="preserve">incidente sobre o(s) valore(s) em atraso, </w:t>
      </w:r>
      <w:r w:rsidRPr="004D3B9A">
        <w:rPr>
          <w:b/>
          <w:bCs/>
          <w:u w:val="single"/>
          <w:lang w:val="pt-BR"/>
        </w:rPr>
        <w:t>acrescida de juros de 1% (um por cento) ao mês</w:t>
      </w:r>
      <w:r w:rsidRPr="004D3B9A">
        <w:rPr>
          <w:lang w:val="pt-BR"/>
        </w:rPr>
        <w:t xml:space="preserve">, sendo que </w:t>
      </w:r>
      <w:r w:rsidRPr="004D3B9A">
        <w:rPr>
          <w:b/>
          <w:bCs/>
          <w:u w:val="single"/>
          <w:lang w:val="pt-BR"/>
        </w:rPr>
        <w:t>se o atraso for superior a 30 (Trinta) dias, incidirá, igualmente, correção monetária “</w:t>
      </w:r>
      <w:proofErr w:type="spellStart"/>
      <w:r w:rsidRPr="004D3B9A">
        <w:rPr>
          <w:b/>
          <w:bCs/>
          <w:u w:val="single"/>
          <w:lang w:val="pt-BR"/>
        </w:rPr>
        <w:t>pró-rata</w:t>
      </w:r>
      <w:proofErr w:type="spellEnd"/>
      <w:r w:rsidRPr="004D3B9A">
        <w:rPr>
          <w:b/>
          <w:bCs/>
          <w:u w:val="single"/>
          <w:lang w:val="pt-BR"/>
        </w:rPr>
        <w:t>”, com base na variação do IPCA/IBGE</w:t>
      </w:r>
      <w:r w:rsidRPr="004D3B9A">
        <w:rPr>
          <w:lang w:val="pt-BR"/>
        </w:rPr>
        <w:t>, devida desde a(s) data(s) do(s) vencimento(s), até a do efetivo pagamento, incidente sobre o(s) valor(es) em atraso.</w:t>
      </w:r>
    </w:p>
    <w:p w14:paraId="1CEBAA92" w14:textId="77777777" w:rsidR="00401FCA" w:rsidRPr="004D3B9A" w:rsidRDefault="00401FCA" w:rsidP="00401FCA">
      <w:pPr>
        <w:pStyle w:val="PargrafodaLista"/>
        <w:rPr>
          <w:lang w:val="pt-BR"/>
        </w:rPr>
      </w:pPr>
      <w:r w:rsidRPr="004D3B9A">
        <w:rPr>
          <w:lang w:val="pt-BR"/>
        </w:rPr>
        <w:t xml:space="preserve">Ainda, uma vez que a </w:t>
      </w:r>
      <w:proofErr w:type="spellStart"/>
      <w:r w:rsidRPr="004D3B9A">
        <w:rPr>
          <w:lang w:val="pt-BR"/>
        </w:rPr>
        <w:t>Seidor</w:t>
      </w:r>
      <w:proofErr w:type="spellEnd"/>
      <w:r w:rsidRPr="004D3B9A">
        <w:rPr>
          <w:lang w:val="pt-BR"/>
        </w:rPr>
        <w:t xml:space="preserve"> se viu obrigada a promover judicialmente a cobrança dos valores, deve a </w:t>
      </w:r>
      <w:proofErr w:type="spellStart"/>
      <w:r w:rsidRPr="004D3B9A">
        <w:rPr>
          <w:lang w:val="pt-BR"/>
        </w:rPr>
        <w:t>Brisanet</w:t>
      </w:r>
      <w:proofErr w:type="spellEnd"/>
      <w:r w:rsidRPr="004D3B9A">
        <w:rPr>
          <w:lang w:val="pt-BR"/>
        </w:rPr>
        <w:t xml:space="preserve"> ser condenada a pagar honorários advocatícios equivalentes a 20% (vinte por cento) sobre o montante cobrado, bem como todas as despesas e custas judiciais incorridas pela ré/reconvinte:</w:t>
      </w:r>
    </w:p>
    <w:p w14:paraId="17FB6AAC" w14:textId="77777777" w:rsidR="00401FCA" w:rsidRPr="004D3B9A" w:rsidRDefault="00401FCA" w:rsidP="00401FCA">
      <w:pPr>
        <w:pStyle w:val="Citao"/>
        <w:rPr>
          <w:lang w:val="pt-BR"/>
        </w:rPr>
      </w:pPr>
      <w:r w:rsidRPr="004D3B9A">
        <w:rPr>
          <w:lang w:val="pt-BR"/>
        </w:rPr>
        <w:t xml:space="preserve">3.6. </w:t>
      </w:r>
      <w:r w:rsidRPr="004D3B9A">
        <w:rPr>
          <w:b/>
          <w:bCs/>
          <w:u w:val="single"/>
          <w:lang w:val="pt-BR"/>
        </w:rPr>
        <w:t>Havendo cobrança judicial</w:t>
      </w:r>
      <w:r w:rsidRPr="004D3B9A">
        <w:rPr>
          <w:lang w:val="pt-BR"/>
        </w:rPr>
        <w:t xml:space="preserve">, pagamento de todas as despesas e custas judiciais, </w:t>
      </w:r>
      <w:r w:rsidRPr="004D3B9A">
        <w:rPr>
          <w:b/>
          <w:bCs/>
          <w:u w:val="single"/>
          <w:lang w:val="pt-BR"/>
        </w:rPr>
        <w:t>assim como honorários advocatícios, desde já fixados em 20% (vinte por cento) sobre o valor devido</w:t>
      </w:r>
      <w:r w:rsidRPr="004D3B9A">
        <w:rPr>
          <w:lang w:val="pt-BR"/>
        </w:rPr>
        <w:t xml:space="preserve"> ou, não sendo ajuizada ação, 10% (dez por cento) se houver intervenção extrajudicial de advogado para promover a autocomposição.</w:t>
      </w:r>
    </w:p>
    <w:p w14:paraId="233814D7" w14:textId="77777777" w:rsidR="00401FCA" w:rsidRPr="004D3B9A" w:rsidRDefault="00401FCA" w:rsidP="00401FCA">
      <w:pPr>
        <w:pStyle w:val="PargrafodaLista"/>
        <w:rPr>
          <w:lang w:val="pt-BR"/>
        </w:rPr>
      </w:pPr>
      <w:r w:rsidRPr="004D3B9A">
        <w:rPr>
          <w:lang w:val="pt-BR"/>
        </w:rPr>
        <w:t xml:space="preserve">Em relação aos valores inadimplidos remanescentes, conforme notas fiscais 7670, 7725, 7783, 7786 e 7956, uma vez que estes dizem respeito ao contrato </w:t>
      </w:r>
      <w:proofErr w:type="spellStart"/>
      <w:r w:rsidRPr="004D3B9A">
        <w:rPr>
          <w:i/>
          <w:iCs/>
          <w:lang w:val="pt-BR"/>
        </w:rPr>
        <w:t>Smart</w:t>
      </w:r>
      <w:proofErr w:type="spellEnd"/>
      <w:r w:rsidRPr="004D3B9A">
        <w:rPr>
          <w:i/>
          <w:iCs/>
          <w:lang w:val="pt-BR"/>
        </w:rPr>
        <w:t xml:space="preserve"> </w:t>
      </w:r>
      <w:proofErr w:type="spellStart"/>
      <w:r w:rsidRPr="004D3B9A">
        <w:rPr>
          <w:i/>
          <w:iCs/>
          <w:lang w:val="pt-BR"/>
        </w:rPr>
        <w:t>Attention</w:t>
      </w:r>
      <w:proofErr w:type="spellEnd"/>
      <w:r w:rsidRPr="004D3B9A">
        <w:rPr>
          <w:i/>
          <w:iCs/>
          <w:lang w:val="pt-BR"/>
        </w:rPr>
        <w:t xml:space="preserve"> </w:t>
      </w:r>
      <w:r w:rsidRPr="004D3B9A">
        <w:rPr>
          <w:lang w:val="pt-BR"/>
        </w:rPr>
        <w:t xml:space="preserve">(Evento 1, CONTR9), igualmente a </w:t>
      </w:r>
      <w:proofErr w:type="spellStart"/>
      <w:r w:rsidRPr="004D3B9A">
        <w:rPr>
          <w:lang w:val="pt-BR"/>
        </w:rPr>
        <w:t>Brisanet</w:t>
      </w:r>
      <w:proofErr w:type="spellEnd"/>
      <w:r w:rsidRPr="004D3B9A">
        <w:rPr>
          <w:lang w:val="pt-BR"/>
        </w:rPr>
        <w:t xml:space="preserve"> deve ser condenada a arcar com os valores a título de multa, juros e correção monetária, nos termos da cláusula 2.11:</w:t>
      </w:r>
    </w:p>
    <w:p w14:paraId="3984331B" w14:textId="77777777" w:rsidR="00401FCA" w:rsidRPr="004D3B9A" w:rsidRDefault="00401FCA" w:rsidP="00401FCA">
      <w:pPr>
        <w:pStyle w:val="Citao"/>
        <w:rPr>
          <w:lang w:val="pt-BR"/>
        </w:rPr>
      </w:pPr>
      <w:r w:rsidRPr="004D3B9A">
        <w:rPr>
          <w:lang w:val="pt-BR"/>
        </w:rPr>
        <w:t xml:space="preserve">2.11. Na ocorrência de atraso no pagamento, a contratante estará sujeita ao </w:t>
      </w:r>
      <w:r w:rsidRPr="004D3B9A">
        <w:rPr>
          <w:b/>
          <w:bCs/>
          <w:u w:val="single"/>
          <w:lang w:val="pt-BR"/>
        </w:rPr>
        <w:t xml:space="preserve">pagamento de multa moratória no valor de 2% (dois por cento) dos valores devidos e não pagos, acrescidos de juros de 1% (um por cento) ao mês, calculados pro rata </w:t>
      </w:r>
      <w:proofErr w:type="spellStart"/>
      <w:r w:rsidRPr="004D3B9A">
        <w:rPr>
          <w:b/>
          <w:bCs/>
          <w:u w:val="single"/>
          <w:lang w:val="pt-BR"/>
        </w:rPr>
        <w:t>temporis</w:t>
      </w:r>
      <w:proofErr w:type="spellEnd"/>
      <w:r w:rsidRPr="004D3B9A">
        <w:rPr>
          <w:b/>
          <w:bCs/>
          <w:u w:val="single"/>
          <w:lang w:val="pt-BR"/>
        </w:rPr>
        <w:t xml:space="preserve"> em relação a períodos inferiores a 1 (um) mês, além da atualização monetária correspondente ao período em mora, calculada pelo IPCA/IBGE</w:t>
      </w:r>
      <w:r w:rsidRPr="004D3B9A">
        <w:rPr>
          <w:lang w:val="pt-BR"/>
        </w:rPr>
        <w:t xml:space="preserve">, ou por qualquer outro índice permitido por lei que venha a substituí-lo e que reflita adequadamente a inflação ocorrida no período a que se refere, sem prejuízo de quaisquer outras medidas que a contratada possa vir a tomar, inclusive na esfera judicial. Tanto os juros quanto a atualização monetária aqui estipulados serão calculados entre a </w:t>
      </w:r>
      <w:r w:rsidRPr="004D3B9A">
        <w:rPr>
          <w:lang w:val="pt-BR"/>
        </w:rPr>
        <w:lastRenderedPageBreak/>
        <w:t>data prevista do vencimento das faturas e a data do efetivo pagamento.</w:t>
      </w:r>
    </w:p>
    <w:p w14:paraId="1FA952BA" w14:textId="77777777" w:rsidR="00401FCA" w:rsidRPr="004D3B9A" w:rsidRDefault="00401FCA" w:rsidP="00401FCA">
      <w:pPr>
        <w:pStyle w:val="PargrafodaLista"/>
        <w:rPr>
          <w:lang w:val="pt-BR"/>
        </w:rPr>
      </w:pPr>
      <w:r w:rsidRPr="004D3B9A">
        <w:rPr>
          <w:lang w:val="pt-BR"/>
        </w:rPr>
        <w:t xml:space="preserve">Por fim, em razão da cobrança judicial das parcelas vencidas e não pagas, deve a </w:t>
      </w:r>
      <w:proofErr w:type="spellStart"/>
      <w:r w:rsidRPr="004D3B9A">
        <w:rPr>
          <w:lang w:val="pt-BR"/>
        </w:rPr>
        <w:t>Brisanet</w:t>
      </w:r>
      <w:proofErr w:type="spellEnd"/>
      <w:r w:rsidRPr="004D3B9A">
        <w:rPr>
          <w:lang w:val="pt-BR"/>
        </w:rPr>
        <w:t xml:space="preserve"> ser condenada ao pagamento de honorários advocatícios de 20% (vinte por cento) sobre o valor devido, bem como de todas as despesas e custas judiciais, conforme cláusula 2.12:</w:t>
      </w:r>
    </w:p>
    <w:p w14:paraId="3DD75AB9" w14:textId="77777777" w:rsidR="00401FCA" w:rsidRPr="004D3B9A" w:rsidRDefault="00401FCA" w:rsidP="00401FCA">
      <w:pPr>
        <w:pStyle w:val="Citao"/>
        <w:rPr>
          <w:lang w:val="pt-BR"/>
        </w:rPr>
      </w:pPr>
      <w:r w:rsidRPr="004D3B9A">
        <w:rPr>
          <w:lang w:val="pt-BR"/>
        </w:rPr>
        <w:t xml:space="preserve">2.12. </w:t>
      </w:r>
      <w:r w:rsidRPr="004D3B9A">
        <w:rPr>
          <w:b/>
          <w:bCs/>
          <w:u w:val="single"/>
          <w:lang w:val="pt-BR"/>
        </w:rPr>
        <w:t>Havendo cobrança judicial, pagamento de todas as despesas e custas judiciais, assim como honorários advocatícios, desde já fixados em 20% (vinte por cento) sobre o valor devido</w:t>
      </w:r>
      <w:r w:rsidRPr="004D3B9A">
        <w:rPr>
          <w:lang w:val="pt-BR"/>
        </w:rPr>
        <w:t xml:space="preserve"> ou, não sendo ajuizada ação, 10% (dez por cento) se houver intervenção extrajudicial de advogado para promover a autocomposição.</w:t>
      </w:r>
    </w:p>
    <w:p w14:paraId="09C04B0B" w14:textId="77777777" w:rsidR="00401FCA" w:rsidRPr="004D3B9A" w:rsidRDefault="00401FCA" w:rsidP="00401FCA">
      <w:pPr>
        <w:pStyle w:val="PargrafodaLista"/>
        <w:rPr>
          <w:lang w:val="pt-BR"/>
        </w:rPr>
      </w:pPr>
      <w:commentRangeStart w:id="371"/>
      <w:r w:rsidRPr="004D3B9A">
        <w:rPr>
          <w:lang w:val="pt-BR"/>
        </w:rPr>
        <w:t xml:space="preserve">Para sintetizar os valores cobrados, a </w:t>
      </w:r>
      <w:proofErr w:type="spellStart"/>
      <w:r w:rsidRPr="004D3B9A">
        <w:rPr>
          <w:lang w:val="pt-BR"/>
        </w:rPr>
        <w:t>Seidor</w:t>
      </w:r>
      <w:proofErr w:type="spellEnd"/>
      <w:r w:rsidRPr="004D3B9A">
        <w:rPr>
          <w:lang w:val="pt-BR"/>
        </w:rPr>
        <w:t xml:space="preserve"> colaciona a planilha abaixo, em que estão discriminadas as parcelas que devem ser pagas pela </w:t>
      </w:r>
      <w:proofErr w:type="spellStart"/>
      <w:r w:rsidRPr="004D3B9A">
        <w:rPr>
          <w:lang w:val="pt-BR"/>
        </w:rPr>
        <w:t>Brisanet</w:t>
      </w:r>
      <w:proofErr w:type="spellEnd"/>
      <w:r w:rsidRPr="004D3B9A">
        <w:rPr>
          <w:lang w:val="pt-BR"/>
        </w:rPr>
        <w:t>:</w:t>
      </w:r>
      <w:commentRangeEnd w:id="371"/>
      <w:r w:rsidR="00F757F9" w:rsidRPr="004D3B9A">
        <w:rPr>
          <w:rStyle w:val="Refdecomentrio"/>
          <w:sz w:val="24"/>
          <w:szCs w:val="24"/>
          <w:lang w:val="pt-BR"/>
        </w:rPr>
        <w:commentReference w:id="371"/>
      </w:r>
    </w:p>
    <w:p w14:paraId="310BA4B0" w14:textId="77777777" w:rsidR="00401FCA" w:rsidRPr="004D3B9A" w:rsidRDefault="00401FCA" w:rsidP="00F757F9">
      <w:pPr>
        <w:pStyle w:val="PargrafodaLista"/>
        <w:numPr>
          <w:ilvl w:val="0"/>
          <w:numId w:val="0"/>
        </w:numPr>
        <w:jc w:val="center"/>
        <w:rPr>
          <w:lang w:val="pt-BR"/>
        </w:rPr>
      </w:pPr>
      <w:r w:rsidRPr="004D3B9A">
        <w:rPr>
          <w:noProof/>
          <w:lang w:val="pt-BR"/>
        </w:rPr>
        <w:drawing>
          <wp:inline distT="0" distB="0" distL="0" distR="0" wp14:anchorId="78C80AAB" wp14:editId="032DE5C1">
            <wp:extent cx="5865274" cy="2993366"/>
            <wp:effectExtent l="0" t="0" r="2540" b="0"/>
            <wp:docPr id="186042877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82393" cy="3002103"/>
                    </a:xfrm>
                    <a:prstGeom prst="rect">
                      <a:avLst/>
                    </a:prstGeom>
                    <a:noFill/>
                    <a:ln>
                      <a:noFill/>
                    </a:ln>
                  </pic:spPr>
                </pic:pic>
              </a:graphicData>
            </a:graphic>
          </wp:inline>
        </w:drawing>
      </w:r>
    </w:p>
    <w:p w14:paraId="0FA3B5D9" w14:textId="647CF0F0" w:rsidR="00292340" w:rsidRDefault="00401FCA" w:rsidP="00401FCA">
      <w:pPr>
        <w:pStyle w:val="PargrafodaLista"/>
        <w:rPr>
          <w:lang w:val="pt-BR"/>
        </w:rPr>
      </w:pPr>
      <w:r w:rsidRPr="004D3B9A">
        <w:rPr>
          <w:lang w:val="pt-BR"/>
        </w:rPr>
        <w:t xml:space="preserve">Isto posto, requer a </w:t>
      </w:r>
      <w:proofErr w:type="spellStart"/>
      <w:r w:rsidRPr="004D3B9A">
        <w:rPr>
          <w:lang w:val="pt-BR"/>
        </w:rPr>
        <w:t>Seidor</w:t>
      </w:r>
      <w:proofErr w:type="spellEnd"/>
      <w:r w:rsidRPr="004D3B9A">
        <w:rPr>
          <w:lang w:val="pt-BR"/>
        </w:rPr>
        <w:t xml:space="preserve"> seja a </w:t>
      </w:r>
      <w:proofErr w:type="spellStart"/>
      <w:r w:rsidRPr="004D3B9A">
        <w:rPr>
          <w:lang w:val="pt-BR"/>
        </w:rPr>
        <w:t>Brisanet</w:t>
      </w:r>
      <w:proofErr w:type="spellEnd"/>
      <w:r w:rsidRPr="004D3B9A">
        <w:rPr>
          <w:lang w:val="pt-BR"/>
        </w:rPr>
        <w:t xml:space="preserve"> condenada ao pagamento de </w:t>
      </w:r>
      <w:r w:rsidRPr="004D3B9A">
        <w:rPr>
          <w:b/>
          <w:bCs/>
          <w:u w:val="single"/>
          <w:lang w:val="pt-BR"/>
        </w:rPr>
        <w:t>R$</w:t>
      </w:r>
      <w:r w:rsidR="00F757F9">
        <w:rPr>
          <w:b/>
          <w:bCs/>
          <w:u w:val="single"/>
          <w:lang w:val="pt-BR"/>
        </w:rPr>
        <w:t> </w:t>
      </w:r>
      <w:r w:rsidRPr="004D3B9A">
        <w:rPr>
          <w:b/>
          <w:bCs/>
          <w:u w:val="single"/>
          <w:lang w:val="pt-BR"/>
        </w:rPr>
        <w:t>5.632.132,65</w:t>
      </w:r>
      <w:r w:rsidRPr="004D3B9A">
        <w:rPr>
          <w:lang w:val="pt-BR"/>
        </w:rPr>
        <w:t>, devidamente atualizado e acrescido dos consectários legais.</w:t>
      </w:r>
    </w:p>
    <w:p w14:paraId="10398C6C" w14:textId="052AF0AB" w:rsidR="00EA6F43" w:rsidRPr="004D3B9A" w:rsidRDefault="00D458C7" w:rsidP="00EA6F43">
      <w:pPr>
        <w:pStyle w:val="Ttulo2"/>
        <w:rPr>
          <w:lang w:val="pt-BR"/>
        </w:rPr>
      </w:pPr>
      <w:r>
        <w:rPr>
          <w:lang w:val="pt-BR"/>
        </w:rPr>
        <w:lastRenderedPageBreak/>
        <w:t>A necessária condenação da Autora ao pagamento de h</w:t>
      </w:r>
      <w:r w:rsidR="00EA6F43">
        <w:rPr>
          <w:lang w:val="pt-BR"/>
        </w:rPr>
        <w:t>onorários advocatícios</w:t>
      </w:r>
      <w:r>
        <w:rPr>
          <w:lang w:val="pt-BR"/>
        </w:rPr>
        <w:t xml:space="preserve"> e reembolso de custas judiciais</w:t>
      </w:r>
    </w:p>
    <w:p w14:paraId="5F7430F4" w14:textId="50D11AE7" w:rsidR="001319B6" w:rsidRDefault="002354A2" w:rsidP="00292340">
      <w:pPr>
        <w:pStyle w:val="PargrafodaLista"/>
        <w:rPr>
          <w:lang w:val="pt-BR"/>
        </w:rPr>
      </w:pPr>
      <w:r>
        <w:rPr>
          <w:lang w:val="pt-BR"/>
        </w:rPr>
        <w:t>A</w:t>
      </w:r>
      <w:r w:rsidR="00F757F9">
        <w:rPr>
          <w:lang w:val="pt-BR"/>
        </w:rPr>
        <w:t xml:space="preserve">lém do pagamento dos valores atualizados das Notas Fiscais inadimplidas, a Autora ainda deverá ser condenada ao pagamento de honorários advocatícios que foram </w:t>
      </w:r>
      <w:r w:rsidR="00F757F9">
        <w:rPr>
          <w:b/>
          <w:bCs/>
          <w:u w:val="single"/>
          <w:lang w:val="pt-BR"/>
        </w:rPr>
        <w:t xml:space="preserve">previamente fixados pelas Partes em 20% do valor </w:t>
      </w:r>
      <w:r w:rsidR="00D01C3B">
        <w:rPr>
          <w:b/>
          <w:bCs/>
          <w:u w:val="single"/>
          <w:lang w:val="pt-BR"/>
        </w:rPr>
        <w:t>devido</w:t>
      </w:r>
      <w:r w:rsidR="00D01C3B">
        <w:rPr>
          <w:lang w:val="pt-BR"/>
        </w:rPr>
        <w:t>, nos termos da Cláusula 3.6 do Contrato de Implementação:</w:t>
      </w:r>
      <w:r>
        <w:rPr>
          <w:lang w:val="pt-BR"/>
        </w:rPr>
        <w:t xml:space="preserve"> </w:t>
      </w:r>
    </w:p>
    <w:p w14:paraId="79BCF56A" w14:textId="7B8B4FE6" w:rsidR="002354A2" w:rsidRDefault="002354A2" w:rsidP="002354A2">
      <w:pPr>
        <w:pStyle w:val="Citao"/>
        <w:rPr>
          <w:lang w:val="pt-BR"/>
        </w:rPr>
      </w:pPr>
      <w:r w:rsidRPr="002354A2">
        <w:rPr>
          <w:lang w:val="pt-BR"/>
        </w:rPr>
        <w:t xml:space="preserve">3.6. Havendo cobrança judicial, pagamento de todas as despesas e custas judiciais, </w:t>
      </w:r>
      <w:r w:rsidRPr="002354A2">
        <w:rPr>
          <w:b/>
          <w:bCs/>
          <w:u w:val="single"/>
          <w:lang w:val="pt-BR"/>
        </w:rPr>
        <w:t>assim como honorários advocatícios, desde já fixados em 20% (vinte por cento) sobre o valor devido</w:t>
      </w:r>
      <w:r w:rsidRPr="002354A2">
        <w:rPr>
          <w:lang w:val="pt-BR"/>
        </w:rPr>
        <w:t xml:space="preserve"> ou, não sendo ajuizada ação, 10%</w:t>
      </w:r>
      <w:r>
        <w:rPr>
          <w:lang w:val="pt-BR"/>
        </w:rPr>
        <w:t xml:space="preserve"> </w:t>
      </w:r>
      <w:r w:rsidRPr="002354A2">
        <w:rPr>
          <w:lang w:val="pt-BR"/>
        </w:rPr>
        <w:t>(dez por cento) se houver intervenção extrajudicial de advogado para promover a autocomposição.</w:t>
      </w:r>
      <w:r>
        <w:rPr>
          <w:rStyle w:val="Refdenotaderodap"/>
          <w:lang w:val="pt-BR"/>
        </w:rPr>
        <w:footnoteReference w:id="98"/>
      </w:r>
    </w:p>
    <w:p w14:paraId="16C8B39E" w14:textId="7710AB5A" w:rsidR="002354A2" w:rsidRDefault="00D01C3B" w:rsidP="00292340">
      <w:pPr>
        <w:pStyle w:val="PargrafodaLista"/>
        <w:rPr>
          <w:lang w:val="pt-BR"/>
        </w:rPr>
      </w:pPr>
      <w:r>
        <w:rPr>
          <w:lang w:val="pt-BR"/>
        </w:rPr>
        <w:t xml:space="preserve">Além disso, a Autora ainda deverá ser condenada ao pagamento de honorários sucumbenciais e reembolso das custas processuais suportadas pela Ré, conforme </w:t>
      </w:r>
      <w:r w:rsidR="00EA15BA">
        <w:rPr>
          <w:lang w:val="pt-BR"/>
        </w:rPr>
        <w:t>percentuais e valores a serem fixados por este D. Juízo.</w:t>
      </w:r>
    </w:p>
    <w:p w14:paraId="3165C7AC" w14:textId="0DCC9C0B" w:rsidR="000629CD" w:rsidRPr="000629CD" w:rsidRDefault="000629CD" w:rsidP="000629CD">
      <w:pPr>
        <w:pStyle w:val="Ttulo1"/>
        <w:rPr>
          <w:lang w:val="pt-BR"/>
        </w:rPr>
      </w:pPr>
      <w:r>
        <w:rPr>
          <w:lang w:val="pt-BR"/>
        </w:rPr>
        <w:t>CONCLUSÃO E PEDIDOS</w:t>
      </w:r>
    </w:p>
    <w:p w14:paraId="07E06B9F" w14:textId="5E59E262" w:rsidR="008F3396" w:rsidRDefault="008F3396" w:rsidP="00011AD0">
      <w:pPr>
        <w:pStyle w:val="PargrafodaLista"/>
        <w:rPr>
          <w:lang w:val="pt-BR"/>
        </w:rPr>
      </w:pPr>
      <w:r>
        <w:rPr>
          <w:lang w:val="pt-BR"/>
        </w:rPr>
        <w:t xml:space="preserve">A </w:t>
      </w:r>
      <w:proofErr w:type="spellStart"/>
      <w:r>
        <w:rPr>
          <w:lang w:val="pt-BR"/>
        </w:rPr>
        <w:t>Seidor</w:t>
      </w:r>
      <w:proofErr w:type="spellEnd"/>
      <w:r>
        <w:rPr>
          <w:lang w:val="pt-BR"/>
        </w:rPr>
        <w:t xml:space="preserve"> demonstrou que os pedidos apresentados pela Autora </w:t>
      </w:r>
      <w:r w:rsidR="00036A68">
        <w:rPr>
          <w:lang w:val="pt-BR"/>
        </w:rPr>
        <w:t xml:space="preserve">não guardam qualquer relação com a realidade: as </w:t>
      </w:r>
      <w:r w:rsidR="00221E6B">
        <w:rPr>
          <w:lang w:val="pt-BR"/>
        </w:rPr>
        <w:t>P</w:t>
      </w:r>
      <w:r w:rsidR="00036A68">
        <w:rPr>
          <w:lang w:val="pt-BR"/>
        </w:rPr>
        <w:t xml:space="preserve">artes celebraram 5 (cinco) contratos ao longo de 2 (dois) anos de relacionamento, </w:t>
      </w:r>
      <w:r w:rsidR="00221E6B">
        <w:rPr>
          <w:lang w:val="pt-BR"/>
        </w:rPr>
        <w:t xml:space="preserve">de maneira consecutiva, e entregou o sistema SAP nos termos previstos nos Contratos e nas Solicitações de Mudança apresentadas pela </w:t>
      </w:r>
      <w:proofErr w:type="spellStart"/>
      <w:r w:rsidR="00221E6B">
        <w:rPr>
          <w:lang w:val="pt-BR"/>
        </w:rPr>
        <w:t>Brisanet</w:t>
      </w:r>
      <w:proofErr w:type="spellEnd"/>
      <w:r w:rsidR="00221E6B">
        <w:rPr>
          <w:lang w:val="pt-BR"/>
        </w:rPr>
        <w:t xml:space="preserve"> em 20.7.2024.</w:t>
      </w:r>
    </w:p>
    <w:p w14:paraId="3C069EB1" w14:textId="543528E6" w:rsidR="00B34433" w:rsidRDefault="00B34433" w:rsidP="00011AD0">
      <w:pPr>
        <w:pStyle w:val="PargrafodaLista"/>
        <w:rPr>
          <w:lang w:val="pt-BR"/>
        </w:rPr>
      </w:pPr>
      <w:r>
        <w:rPr>
          <w:lang w:val="pt-BR"/>
        </w:rPr>
        <w:t xml:space="preserve">A Autora assinou os Termos de Aceite respectivos, confirmando o encerramento dos Contratos por adimplemento das obrigações da </w:t>
      </w:r>
      <w:proofErr w:type="spellStart"/>
      <w:r>
        <w:rPr>
          <w:lang w:val="pt-BR"/>
        </w:rPr>
        <w:t>Seidor</w:t>
      </w:r>
      <w:proofErr w:type="spellEnd"/>
      <w:r>
        <w:rPr>
          <w:lang w:val="pt-BR"/>
        </w:rPr>
        <w:t xml:space="preserve">, </w:t>
      </w:r>
      <w:r w:rsidR="009967E5">
        <w:rPr>
          <w:lang w:val="pt-BR"/>
        </w:rPr>
        <w:t xml:space="preserve">e passou a utilizar o sistema SAP normalmente. </w:t>
      </w:r>
    </w:p>
    <w:p w14:paraId="375CF4EE" w14:textId="10F69A44" w:rsidR="009967E5" w:rsidRDefault="009967E5" w:rsidP="00011AD0">
      <w:pPr>
        <w:pStyle w:val="PargrafodaLista"/>
        <w:rPr>
          <w:lang w:val="pt-BR"/>
        </w:rPr>
      </w:pPr>
      <w:r>
        <w:rPr>
          <w:lang w:val="pt-BR"/>
        </w:rPr>
        <w:lastRenderedPageBreak/>
        <w:t>Por certo, como em todo qualquer projeto desse tamanho, e considerada a completa ausência de processos internos da A</w:t>
      </w:r>
      <w:r w:rsidR="00792A1A">
        <w:rPr>
          <w:lang w:val="pt-BR"/>
        </w:rPr>
        <w:t xml:space="preserve">utora, que estava debutando no mercado da telefonia móvel, </w:t>
      </w:r>
      <w:r>
        <w:rPr>
          <w:lang w:val="pt-BR"/>
        </w:rPr>
        <w:t>algumas que</w:t>
      </w:r>
      <w:r w:rsidR="00792A1A">
        <w:rPr>
          <w:lang w:val="pt-BR"/>
        </w:rPr>
        <w:t>s</w:t>
      </w:r>
      <w:r>
        <w:rPr>
          <w:lang w:val="pt-BR"/>
        </w:rPr>
        <w:t xml:space="preserve">tões </w:t>
      </w:r>
      <w:r w:rsidR="00792A1A">
        <w:rPr>
          <w:lang w:val="pt-BR"/>
        </w:rPr>
        <w:t xml:space="preserve">técnicas podem ter surgido após a entrega, mas enquanto a </w:t>
      </w:r>
      <w:proofErr w:type="spellStart"/>
      <w:r w:rsidR="00792A1A">
        <w:rPr>
          <w:lang w:val="pt-BR"/>
        </w:rPr>
        <w:t>Seidor</w:t>
      </w:r>
      <w:proofErr w:type="spellEnd"/>
      <w:r w:rsidR="00792A1A">
        <w:rPr>
          <w:lang w:val="pt-BR"/>
        </w:rPr>
        <w:t xml:space="preserve"> prestou serviços à Autora, eles foram </w:t>
      </w:r>
      <w:r w:rsidR="00792A1A">
        <w:rPr>
          <w:b/>
          <w:bCs/>
          <w:u w:val="single"/>
          <w:lang w:val="pt-BR"/>
        </w:rPr>
        <w:t>todos</w:t>
      </w:r>
      <w:r w:rsidR="00792A1A">
        <w:rPr>
          <w:lang w:val="pt-BR"/>
        </w:rPr>
        <w:t xml:space="preserve"> devidamente resolvidos.</w:t>
      </w:r>
    </w:p>
    <w:p w14:paraId="1F23192C" w14:textId="77400EFE" w:rsidR="00792A1A" w:rsidRDefault="00792A1A" w:rsidP="00011AD0">
      <w:pPr>
        <w:pStyle w:val="PargrafodaLista"/>
        <w:rPr>
          <w:lang w:val="pt-BR"/>
        </w:rPr>
      </w:pPr>
      <w:r>
        <w:rPr>
          <w:lang w:val="pt-BR"/>
        </w:rPr>
        <w:t>As questões posteriores que eventualmente tenham surgido,</w:t>
      </w:r>
      <w:r w:rsidR="00D41B49">
        <w:rPr>
          <w:lang w:val="pt-BR"/>
        </w:rPr>
        <w:t xml:space="preserve"> e que </w:t>
      </w:r>
      <w:r w:rsidR="00D41B49">
        <w:rPr>
          <w:b/>
          <w:bCs/>
          <w:u w:val="single"/>
          <w:lang w:val="pt-BR"/>
        </w:rPr>
        <w:t>não foram provadas pela Autora</w:t>
      </w:r>
      <w:r w:rsidR="00D41B49">
        <w:rPr>
          <w:lang w:val="pt-BR"/>
        </w:rPr>
        <w:t xml:space="preserve">, certamente jamais poderiam invalidar todo o trabalho desenvolvido pela </w:t>
      </w:r>
      <w:proofErr w:type="spellStart"/>
      <w:r w:rsidR="00D41B49">
        <w:rPr>
          <w:lang w:val="pt-BR"/>
        </w:rPr>
        <w:t>Seidor</w:t>
      </w:r>
      <w:proofErr w:type="spellEnd"/>
      <w:r w:rsidR="00D41B49">
        <w:rPr>
          <w:lang w:val="pt-BR"/>
        </w:rPr>
        <w:t xml:space="preserve"> ao longo desses 2 (dois) anos de relação contratual, sobretudo quando a Autora está utilizando, como sempre utilizou, a solução por ela proposta e implementada para executar o seu objeto social.</w:t>
      </w:r>
    </w:p>
    <w:p w14:paraId="2FE5A2B8" w14:textId="7D8FDE79" w:rsidR="000470EA" w:rsidRDefault="00BA6226" w:rsidP="00011AD0">
      <w:pPr>
        <w:pStyle w:val="PargrafodaLista"/>
        <w:rPr>
          <w:lang w:val="pt-BR"/>
        </w:rPr>
      </w:pPr>
      <w:r>
        <w:rPr>
          <w:lang w:val="pt-BR"/>
        </w:rPr>
        <w:t xml:space="preserve">Diante de tudo o quanto exposto, </w:t>
      </w:r>
      <w:r w:rsidR="00D41B49">
        <w:rPr>
          <w:lang w:val="pt-BR"/>
        </w:rPr>
        <w:t xml:space="preserve">portanto, </w:t>
      </w:r>
      <w:r>
        <w:rPr>
          <w:lang w:val="pt-BR"/>
        </w:rPr>
        <w:t xml:space="preserve">a </w:t>
      </w:r>
      <w:proofErr w:type="spellStart"/>
      <w:r>
        <w:rPr>
          <w:lang w:val="pt-BR"/>
        </w:rPr>
        <w:t>Seidor</w:t>
      </w:r>
      <w:proofErr w:type="spellEnd"/>
      <w:r>
        <w:rPr>
          <w:lang w:val="pt-BR"/>
        </w:rPr>
        <w:t xml:space="preserve"> requer </w:t>
      </w:r>
      <w:r w:rsidRPr="00BA6226">
        <w:rPr>
          <w:lang w:val="pt-BR"/>
        </w:rPr>
        <w:t xml:space="preserve">seja a ação movida pela </w:t>
      </w:r>
      <w:proofErr w:type="spellStart"/>
      <w:r w:rsidRPr="00BA6226">
        <w:rPr>
          <w:lang w:val="pt-BR"/>
        </w:rPr>
        <w:t>Brisanet</w:t>
      </w:r>
      <w:proofErr w:type="spellEnd"/>
      <w:r w:rsidR="006051BA">
        <w:rPr>
          <w:lang w:val="pt-BR"/>
        </w:rPr>
        <w:t xml:space="preserve"> </w:t>
      </w:r>
      <w:r>
        <w:rPr>
          <w:lang w:val="pt-BR"/>
        </w:rPr>
        <w:t xml:space="preserve">julgada TOTALMENTE IMPROCEDENTE, </w:t>
      </w:r>
      <w:r w:rsidR="002A557E">
        <w:rPr>
          <w:lang w:val="pt-BR"/>
        </w:rPr>
        <w:t xml:space="preserve">e, consequentemente, </w:t>
      </w:r>
      <w:r w:rsidR="00663059">
        <w:rPr>
          <w:lang w:val="pt-BR"/>
        </w:rPr>
        <w:t xml:space="preserve">que </w:t>
      </w:r>
      <w:r w:rsidR="002A557E">
        <w:rPr>
          <w:lang w:val="pt-BR"/>
        </w:rPr>
        <w:t>sejam julgados totalmente procedentes os pedidos reconvencionais</w:t>
      </w:r>
      <w:r w:rsidR="00663059">
        <w:rPr>
          <w:lang w:val="pt-BR"/>
        </w:rPr>
        <w:t xml:space="preserve"> apresentados pela </w:t>
      </w:r>
      <w:proofErr w:type="spellStart"/>
      <w:r w:rsidR="00663059">
        <w:rPr>
          <w:lang w:val="pt-BR"/>
        </w:rPr>
        <w:t>Seidor</w:t>
      </w:r>
      <w:proofErr w:type="spellEnd"/>
      <w:r w:rsidR="002A557E">
        <w:rPr>
          <w:lang w:val="pt-BR"/>
        </w:rPr>
        <w:t>, conforme acima expostos.</w:t>
      </w:r>
    </w:p>
    <w:p w14:paraId="1CDF7A31" w14:textId="408631C4" w:rsidR="002A557E" w:rsidRDefault="002A557E" w:rsidP="00011AD0">
      <w:pPr>
        <w:pStyle w:val="PargrafodaLista"/>
        <w:rPr>
          <w:lang w:val="pt-BR"/>
        </w:rPr>
      </w:pPr>
      <w:r>
        <w:rPr>
          <w:lang w:val="pt-BR"/>
        </w:rPr>
        <w:t xml:space="preserve">Subsidiariamente, </w:t>
      </w:r>
      <w:r w:rsidR="007C1558">
        <w:rPr>
          <w:lang w:val="pt-BR"/>
        </w:rPr>
        <w:t xml:space="preserve">na remota hipótese de se considerar que houve alguma falha da </w:t>
      </w:r>
      <w:proofErr w:type="spellStart"/>
      <w:r>
        <w:rPr>
          <w:lang w:val="pt-BR"/>
        </w:rPr>
        <w:t>Seidor</w:t>
      </w:r>
      <w:proofErr w:type="spellEnd"/>
      <w:r>
        <w:rPr>
          <w:lang w:val="pt-BR"/>
        </w:rPr>
        <w:t xml:space="preserve"> </w:t>
      </w:r>
      <w:r w:rsidR="007C1558">
        <w:rPr>
          <w:lang w:val="pt-BR"/>
        </w:rPr>
        <w:t xml:space="preserve">na condução dos Contratos, </w:t>
      </w:r>
      <w:r>
        <w:rPr>
          <w:lang w:val="pt-BR"/>
        </w:rPr>
        <w:t>requer</w:t>
      </w:r>
      <w:r w:rsidR="007C1558">
        <w:rPr>
          <w:lang w:val="pt-BR"/>
        </w:rPr>
        <w:t>-se</w:t>
      </w:r>
      <w:r>
        <w:rPr>
          <w:lang w:val="pt-BR"/>
        </w:rPr>
        <w:t xml:space="preserve"> </w:t>
      </w:r>
      <w:r w:rsidR="002242DA">
        <w:rPr>
          <w:lang w:val="pt-BR"/>
        </w:rPr>
        <w:t xml:space="preserve">seja considerado o </w:t>
      </w:r>
      <w:r w:rsidR="002242DA" w:rsidRPr="007C1558">
        <w:rPr>
          <w:b/>
          <w:bCs/>
          <w:u w:val="single"/>
          <w:lang w:val="pt-BR"/>
        </w:rPr>
        <w:t>adimplemento substancial d</w:t>
      </w:r>
      <w:r w:rsidR="007C1558">
        <w:rPr>
          <w:b/>
          <w:bCs/>
          <w:u w:val="single"/>
          <w:lang w:val="pt-BR"/>
        </w:rPr>
        <w:t>e suas obrigações</w:t>
      </w:r>
      <w:r w:rsidR="002242DA">
        <w:rPr>
          <w:lang w:val="pt-BR"/>
        </w:rPr>
        <w:t xml:space="preserve">, </w:t>
      </w:r>
      <w:r w:rsidR="007C1558">
        <w:rPr>
          <w:lang w:val="pt-BR"/>
        </w:rPr>
        <w:t xml:space="preserve">especialmente diante da entrega efetiva do sistema SAP à Autora, que </w:t>
      </w:r>
      <w:r w:rsidR="008F3396">
        <w:rPr>
          <w:lang w:val="pt-BR"/>
        </w:rPr>
        <w:t>o utiliza em sua operação desde meados de 2023, bem como</w:t>
      </w:r>
      <w:r w:rsidR="002242DA">
        <w:rPr>
          <w:lang w:val="pt-BR"/>
        </w:rPr>
        <w:t xml:space="preserve"> a sua sucumbência mínima em relação aos pedidos apresentados pela Autora</w:t>
      </w:r>
      <w:r w:rsidR="007C1558">
        <w:rPr>
          <w:lang w:val="pt-BR"/>
        </w:rPr>
        <w:t>.</w:t>
      </w:r>
    </w:p>
    <w:p w14:paraId="744C9A9C" w14:textId="0641995F" w:rsidR="006051BA" w:rsidRPr="00BA6226" w:rsidRDefault="00663059" w:rsidP="00011AD0">
      <w:pPr>
        <w:pStyle w:val="PargrafodaLista"/>
        <w:rPr>
          <w:lang w:val="pt-BR"/>
        </w:rPr>
      </w:pPr>
      <w:r>
        <w:rPr>
          <w:lang w:val="pt-BR"/>
        </w:rPr>
        <w:t xml:space="preserve">Por fim, a </w:t>
      </w:r>
      <w:proofErr w:type="spellStart"/>
      <w:r w:rsidR="006051BA" w:rsidRPr="00BA6226">
        <w:rPr>
          <w:lang w:val="pt-BR"/>
        </w:rPr>
        <w:t>Seidor</w:t>
      </w:r>
      <w:proofErr w:type="spellEnd"/>
      <w:r w:rsidR="006051BA" w:rsidRPr="00BA6226">
        <w:rPr>
          <w:lang w:val="pt-BR"/>
        </w:rPr>
        <w:t xml:space="preserve"> </w:t>
      </w:r>
      <w:r>
        <w:rPr>
          <w:lang w:val="pt-BR"/>
        </w:rPr>
        <w:t xml:space="preserve">requer </w:t>
      </w:r>
      <w:r w:rsidR="006051BA" w:rsidRPr="00BA6226">
        <w:rPr>
          <w:lang w:val="pt-BR"/>
        </w:rPr>
        <w:t>sejam as futuras publicações dirigidas EXCLUSIVAMENTE ao advogado PAULO GUILHERME DE MENDONÇA LOPES, inscrito na OAB/SP sob o nº 98.709, com escritório profissional na Rua Dr. Renato Paes de Barros 1017, 5º andar – Conj. 51, Cep 04530-001, na cidade e estado de São Paulo, sob pena de nulidade (art. 272, § 5º do Código de Processo Civil).</w:t>
      </w:r>
    </w:p>
    <w:p w14:paraId="07CAA4E3" w14:textId="77777777" w:rsidR="007E5FB7" w:rsidRPr="000C4748" w:rsidRDefault="007E5FB7" w:rsidP="007E5FB7">
      <w:pPr>
        <w:jc w:val="center"/>
        <w:rPr>
          <w:lang w:val="pt-BR"/>
        </w:rPr>
      </w:pPr>
      <w:r w:rsidRPr="000C4748">
        <w:rPr>
          <w:lang w:val="pt-BR"/>
        </w:rPr>
        <w:t>Termos em que,</w:t>
      </w:r>
    </w:p>
    <w:p w14:paraId="04245B4E" w14:textId="77777777" w:rsidR="007E5FB7" w:rsidRPr="007E5FB7" w:rsidRDefault="007E5FB7" w:rsidP="007E5FB7">
      <w:pPr>
        <w:jc w:val="center"/>
        <w:rPr>
          <w:lang w:val="pt-BR"/>
        </w:rPr>
      </w:pPr>
      <w:r w:rsidRPr="000C4748">
        <w:rPr>
          <w:lang w:val="pt-BR"/>
        </w:rPr>
        <w:t>pede deferimento.</w:t>
      </w:r>
    </w:p>
    <w:p w14:paraId="2DBC06EA" w14:textId="77777777" w:rsidR="00013193" w:rsidRDefault="00013193" w:rsidP="007E5FB7">
      <w:pPr>
        <w:jc w:val="center"/>
        <w:rPr>
          <w:lang w:val="pt-BR"/>
        </w:rPr>
      </w:pPr>
    </w:p>
    <w:p w14:paraId="0E96E5B0" w14:textId="034FEF9E" w:rsidR="007E5FB7" w:rsidRPr="007E5FB7" w:rsidRDefault="007E5FB7" w:rsidP="007E5FB7">
      <w:pPr>
        <w:jc w:val="center"/>
        <w:rPr>
          <w:lang w:val="pt-BR"/>
        </w:rPr>
      </w:pPr>
      <w:r w:rsidRPr="007E5FB7">
        <w:rPr>
          <w:lang w:val="pt-BR"/>
        </w:rPr>
        <w:t xml:space="preserve">São Paulo/SP, </w:t>
      </w:r>
      <w:r w:rsidRPr="007E5FB7">
        <w:rPr>
          <w:lang w:val="pt-BR"/>
        </w:rPr>
        <w:fldChar w:fldCharType="begin"/>
      </w:r>
      <w:r w:rsidRPr="007E5FB7">
        <w:rPr>
          <w:lang w:val="pt-BR"/>
        </w:rPr>
        <w:instrText xml:space="preserve"> TIME \@ "d' de 'MMMM' de 'yyyy" </w:instrText>
      </w:r>
      <w:r w:rsidRPr="007E5FB7">
        <w:rPr>
          <w:lang w:val="pt-BR"/>
        </w:rPr>
        <w:fldChar w:fldCharType="separate"/>
      </w:r>
      <w:r w:rsidR="009612C8">
        <w:rPr>
          <w:noProof/>
          <w:lang w:val="pt-BR"/>
        </w:rPr>
        <w:t>26 de janeiro de 2026</w:t>
      </w:r>
      <w:r w:rsidRPr="007E5FB7">
        <w:rPr>
          <w:lang w:val="pt-BR"/>
        </w:rPr>
        <w:fldChar w:fldCharType="end"/>
      </w:r>
    </w:p>
    <w:p w14:paraId="082BF09E" w14:textId="77777777" w:rsidR="007D1D83" w:rsidRDefault="007D1D83" w:rsidP="007D0EE1">
      <w:pPr>
        <w:rPr>
          <w:lang w:val="pt-BR"/>
        </w:rPr>
      </w:pPr>
    </w:p>
    <w:p w14:paraId="4E9C2F14" w14:textId="77777777" w:rsidR="00960C15" w:rsidRDefault="00960C15" w:rsidP="007D0EE1">
      <w:pPr>
        <w:rPr>
          <w:lang w:val="pt-BR"/>
        </w:rPr>
      </w:pPr>
    </w:p>
    <w:p w14:paraId="6E9B7C9B" w14:textId="77777777" w:rsidR="007D1D83" w:rsidRPr="007D1D83" w:rsidRDefault="007D1D83" w:rsidP="007D1D83">
      <w:pPr>
        <w:jc w:val="center"/>
        <w:rPr>
          <w:b/>
          <w:bCs/>
          <w:lang w:val="pt-BR"/>
        </w:rPr>
      </w:pPr>
      <w:r w:rsidRPr="007D1D83">
        <w:rPr>
          <w:b/>
          <w:bCs/>
          <w:lang w:val="pt-BR"/>
        </w:rPr>
        <w:t>Paulo Guilherme de Mendonça Lopes</w:t>
      </w:r>
    </w:p>
    <w:p w14:paraId="433E0956" w14:textId="5E083CD8" w:rsidR="007D1D83" w:rsidRDefault="007D1D83" w:rsidP="007D1D83">
      <w:pPr>
        <w:jc w:val="center"/>
        <w:rPr>
          <w:lang w:val="pt-BR"/>
        </w:rPr>
      </w:pPr>
      <w:r w:rsidRPr="007D1D83">
        <w:rPr>
          <w:lang w:val="pt-BR"/>
        </w:rPr>
        <w:t>OAB/SP 98.709</w:t>
      </w:r>
    </w:p>
    <w:sectPr w:rsidR="007D1D83" w:rsidSect="00A659E5">
      <w:headerReference w:type="default" r:id="rId126"/>
      <w:footerReference w:type="default" r:id="rId127"/>
      <w:headerReference w:type="first" r:id="rId128"/>
      <w:footerReference w:type="first" r:id="rId129"/>
      <w:pgSz w:w="11906" w:h="16838" w:code="9"/>
      <w:pgMar w:top="2268" w:right="1134" w:bottom="1134" w:left="1560" w:header="720" w:footer="374" w:gutter="0"/>
      <w:cols w:space="720"/>
      <w:titlePg/>
      <w:docGrid w:linePitch="326"/>
      <w:sectPrChange w:id="375" w:author="Breno oliveira" w:date="2026-01-26T15:13:00Z" w16du:dateUtc="2026-01-26T14:13:00Z">
        <w:sectPr w:rsidR="007D1D83" w:rsidSect="00A659E5">
          <w:pgMar w:top="2268" w:right="1134" w:bottom="1134" w:left="1418" w:header="720" w:footer="374"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5" w:author="Breno oliveira" w:date="2026-01-26T14:29:00Z" w:initials="Bo">
    <w:p w14:paraId="63AF5BFA" w14:textId="77777777" w:rsidR="00EC114D" w:rsidRDefault="00EC114D" w:rsidP="00EC114D">
      <w:pPr>
        <w:pStyle w:val="Textodecomentrio"/>
        <w:jc w:val="left"/>
      </w:pPr>
      <w:r>
        <w:rPr>
          <w:rStyle w:val="Refdecomentrio"/>
        </w:rPr>
        <w:annotationRef/>
      </w:r>
      <w:r>
        <w:rPr>
          <w:lang w:val="pt-BR"/>
        </w:rPr>
        <w:t>Citar pagina e paragrafo onde está essa mencao na inicial deles</w:t>
      </w:r>
    </w:p>
  </w:comment>
  <w:comment w:id="63" w:author="Breno oliveira" w:date="2026-01-26T14:30:00Z" w:initials="Bo">
    <w:p w14:paraId="68D41B71" w14:textId="77777777" w:rsidR="00EC114D" w:rsidRDefault="00EC114D" w:rsidP="00EC114D">
      <w:pPr>
        <w:pStyle w:val="Textodecomentrio"/>
        <w:jc w:val="left"/>
      </w:pPr>
      <w:r>
        <w:rPr>
          <w:rStyle w:val="Refdecomentrio"/>
        </w:rPr>
        <w:annotationRef/>
      </w:r>
      <w:r>
        <w:rPr>
          <w:lang w:val="pt-BR"/>
        </w:rPr>
        <w:t>Citar pagina e paragrafo onde está essa mencao na inicial deles</w:t>
      </w:r>
    </w:p>
  </w:comment>
  <w:comment w:id="111" w:author="Breno oliveira" w:date="2026-01-26T14:45:00Z" w:initials="Bo">
    <w:p w14:paraId="670C0DD8" w14:textId="77777777" w:rsidR="00DD76B0" w:rsidRDefault="00DD76B0" w:rsidP="00DD76B0">
      <w:pPr>
        <w:pStyle w:val="Textodecomentrio"/>
        <w:jc w:val="left"/>
      </w:pPr>
      <w:r>
        <w:rPr>
          <w:rStyle w:val="Refdecomentrio"/>
        </w:rPr>
        <w:annotationRef/>
      </w:r>
      <w:r>
        <w:rPr>
          <w:lang w:val="pt-BR"/>
        </w:rPr>
        <w:t>Mencionar paragrafo e numenro de pagina</w:t>
      </w:r>
    </w:p>
  </w:comment>
  <w:comment w:id="123" w:author="Breno oliveira" w:date="2026-01-26T14:47:00Z" w:initials="Bo">
    <w:p w14:paraId="5E574938" w14:textId="77777777" w:rsidR="003912B8" w:rsidRDefault="003912B8" w:rsidP="003912B8">
      <w:pPr>
        <w:pStyle w:val="Textodecomentrio"/>
        <w:jc w:val="left"/>
      </w:pPr>
      <w:r>
        <w:rPr>
          <w:rStyle w:val="Refdecomentrio"/>
        </w:rPr>
        <w:annotationRef/>
      </w:r>
      <w:r>
        <w:rPr>
          <w:lang w:val="pt-BR"/>
        </w:rPr>
        <w:t>Idem acima</w:t>
      </w:r>
    </w:p>
  </w:comment>
  <w:comment w:id="156" w:author="Douglas Alexander Cordeiro" w:date="2026-01-26T05:29:00Z" w:initials="DAC">
    <w:p w14:paraId="241C538F" w14:textId="56691BD0" w:rsidR="00231447" w:rsidRDefault="00231447" w:rsidP="00231447">
      <w:pPr>
        <w:pStyle w:val="Textodecomentrio"/>
        <w:jc w:val="left"/>
      </w:pPr>
      <w:r>
        <w:rPr>
          <w:rStyle w:val="Refdecomentrio"/>
        </w:rPr>
        <w:annotationRef/>
      </w:r>
      <w:r>
        <w:t>SEIDOR: Favor confirmar.</w:t>
      </w:r>
    </w:p>
  </w:comment>
  <w:comment w:id="157" w:author="Douglas Alexander Cordeiro" w:date="2026-01-26T05:29:00Z" w:initials="DAC">
    <w:p w14:paraId="17634FE6" w14:textId="77777777" w:rsidR="00231447" w:rsidRDefault="00231447" w:rsidP="00231447">
      <w:pPr>
        <w:pStyle w:val="Textodecomentrio"/>
        <w:jc w:val="left"/>
      </w:pPr>
      <w:r>
        <w:rPr>
          <w:rStyle w:val="Refdecomentrio"/>
        </w:rPr>
        <w:annotationRef/>
      </w:r>
      <w:r>
        <w:t>SEIDOR: Favor confirmar.</w:t>
      </w:r>
    </w:p>
  </w:comment>
  <w:comment w:id="158" w:author="Douglas Alexander Cordeiro" w:date="2026-01-26T05:37:00Z" w:initials="DAC">
    <w:p w14:paraId="1762B898" w14:textId="77777777" w:rsidR="00B71BE9" w:rsidRDefault="00B71BE9" w:rsidP="00B71BE9">
      <w:pPr>
        <w:pStyle w:val="Textodecomentrio"/>
        <w:jc w:val="left"/>
      </w:pPr>
      <w:r>
        <w:rPr>
          <w:rStyle w:val="Refdecomentrio"/>
        </w:rPr>
        <w:annotationRef/>
      </w:r>
      <w:r>
        <w:t>SEIDOR: Favor confirmar.</w:t>
      </w:r>
    </w:p>
  </w:comment>
  <w:comment w:id="159" w:author="Douglas Alexander Cordeiro" w:date="2026-01-26T05:44:00Z" w:initials="DAC">
    <w:p w14:paraId="0EFD9975" w14:textId="77777777" w:rsidR="00E45C96" w:rsidRDefault="00E45C96" w:rsidP="00E45C96">
      <w:pPr>
        <w:pStyle w:val="Textodecomentrio"/>
        <w:jc w:val="left"/>
      </w:pPr>
      <w:r>
        <w:rPr>
          <w:rStyle w:val="Refdecomentrio"/>
        </w:rPr>
        <w:annotationRef/>
      </w:r>
      <w:r>
        <w:t>SEIDOR: Favor confirmar. Não localizamos indícios para o encerramento deste Contrato.</w:t>
      </w:r>
    </w:p>
  </w:comment>
  <w:comment w:id="234" w:author="Breno oliveira" w:date="2026-01-26T15:26:00Z" w:initials="Bo">
    <w:p w14:paraId="7D68BE94" w14:textId="77777777" w:rsidR="004C0AD5" w:rsidRDefault="00D82E7F" w:rsidP="004C0AD5">
      <w:pPr>
        <w:pStyle w:val="Textodecomentrio"/>
        <w:jc w:val="left"/>
      </w:pPr>
      <w:r>
        <w:rPr>
          <w:rStyle w:val="Refdecomentrio"/>
        </w:rPr>
        <w:annotationRef/>
      </w:r>
      <w:r w:rsidR="004C0AD5">
        <w:rPr>
          <w:lang w:val="pt-BR"/>
        </w:rPr>
        <w:t>idem</w:t>
      </w:r>
    </w:p>
  </w:comment>
  <w:comment w:id="301" w:author="Breno oliveira" w:date="2026-01-26T15:34:00Z" w:initials="Bo">
    <w:p w14:paraId="541158E9" w14:textId="77777777" w:rsidR="000F1F72" w:rsidRDefault="000F1F72" w:rsidP="000F1F72">
      <w:pPr>
        <w:pStyle w:val="Textodecomentrio"/>
        <w:jc w:val="left"/>
      </w:pPr>
      <w:r>
        <w:rPr>
          <w:rStyle w:val="Refdecomentrio"/>
        </w:rPr>
        <w:annotationRef/>
      </w:r>
      <w:r>
        <w:rPr>
          <w:lang w:val="pt-BR"/>
        </w:rPr>
        <w:t>Favor confirmar time Seidor. Pela descricao me parece que sim</w:t>
      </w:r>
    </w:p>
  </w:comment>
  <w:comment w:id="327" w:author="Douglas Alexander Cordeiro" w:date="2026-01-26T06:28:00Z" w:initials="DAC">
    <w:p w14:paraId="523E3541" w14:textId="2C6831F1" w:rsidR="009E2A54" w:rsidRDefault="009E2A54" w:rsidP="009E2A54">
      <w:pPr>
        <w:pStyle w:val="Textodecomentrio"/>
        <w:jc w:val="left"/>
      </w:pPr>
      <w:r>
        <w:rPr>
          <w:rStyle w:val="Refdecomentrio"/>
        </w:rPr>
        <w:annotationRef/>
      </w:r>
      <w:r>
        <w:t>SEIDOR: Favor confirmar se a SMD-51 foi aprovada pela Brisanet – temos apenas o e-mail de encaminhamento da Seidor, em 1.11.2023, mas sem a aprovação final deles.</w:t>
      </w:r>
    </w:p>
  </w:comment>
  <w:comment w:id="332" w:author="Douglas Alexander Cordeiro" w:date="2026-01-23T05:24:00Z" w:initials="DAC">
    <w:p w14:paraId="1D3A1720" w14:textId="77777777" w:rsidR="009E2A54" w:rsidRDefault="00C644F1" w:rsidP="009E2A54">
      <w:pPr>
        <w:pStyle w:val="Textodecomentrio"/>
        <w:jc w:val="left"/>
      </w:pPr>
      <w:r>
        <w:rPr>
          <w:rStyle w:val="Refdecomentrio"/>
        </w:rPr>
        <w:annotationRef/>
      </w:r>
      <w:r w:rsidR="009E2A54">
        <w:t>SEIDOR: Favor confirmar se houve alguma Solicitação de Mudança que confirma essa data, referida na SMD-71.</w:t>
      </w:r>
    </w:p>
  </w:comment>
  <w:comment w:id="349" w:author="Douglas Alexander Cordeiro" w:date="2026-01-26T06:28:00Z" w:initials="DAC">
    <w:p w14:paraId="6C01A486" w14:textId="77777777" w:rsidR="002E0AA9" w:rsidRDefault="002E0AA9" w:rsidP="002E0AA9">
      <w:pPr>
        <w:pStyle w:val="Textodecomentrio"/>
        <w:jc w:val="left"/>
      </w:pPr>
      <w:r>
        <w:rPr>
          <w:rStyle w:val="Refdecomentrio"/>
        </w:rPr>
        <w:annotationRef/>
      </w:r>
      <w:r>
        <w:t>SEIDOR: Favor confirmar se a SMD-51 foi aprovada pela Brisanet – temos apenas o e-mail de encaminhamento da Seidor, em 1.11.2023, mas sem a aprovação final deles.</w:t>
      </w:r>
    </w:p>
  </w:comment>
  <w:comment w:id="360" w:author="Douglas Alexander Cordeiro" w:date="2026-01-23T07:14:00Z" w:initials="DAC">
    <w:p w14:paraId="1F3A03C3" w14:textId="77777777" w:rsidR="00E85F60" w:rsidRDefault="003175FA" w:rsidP="00E85F60">
      <w:pPr>
        <w:pStyle w:val="Textodecomentrio"/>
        <w:jc w:val="left"/>
      </w:pPr>
      <w:r>
        <w:rPr>
          <w:rStyle w:val="Refdecomentrio"/>
        </w:rPr>
        <w:annotationRef/>
      </w:r>
      <w:r w:rsidR="00E85F60">
        <w:t>SEIDOR: Temos e-mails que comprovam essa recusa da Brisanet de assinar os Termos de Aceite referentes aos Sprints 26 a 36?</w:t>
      </w:r>
    </w:p>
  </w:comment>
  <w:comment w:id="361" w:author="Douglas Alexander Cordeiro" w:date="2026-01-25T19:08:00Z" w:initials="DAC">
    <w:p w14:paraId="38AE159F" w14:textId="362869A8" w:rsidR="007C6DE2" w:rsidRDefault="009C2294" w:rsidP="007C6DE2">
      <w:pPr>
        <w:pStyle w:val="Textodecomentrio"/>
        <w:jc w:val="left"/>
      </w:pPr>
      <w:r>
        <w:rPr>
          <w:rStyle w:val="Refdecomentrio"/>
        </w:rPr>
        <w:annotationRef/>
      </w:r>
      <w:r w:rsidR="007C6DE2">
        <w:t>SEIDOR: Conforme entendimentos anteriores, seguimos no aguardo do recebimento dos e-mails trocados com a Brisanet sobre o Projeto, em especial do e-mail enviado pelo Sr. Heslei em 17.4.2024, e de toda a cadeia de e-mails relacionada.</w:t>
      </w:r>
    </w:p>
  </w:comment>
  <w:comment w:id="362" w:author="Douglas Alexander Cordeiro" w:date="2026-01-25T19:12:00Z" w:initials="DAC">
    <w:p w14:paraId="6FD80538" w14:textId="77777777" w:rsidR="007C6DE2" w:rsidRDefault="00E529BD" w:rsidP="007C6DE2">
      <w:pPr>
        <w:pStyle w:val="Textodecomentrio"/>
        <w:jc w:val="left"/>
      </w:pPr>
      <w:r>
        <w:rPr>
          <w:rStyle w:val="Refdecomentrio"/>
        </w:rPr>
        <w:annotationRef/>
      </w:r>
      <w:r w:rsidR="007C6DE2">
        <w:t>SEIDOR: Favor confirmar se esse e-mail foi respondido e/ou se houve outras comunicações com a Brisanet sobre esses tópicos entre outubro/2024 e o ajuizamento da ação.</w:t>
      </w:r>
    </w:p>
  </w:comment>
  <w:comment w:id="368" w:author="Douglas Alexander Cordeiro" w:date="2026-01-23T11:27:00Z" w:initials="DAC">
    <w:p w14:paraId="75B267C6" w14:textId="77777777" w:rsidR="00C7348E" w:rsidRDefault="005047E3" w:rsidP="00C7348E">
      <w:pPr>
        <w:pStyle w:val="Textodecomentrio"/>
        <w:jc w:val="left"/>
      </w:pPr>
      <w:r>
        <w:rPr>
          <w:rStyle w:val="Refdecomentrio"/>
        </w:rPr>
        <w:annotationRef/>
      </w:r>
      <w:r w:rsidR="00C7348E">
        <w:t>SEIDOR: Confirmar se temos a intenção de contratar empresa para elaboração de contraparecer para responder ao laudo da Grant Thornton.</w:t>
      </w:r>
    </w:p>
  </w:comment>
  <w:comment w:id="369" w:author="Douglas Alexander Cordeiro" w:date="2026-01-23T12:47:00Z" w:initials="DAC">
    <w:p w14:paraId="3F0236FB" w14:textId="77777777" w:rsidR="000B0906" w:rsidRDefault="009474DB" w:rsidP="000B0906">
      <w:pPr>
        <w:pStyle w:val="Textodecomentrio"/>
        <w:jc w:val="left"/>
      </w:pPr>
      <w:r>
        <w:rPr>
          <w:rStyle w:val="Refdecomentrio"/>
        </w:rPr>
        <w:annotationRef/>
      </w:r>
      <w:r w:rsidR="000B0906">
        <w:t>SEIDOR: Aguardamos a confirmação da localização deste e-mail pelo Heslei.</w:t>
      </w:r>
    </w:p>
  </w:comment>
  <w:comment w:id="370" w:author="Douglas Alexander Cordeiro" w:date="2026-01-26T02:25:00Z" w:initials="DAC">
    <w:p w14:paraId="2C80A546" w14:textId="5A042394" w:rsidR="00E02153" w:rsidRDefault="00E02153" w:rsidP="008A5FAF">
      <w:pPr>
        <w:pStyle w:val="Textodecomentrio"/>
        <w:jc w:val="left"/>
      </w:pPr>
      <w:r>
        <w:rPr>
          <w:rStyle w:val="Refdecomentrio"/>
        </w:rPr>
        <w:annotationRef/>
      </w:r>
      <w:r>
        <w:t xml:space="preserve">SEIDOR: Se possível, pedimos a gentileza em nos fornecer todas as notas fiscais referentes aos pagamentos ocorridos para cada uma dessas fases, com o correspondente "de acordo" da Brisanet para emissão das respectivas faturas. </w:t>
      </w:r>
    </w:p>
  </w:comment>
  <w:comment w:id="371" w:author="Douglas Alexander Cordeiro" w:date="2026-01-26T09:24:00Z" w:initials="DAC">
    <w:p w14:paraId="28342691" w14:textId="77777777" w:rsidR="00F757F9" w:rsidRDefault="00F757F9" w:rsidP="00F757F9">
      <w:pPr>
        <w:pStyle w:val="Textodecomentrio"/>
        <w:jc w:val="left"/>
      </w:pPr>
      <w:r>
        <w:rPr>
          <w:rStyle w:val="Refdecomentrio"/>
        </w:rPr>
        <w:annotationRef/>
      </w:r>
      <w:r>
        <w:t>SEIDOR: Favor confirmar e validar os cálculos.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3AF5BFA" w15:done="0"/>
  <w15:commentEx w15:paraId="68D41B71" w15:done="0"/>
  <w15:commentEx w15:paraId="670C0DD8" w15:done="0"/>
  <w15:commentEx w15:paraId="5E574938" w15:done="0"/>
  <w15:commentEx w15:paraId="241C538F" w15:done="0"/>
  <w15:commentEx w15:paraId="17634FE6" w15:done="0"/>
  <w15:commentEx w15:paraId="1762B898" w15:done="0"/>
  <w15:commentEx w15:paraId="0EFD9975" w15:done="0"/>
  <w15:commentEx w15:paraId="7D68BE94" w15:done="0"/>
  <w15:commentEx w15:paraId="541158E9" w15:done="0"/>
  <w15:commentEx w15:paraId="523E3541" w15:done="0"/>
  <w15:commentEx w15:paraId="1D3A1720" w15:done="0"/>
  <w15:commentEx w15:paraId="6C01A486" w15:done="0"/>
  <w15:commentEx w15:paraId="1F3A03C3" w15:done="0"/>
  <w15:commentEx w15:paraId="38AE159F" w15:done="0"/>
  <w15:commentEx w15:paraId="6FD80538" w15:done="0"/>
  <w15:commentEx w15:paraId="75B267C6" w15:done="0"/>
  <w15:commentEx w15:paraId="3F0236FB" w15:done="0"/>
  <w15:commentEx w15:paraId="2C80A546" w15:done="0"/>
  <w15:commentEx w15:paraId="283426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C2C8C" w16cex:dateUtc="2026-01-26T13:29:00Z"/>
  <w16cex:commentExtensible w16cex:durableId="2FADE5C3" w16cex:dateUtc="2026-01-26T13:30:00Z"/>
  <w16cex:commentExtensible w16cex:durableId="19E82576" w16cex:dateUtc="2026-01-26T13:45:00Z"/>
  <w16cex:commentExtensible w16cex:durableId="15AC1840" w16cex:dateUtc="2026-01-26T13:47:00Z"/>
  <w16cex:commentExtensible w16cex:durableId="239451F1" w16cex:dateUtc="2026-01-26T08:29:00Z"/>
  <w16cex:commentExtensible w16cex:durableId="6C64E282" w16cex:dateUtc="2026-01-26T08:29:00Z"/>
  <w16cex:commentExtensible w16cex:durableId="0C5B7D19" w16cex:dateUtc="2026-01-26T08:37:00Z"/>
  <w16cex:commentExtensible w16cex:durableId="4FB14BF2" w16cex:dateUtc="2026-01-26T08:44:00Z"/>
  <w16cex:commentExtensible w16cex:durableId="0FB388D3" w16cex:dateUtc="2026-01-26T14:26:00Z"/>
  <w16cex:commentExtensible w16cex:durableId="0AA87AE8" w16cex:dateUtc="2026-01-26T14:34:00Z"/>
  <w16cex:commentExtensible w16cex:durableId="137122CC" w16cex:dateUtc="2026-01-26T09:28:00Z"/>
  <w16cex:commentExtensible w16cex:durableId="7A9F0865" w16cex:dateUtc="2026-01-23T08:24:00Z"/>
  <w16cex:commentExtensible w16cex:durableId="155FD82E" w16cex:dateUtc="2026-01-26T09:28:00Z"/>
  <w16cex:commentExtensible w16cex:durableId="7838BF6B" w16cex:dateUtc="2026-01-23T10:14:00Z"/>
  <w16cex:commentExtensible w16cex:durableId="4C8C04F9" w16cex:dateUtc="2026-01-25T22:08:00Z"/>
  <w16cex:commentExtensible w16cex:durableId="792E6373" w16cex:dateUtc="2026-01-25T22:12:00Z"/>
  <w16cex:commentExtensible w16cex:durableId="2B74555A" w16cex:dateUtc="2026-01-23T14:27:00Z"/>
  <w16cex:commentExtensible w16cex:durableId="58C1AB85" w16cex:dateUtc="2026-01-23T15:47:00Z"/>
  <w16cex:commentExtensible w16cex:durableId="76DA87E9" w16cex:dateUtc="2026-01-26T05:25:00Z"/>
  <w16cex:commentExtensible w16cex:durableId="38126812" w16cex:dateUtc="2026-01-26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3AF5BFA" w16cid:durableId="1B7C2C8C"/>
  <w16cid:commentId w16cid:paraId="68D41B71" w16cid:durableId="2FADE5C3"/>
  <w16cid:commentId w16cid:paraId="670C0DD8" w16cid:durableId="19E82576"/>
  <w16cid:commentId w16cid:paraId="5E574938" w16cid:durableId="15AC1840"/>
  <w16cid:commentId w16cid:paraId="241C538F" w16cid:durableId="239451F1"/>
  <w16cid:commentId w16cid:paraId="17634FE6" w16cid:durableId="6C64E282"/>
  <w16cid:commentId w16cid:paraId="1762B898" w16cid:durableId="0C5B7D19"/>
  <w16cid:commentId w16cid:paraId="0EFD9975" w16cid:durableId="4FB14BF2"/>
  <w16cid:commentId w16cid:paraId="7D68BE94" w16cid:durableId="0FB388D3"/>
  <w16cid:commentId w16cid:paraId="541158E9" w16cid:durableId="0AA87AE8"/>
  <w16cid:commentId w16cid:paraId="523E3541" w16cid:durableId="137122CC"/>
  <w16cid:commentId w16cid:paraId="1D3A1720" w16cid:durableId="7A9F0865"/>
  <w16cid:commentId w16cid:paraId="6C01A486" w16cid:durableId="155FD82E"/>
  <w16cid:commentId w16cid:paraId="1F3A03C3" w16cid:durableId="7838BF6B"/>
  <w16cid:commentId w16cid:paraId="38AE159F" w16cid:durableId="4C8C04F9"/>
  <w16cid:commentId w16cid:paraId="6FD80538" w16cid:durableId="792E6373"/>
  <w16cid:commentId w16cid:paraId="75B267C6" w16cid:durableId="2B74555A"/>
  <w16cid:commentId w16cid:paraId="3F0236FB" w16cid:durableId="58C1AB85"/>
  <w16cid:commentId w16cid:paraId="2C80A546" w16cid:durableId="76DA87E9"/>
  <w16cid:commentId w16cid:paraId="28342691" w16cid:durableId="381268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B24B63" w14:textId="77777777" w:rsidR="006F0587" w:rsidRDefault="006F0587">
      <w:r>
        <w:separator/>
      </w:r>
    </w:p>
  </w:endnote>
  <w:endnote w:type="continuationSeparator" w:id="0">
    <w:p w14:paraId="7422EB6B" w14:textId="77777777" w:rsidR="006F0587" w:rsidRDefault="006F0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Lucida Grande">
    <w:altName w:val="Segoe U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 w:name="ClanOT-News">
    <w:altName w:val="Calibri"/>
    <w:panose1 w:val="00000000000000000000"/>
    <w:charset w:val="00"/>
    <w:family w:val="modern"/>
    <w:notTrueType/>
    <w:pitch w:val="variable"/>
    <w:sig w:usb0="800000AF" w:usb1="40002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BE00D" w14:textId="610294E6" w:rsidR="00B0164C" w:rsidRDefault="00616B46">
    <w:pPr>
      <w:pStyle w:val="Rodap"/>
    </w:pPr>
    <w:del w:id="372" w:author="Breno oliveira" w:date="2026-01-26T14:40:00Z" w16du:dateUtc="2026-01-26T13:40:00Z">
      <w:r w:rsidDel="00AD2C65">
        <w:rPr>
          <w:rFonts w:ascii="Times New Roman" w:hAnsi="Times New Roman" w:cs="Times New Roman"/>
          <w:noProof/>
          <w:lang w:eastAsia="pt-BR"/>
        </w:rPr>
        <mc:AlternateContent>
          <mc:Choice Requires="wps">
            <w:drawing>
              <wp:inline distT="0" distB="0" distL="0" distR="0" wp14:anchorId="5AA191AA" wp14:editId="3B172880">
                <wp:extent cx="6350000" cy="76200"/>
                <wp:effectExtent l="0" t="0" r="12700" b="0"/>
                <wp:docPr id="180726850" name="wsFOOTER"/>
                <wp:cNvGraphicFramePr/>
                <a:graphic xmlns:a="http://schemas.openxmlformats.org/drawingml/2006/main">
                  <a:graphicData uri="http://schemas.microsoft.com/office/word/2010/wordprocessingShape">
                    <wps:wsp>
                      <wps:cNvSpPr txBox="1"/>
                      <wps:spPr>
                        <a:xfrm>
                          <a:off x="0" y="0"/>
                          <a:ext cx="6350000" cy="762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17AD71A" w14:textId="6FB74736" w:rsidR="00616B46" w:rsidRPr="00616B46" w:rsidRDefault="00616B46" w:rsidP="00616B46">
                            <w:pPr>
                              <w:spacing w:line="220" w:lineRule="auto"/>
                              <w:rPr>
                                <w:rFonts w:ascii="Calibri" w:hAnsi="Calibri" w:cs="Calibri"/>
                                <w:sz w:val="18"/>
                              </w:rPr>
                            </w:pPr>
                            <w:r>
                              <w:rPr>
                                <w:rFonts w:ascii="Calibri" w:hAnsi="Calibri" w:cs="Calibri"/>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AA191AA" id="_x0000_t202" coordsize="21600,21600" o:spt="202" path="m,l,21600r21600,l21600,xe">
                <v:stroke joinstyle="miter"/>
                <v:path gradientshapeok="t" o:connecttype="rect"/>
              </v:shapetype>
              <v:shape id="wsFOOTER" o:spid="_x0000_s1034" type="#_x0000_t202" style="width:500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" filled="f" stroked="f" strokeweight=".5pt">
                <v:textbox style="mso-fit-shape-to-text:t" inset="0,0,0,0">
                  <w:txbxContent>
                    <w:p w14:paraId="017AD71A" w14:textId="6FB74736" w:rsidR="00616B46" w:rsidRPr="00616B46" w:rsidRDefault="00616B46" w:rsidP="00616B46">
                      <w:pPr>
                        <w:spacing w:line="220" w:lineRule="auto"/>
                        <w:rPr>
                          <w:rFonts w:ascii="Calibri" w:hAnsi="Calibri" w:cs="Calibri"/>
                          <w:sz w:val="18"/>
                        </w:rPr>
                      </w:pPr>
                      <w:r>
                        <w:rPr>
                          <w:rFonts w:ascii="Calibri" w:hAnsi="Calibri" w:cs="Calibri"/>
                          <w:sz w:val="18"/>
                        </w:rPr>
                        <w:t>#</w:t>
                      </w:r>
                    </w:p>
                  </w:txbxContent>
                </v:textbox>
                <w10:anchorlock/>
              </v:shape>
            </w:pict>
          </mc:Fallback>
        </mc:AlternateContent>
      </w:r>
    </w:del>
    <w:r w:rsidR="0049390D">
      <w:rPr>
        <w:rFonts w:ascii="Times New Roman" w:hAnsi="Times New Roman" w:cs="Times New Roman"/>
        <w:noProof/>
        <w:lang w:eastAsia="pt-BR"/>
      </w:rPr>
      <mc:AlternateContent>
        <mc:Choice Requires="wps">
          <w:drawing>
            <wp:anchor distT="0" distB="0" distL="114300" distR="114300" simplePos="0" relativeHeight="251660288" behindDoc="0" locked="0" layoutInCell="1" allowOverlap="1" wp14:anchorId="777B4BFE" wp14:editId="501F4FC6">
              <wp:simplePos x="0" y="0"/>
              <wp:positionH relativeFrom="margin">
                <wp:posOffset>5143500</wp:posOffset>
              </wp:positionH>
              <wp:positionV relativeFrom="paragraph">
                <wp:posOffset>163195</wp:posOffset>
              </wp:positionV>
              <wp:extent cx="330835" cy="333375"/>
              <wp:effectExtent l="0" t="0" r="12065" b="2857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3375"/>
                      </a:xfrm>
                      <a:prstGeom prst="rect">
                        <a:avLst/>
                      </a:prstGeom>
                      <a:solidFill>
                        <a:srgbClr val="FFC000"/>
                      </a:solidFill>
                      <a:ln>
                        <a:solidFill>
                          <a:srgbClr val="FFC000"/>
                        </a:solidFill>
                      </a:ln>
                    </wps:spPr>
                    <wps:txbx>
                      <w:txbxContent>
                        <w:p w14:paraId="5C444C8C" w14:textId="77777777" w:rsidR="00B0164C" w:rsidRPr="00B0164C" w:rsidRDefault="00220F21" w:rsidP="00B0164C">
                          <w:pPr>
                            <w:pStyle w:val="Rodap"/>
                            <w:jc w:val="center"/>
                            <w:rPr>
                              <w:rFonts w:ascii="ClanOT-News" w:hAnsi="ClanOT-News"/>
                              <w:sz w:val="16"/>
                              <w:szCs w:val="16"/>
                            </w:rPr>
                          </w:pPr>
                          <w:r w:rsidRPr="00220F21">
                            <w:rPr>
                              <w:rFonts w:ascii="ClanOT-News" w:hAnsi="ClanOT-News"/>
                              <w:sz w:val="16"/>
                              <w:szCs w:val="16"/>
                            </w:rPr>
                            <w:fldChar w:fldCharType="begin"/>
                          </w:r>
                          <w:r w:rsidRPr="00220F21">
                            <w:rPr>
                              <w:rFonts w:ascii="ClanOT-News" w:hAnsi="ClanOT-News"/>
                              <w:sz w:val="16"/>
                              <w:szCs w:val="16"/>
                            </w:rPr>
                            <w:instrText>PAGE   \* MERGEFORMAT</w:instrText>
                          </w:r>
                          <w:r w:rsidRPr="00220F21">
                            <w:rPr>
                              <w:rFonts w:ascii="ClanOT-News" w:hAnsi="ClanOT-News"/>
                              <w:sz w:val="16"/>
                              <w:szCs w:val="16"/>
                            </w:rPr>
                            <w:fldChar w:fldCharType="separate"/>
                          </w:r>
                          <w:r w:rsidRPr="00220F21">
                            <w:rPr>
                              <w:rFonts w:ascii="ClanOT-News" w:hAnsi="ClanOT-News"/>
                              <w:sz w:val="16"/>
                              <w:szCs w:val="16"/>
                              <w:lang w:val="pt-BR"/>
                            </w:rPr>
                            <w:t>1</w:t>
                          </w:r>
                          <w:r w:rsidRPr="00220F21">
                            <w:rPr>
                              <w:rFonts w:ascii="ClanOT-News" w:hAnsi="ClanOT-News"/>
                              <w:sz w:val="16"/>
                              <w:szCs w:val="16"/>
                            </w:rPr>
                            <w:fldChar w:fldCharType="end"/>
                          </w:r>
                        </w:p>
                      </w:txbxContent>
                    </wps:txbx>
                    <wps:bodyPr rot="0" vertOverflow="clip" vert="horz" wrap="square" lIns="54864" tIns="0" rIns="54864"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7B4BFE" id="Caixa de Texto 3" o:spid="_x0000_s1035" type="#_x0000_t202" style="position:absolute;left:0;text-align:left;margin-left:405pt;margin-top:12.85pt;width:26.05pt;height:26.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" fillcolor="#ffc000" strokecolor="#ffc000">
              <v:textbox inset="4.32pt,0,4.32pt,0">
                <w:txbxContent>
                  <w:p w14:paraId="5C444C8C" w14:textId="77777777" w:rsidR="00B0164C" w:rsidRPr="00B0164C" w:rsidRDefault="00220F21" w:rsidP="00B0164C">
                    <w:pPr>
                      <w:pStyle w:val="Rodap"/>
                      <w:jc w:val="center"/>
                      <w:rPr>
                        <w:rFonts w:ascii="ClanOT-News" w:hAnsi="ClanOT-News"/>
                        <w:sz w:val="16"/>
                        <w:szCs w:val="16"/>
                      </w:rPr>
                    </w:pPr>
                    <w:r w:rsidRPr="00220F21">
                      <w:rPr>
                        <w:rFonts w:ascii="ClanOT-News" w:hAnsi="ClanOT-News"/>
                        <w:sz w:val="16"/>
                        <w:szCs w:val="16"/>
                      </w:rPr>
                      <w:fldChar w:fldCharType="begin"/>
                    </w:r>
                    <w:r w:rsidRPr="00220F21">
                      <w:rPr>
                        <w:rFonts w:ascii="ClanOT-News" w:hAnsi="ClanOT-News"/>
                        <w:sz w:val="16"/>
                        <w:szCs w:val="16"/>
                      </w:rPr>
                      <w:instrText>PAGE   \* MERGEFORMAT</w:instrText>
                    </w:r>
                    <w:r w:rsidRPr="00220F21">
                      <w:rPr>
                        <w:rFonts w:ascii="ClanOT-News" w:hAnsi="ClanOT-News"/>
                        <w:sz w:val="16"/>
                        <w:szCs w:val="16"/>
                      </w:rPr>
                      <w:fldChar w:fldCharType="separate"/>
                    </w:r>
                    <w:r w:rsidRPr="00220F21">
                      <w:rPr>
                        <w:rFonts w:ascii="ClanOT-News" w:hAnsi="ClanOT-News"/>
                        <w:sz w:val="16"/>
                        <w:szCs w:val="16"/>
                        <w:lang w:val="pt-BR"/>
                      </w:rPr>
                      <w:t>1</w:t>
                    </w:r>
                    <w:r w:rsidRPr="00220F21">
                      <w:rPr>
                        <w:rFonts w:ascii="ClanOT-News" w:hAnsi="ClanOT-News"/>
                        <w:sz w:val="16"/>
                        <w:szCs w:val="16"/>
                      </w:rPr>
                      <w:fldChar w:fldCharType="end"/>
                    </w:r>
                  </w:p>
                </w:txbxContent>
              </v:textbox>
              <w10:wrap anchorx="margin"/>
            </v:shape>
          </w:pict>
        </mc:Fallback>
      </mc:AlternateContent>
    </w:r>
    <w:r w:rsidR="0049390D" w:rsidRPr="00FD10DD">
      <w:rPr>
        <w:rFonts w:asciiTheme="majorHAnsi" w:hAnsiTheme="majorHAnsi" w:cstheme="majorHAnsi"/>
        <w:sz w:val="16"/>
        <w:szCs w:val="16"/>
        <w:lang w:val="pt-BR"/>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80D48" w14:textId="6740D90C" w:rsidR="00707ED0" w:rsidRPr="00FD10DD" w:rsidRDefault="00616B46" w:rsidP="00707ED0">
    <w:pPr>
      <w:pStyle w:val="Rodap"/>
      <w:rPr>
        <w:rFonts w:asciiTheme="majorHAnsi" w:hAnsiTheme="majorHAnsi" w:cstheme="majorHAnsi"/>
        <w:sz w:val="16"/>
        <w:szCs w:val="16"/>
        <w:lang w:val="pt-BR"/>
      </w:rPr>
    </w:pPr>
    <w:r>
      <w:rPr>
        <w:rFonts w:ascii="Times New Roman" w:hAnsi="Times New Roman" w:cs="Times New Roman"/>
        <w:noProof/>
        <w:lang w:eastAsia="pt-BR"/>
      </w:rPr>
      <mc:AlternateContent>
        <mc:Choice Requires="wps">
          <w:drawing>
            <wp:inline distT="0" distB="0" distL="0" distR="0" wp14:anchorId="3DD38B29" wp14:editId="5812881F">
              <wp:extent cx="6350000" cy="76200"/>
              <wp:effectExtent l="0" t="0" r="12700" b="0"/>
              <wp:docPr id="1516927851" name="wsFIRSTFOOTER"/>
              <wp:cNvGraphicFramePr/>
              <a:graphic xmlns:a="http://schemas.openxmlformats.org/drawingml/2006/main">
                <a:graphicData uri="http://schemas.microsoft.com/office/word/2010/wordprocessingShape">
                  <wps:wsp>
                    <wps:cNvSpPr txBox="1"/>
                    <wps:spPr>
                      <a:xfrm>
                        <a:off x="0" y="0"/>
                        <a:ext cx="6350000" cy="762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11636EF" w14:textId="1896B21D" w:rsidR="00616B46" w:rsidRPr="00616B46" w:rsidRDefault="00616B46" w:rsidP="00616B46">
                          <w:pPr>
                            <w:spacing w:line="220" w:lineRule="auto"/>
                            <w:rPr>
                              <w:rFonts w:ascii="Calibri" w:hAnsi="Calibri" w:cs="Calibri"/>
                              <w:sz w:val="18"/>
                            </w:rPr>
                          </w:pPr>
                          <w:del w:id="373" w:author="Breno oliveira" w:date="2026-01-26T14:10:00Z" w16du:dateUtc="2026-01-26T13:10:00Z">
                            <w:r w:rsidDel="000E34F9">
                              <w:rPr>
                                <w:rFonts w:ascii="Calibri" w:hAnsi="Calibri" w:cs="Calibri"/>
                                <w:sz w:val="18"/>
                              </w:rPr>
                              <w:delTex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3DD38B29" id="_x0000_t202" coordsize="21600,21600" o:spt="202" path="m,l,21600r21600,l21600,xe">
              <v:stroke joinstyle="miter"/>
              <v:path gradientshapeok="t" o:connecttype="rect"/>
            </v:shapetype>
            <v:shape id="wsFIRSTFOOTER" o:spid="_x0000_s1036" type="#_x0000_t202" style="width:500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" filled="f" stroked="f" strokeweight=".5pt">
              <v:textbox style="mso-fit-shape-to-text:t" inset="0,0,0,0">
                <w:txbxContent>
                  <w:p w14:paraId="711636EF" w14:textId="1896B21D" w:rsidR="00616B46" w:rsidRPr="00616B46" w:rsidRDefault="00616B46" w:rsidP="00616B46">
                    <w:pPr>
                      <w:spacing w:line="220" w:lineRule="auto"/>
                      <w:rPr>
                        <w:rFonts w:ascii="Calibri" w:hAnsi="Calibri" w:cs="Calibri"/>
                        <w:sz w:val="18"/>
                      </w:rPr>
                    </w:pPr>
                    <w:del w:id="374" w:author="Breno oliveira" w:date="2026-01-26T14:10:00Z" w16du:dateUtc="2026-01-26T13:10:00Z">
                      <w:r w:rsidDel="000E34F9">
                        <w:rPr>
                          <w:rFonts w:ascii="Calibri" w:hAnsi="Calibri" w:cs="Calibri"/>
                          <w:sz w:val="18"/>
                        </w:rPr>
                        <w:delText>#</w:delText>
                      </w:r>
                    </w:del>
                  </w:p>
                </w:txbxContent>
              </v:textbox>
              <w10:anchorlock/>
            </v:shape>
          </w:pict>
        </mc:Fallback>
      </mc:AlternateContent>
    </w:r>
    <w:r w:rsidR="00707ED0">
      <w:rPr>
        <w:rFonts w:ascii="Times New Roman" w:hAnsi="Times New Roman" w:cs="Times New Roman"/>
        <w:noProof/>
        <w:lang w:eastAsia="pt-BR"/>
      </w:rPr>
      <mc:AlternateContent>
        <mc:Choice Requires="wps">
          <w:drawing>
            <wp:anchor distT="0" distB="0" distL="114300" distR="114300" simplePos="0" relativeHeight="251662336" behindDoc="0" locked="0" layoutInCell="1" allowOverlap="1" wp14:anchorId="2924F6B8" wp14:editId="0A19C631">
              <wp:simplePos x="0" y="0"/>
              <wp:positionH relativeFrom="margin">
                <wp:posOffset>5143500</wp:posOffset>
              </wp:positionH>
              <wp:positionV relativeFrom="paragraph">
                <wp:posOffset>163195</wp:posOffset>
              </wp:positionV>
              <wp:extent cx="330835" cy="333375"/>
              <wp:effectExtent l="0" t="0" r="12065" b="28575"/>
              <wp:wrapNone/>
              <wp:docPr id="2035452989" name="Caixa de Texto 2035452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333375"/>
                      </a:xfrm>
                      <a:prstGeom prst="rect">
                        <a:avLst/>
                      </a:prstGeom>
                      <a:solidFill>
                        <a:srgbClr val="FFC000"/>
                      </a:solidFill>
                      <a:ln>
                        <a:solidFill>
                          <a:srgbClr val="FFC000"/>
                        </a:solidFill>
                      </a:ln>
                    </wps:spPr>
                    <wps:txbx>
                      <w:txbxContent>
                        <w:p w14:paraId="45388081" w14:textId="77777777" w:rsidR="00707ED0" w:rsidRPr="00B0164C" w:rsidRDefault="00707ED0" w:rsidP="00707ED0">
                          <w:pPr>
                            <w:pStyle w:val="Rodap"/>
                            <w:jc w:val="center"/>
                            <w:rPr>
                              <w:rFonts w:ascii="ClanOT-News" w:hAnsi="ClanOT-News"/>
                              <w:sz w:val="16"/>
                              <w:szCs w:val="16"/>
                            </w:rPr>
                          </w:pPr>
                        </w:p>
                      </w:txbxContent>
                    </wps:txbx>
                    <wps:bodyPr rot="0" vertOverflow="clip" vert="horz" wrap="square" lIns="54864" tIns="0" rIns="54864"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24F6B8" id="Caixa de Texto 2035452989" o:spid="_x0000_s1037" type="#_x0000_t202" style="position:absolute;left:0;text-align:left;margin-left:405pt;margin-top:12.85pt;width:26.05pt;height:26.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" fillcolor="#ffc000" strokecolor="#ffc000">
              <v:textbox inset="4.32pt,0,4.32pt,0">
                <w:txbxContent>
                  <w:p w14:paraId="45388081" w14:textId="77777777" w:rsidR="00707ED0" w:rsidRPr="00B0164C" w:rsidRDefault="00707ED0" w:rsidP="00707ED0">
                    <w:pPr>
                      <w:pStyle w:val="Rodap"/>
                      <w:jc w:val="center"/>
                      <w:rPr>
                        <w:rFonts w:ascii="ClanOT-News" w:hAnsi="ClanOT-News"/>
                        <w:sz w:val="16"/>
                        <w:szCs w:val="16"/>
                      </w:rPr>
                    </w:pPr>
                  </w:p>
                </w:txbxContent>
              </v:textbox>
              <w10:wrap anchorx="margin"/>
            </v:shape>
          </w:pict>
        </mc:Fallback>
      </mc:AlternateContent>
    </w:r>
    <w:r w:rsidR="00707ED0" w:rsidRPr="00FD10DD">
      <w:rPr>
        <w:rFonts w:asciiTheme="majorHAnsi" w:hAnsiTheme="majorHAnsi" w:cstheme="majorHAnsi"/>
        <w:sz w:val="16"/>
        <w:szCs w:val="16"/>
        <w:lang w:val="pt-BR"/>
      </w:rPr>
      <w:br/>
      <w:t xml:space="preserve">Rua Dr. Renato Paes de Barros 1017, 5º andar – Conj. 51 </w:t>
    </w:r>
  </w:p>
  <w:p w14:paraId="5D524039" w14:textId="77777777" w:rsidR="00707ED0" w:rsidRPr="00FD10DD" w:rsidRDefault="00707ED0" w:rsidP="00707ED0">
    <w:pPr>
      <w:pStyle w:val="Rodap"/>
      <w:rPr>
        <w:rFonts w:asciiTheme="majorHAnsi" w:hAnsiTheme="majorHAnsi" w:cstheme="majorHAnsi"/>
        <w:sz w:val="16"/>
        <w:szCs w:val="16"/>
        <w:lang w:val="pt-BR"/>
      </w:rPr>
    </w:pPr>
    <w:r w:rsidRPr="00FD10DD">
      <w:rPr>
        <w:rFonts w:asciiTheme="majorHAnsi" w:hAnsiTheme="majorHAnsi" w:cstheme="majorHAnsi"/>
        <w:sz w:val="16"/>
        <w:szCs w:val="16"/>
        <w:lang w:val="pt-BR"/>
      </w:rPr>
      <w:t>Cep 04530 001 São Paulo / SP Brasil | Tel.: 55 11 3847 3939</w:t>
    </w:r>
  </w:p>
  <w:p w14:paraId="3776A5F8" w14:textId="77777777" w:rsidR="00707ED0" w:rsidRPr="00B0164C" w:rsidRDefault="00707ED0" w:rsidP="00707ED0">
    <w:pPr>
      <w:pStyle w:val="Rodap"/>
      <w:rPr>
        <w:rFonts w:asciiTheme="majorHAnsi" w:hAnsiTheme="majorHAnsi" w:cstheme="majorHAnsi"/>
        <w:sz w:val="16"/>
        <w:szCs w:val="16"/>
      </w:rPr>
    </w:pPr>
    <w:hyperlink r:id="rId1" w:history="1">
      <w:r w:rsidRPr="00FE00F9">
        <w:rPr>
          <w:rStyle w:val="Hyperlink"/>
          <w:rFonts w:asciiTheme="majorHAnsi" w:hAnsiTheme="majorHAnsi" w:cstheme="majorHAnsi"/>
          <w:sz w:val="16"/>
          <w:szCs w:val="16"/>
        </w:rPr>
        <w:t>http://www.tostoadv.com.br</w:t>
      </w:r>
    </w:hyperlink>
  </w:p>
  <w:p w14:paraId="40E019B4" w14:textId="77777777" w:rsidR="00A10432" w:rsidRDefault="00A1043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B8180" w14:textId="77777777" w:rsidR="006F0587" w:rsidRDefault="006F0587">
      <w:r>
        <w:separator/>
      </w:r>
    </w:p>
  </w:footnote>
  <w:footnote w:type="continuationSeparator" w:id="0">
    <w:p w14:paraId="243D76F5" w14:textId="77777777" w:rsidR="006F0587" w:rsidRDefault="006F0587">
      <w:r>
        <w:continuationSeparator/>
      </w:r>
    </w:p>
  </w:footnote>
  <w:footnote w:id="1">
    <w:p w14:paraId="0BA33C33" w14:textId="202930A6" w:rsidR="000159C8" w:rsidRPr="003A112E" w:rsidRDefault="000159C8" w:rsidP="00606077">
      <w:pPr>
        <w:pStyle w:val="Textodenotaderodap"/>
        <w:rPr>
          <w:lang w:val="pt-BR"/>
        </w:rPr>
      </w:pPr>
      <w:r>
        <w:rPr>
          <w:rStyle w:val="Refdenotaderodap"/>
        </w:rPr>
        <w:footnoteRef/>
      </w:r>
      <w:r w:rsidRPr="003A112E">
        <w:rPr>
          <w:lang w:val="pt-BR"/>
        </w:rPr>
        <w:t xml:space="preserve"> </w:t>
      </w:r>
      <w:r w:rsidR="006051BA" w:rsidRPr="006051BA">
        <w:rPr>
          <w:highlight w:val="yellow"/>
          <w:lang w:val="pt-BR"/>
        </w:rPr>
        <w:t>Doc. 01 e Doc. 02</w:t>
      </w:r>
      <w:r w:rsidR="006051BA">
        <w:rPr>
          <w:lang w:val="pt-BR"/>
        </w:rPr>
        <w:t>.</w:t>
      </w:r>
    </w:p>
  </w:footnote>
  <w:footnote w:id="2">
    <w:p w14:paraId="7B1B4B0B" w14:textId="00B755A8" w:rsidR="007E7BD4" w:rsidRPr="005F3C43" w:rsidRDefault="007E7BD4">
      <w:pPr>
        <w:pStyle w:val="Textodenotaderodap"/>
        <w:rPr>
          <w:lang w:val="pt-BR"/>
          <w:rPrChange w:id="1" w:author="Breno oliveira" w:date="2026-01-26T14:12:00Z" w16du:dateUtc="2026-01-26T13:12:00Z">
            <w:rPr/>
          </w:rPrChange>
        </w:rPr>
      </w:pPr>
      <w:ins w:id="2" w:author="Breno oliveira" w:date="2026-01-26T14:12:00Z" w16du:dateUtc="2026-01-26T13:12:00Z">
        <w:r>
          <w:rPr>
            <w:rStyle w:val="Refdenotaderodap"/>
          </w:rPr>
          <w:footnoteRef/>
        </w:r>
        <w:r w:rsidRPr="005F3C43">
          <w:rPr>
            <w:lang w:val="pt-BR"/>
            <w:rPrChange w:id="3" w:author="Breno oliveira" w:date="2026-01-26T14:12:00Z" w16du:dateUtc="2026-01-26T13:12:00Z">
              <w:rPr/>
            </w:rPrChange>
          </w:rPr>
          <w:t xml:space="preserve"> Sof</w:t>
        </w:r>
        <w:r w:rsidR="005F3C43" w:rsidRPr="005F3C43">
          <w:rPr>
            <w:lang w:val="pt-BR"/>
            <w:rPrChange w:id="4" w:author="Breno oliveira" w:date="2026-01-26T14:12:00Z" w16du:dateUtc="2026-01-26T13:12:00Z">
              <w:rPr/>
            </w:rPrChange>
          </w:rPr>
          <w:t xml:space="preserve">tware de </w:t>
        </w:r>
        <w:r w:rsidR="005F3C43" w:rsidRPr="005F3C43">
          <w:rPr>
            <w:lang w:val="pt-BR"/>
          </w:rPr>
          <w:t>gestão</w:t>
        </w:r>
        <w:r w:rsidR="005F3C43" w:rsidRPr="005F3C43">
          <w:rPr>
            <w:lang w:val="pt-BR"/>
            <w:rPrChange w:id="5" w:author="Breno oliveira" w:date="2026-01-26T14:12:00Z" w16du:dateUtc="2026-01-26T13:12:00Z">
              <w:rPr>
                <w:lang w:val="fr-FR"/>
              </w:rPr>
            </w:rPrChange>
          </w:rPr>
          <w:t xml:space="preserve"> </w:t>
        </w:r>
        <w:r w:rsidR="005F3C43">
          <w:rPr>
            <w:lang w:val="pt-BR"/>
          </w:rPr>
          <w:t>empresarial</w:t>
        </w:r>
      </w:ins>
    </w:p>
  </w:footnote>
  <w:footnote w:id="3">
    <w:p w14:paraId="2BA1B863" w14:textId="7ECF1DF6" w:rsidR="002E180B" w:rsidRPr="002E180B" w:rsidRDefault="002E180B">
      <w:pPr>
        <w:pStyle w:val="Textodenotaderodap"/>
        <w:rPr>
          <w:lang w:val="pt-BR"/>
          <w:rPrChange w:id="53" w:author="Breno oliveira" w:date="2026-01-26T15:03:00Z" w16du:dateUtc="2026-01-26T14:03:00Z">
            <w:rPr/>
          </w:rPrChange>
        </w:rPr>
      </w:pPr>
      <w:ins w:id="54" w:author="Breno oliveira" w:date="2026-01-26T15:03:00Z" w16du:dateUtc="2026-01-26T14:03:00Z">
        <w:r>
          <w:rPr>
            <w:rStyle w:val="Refdenotaderodap"/>
          </w:rPr>
          <w:footnoteRef/>
        </w:r>
        <w:r>
          <w:t xml:space="preserve"> </w:t>
        </w:r>
      </w:ins>
    </w:p>
  </w:footnote>
  <w:footnote w:id="4">
    <w:p w14:paraId="58FBC46A" w14:textId="77777777" w:rsidR="00687ED5" w:rsidRPr="005F3C43" w:rsidRDefault="00687ED5" w:rsidP="00687ED5">
      <w:pPr>
        <w:pStyle w:val="Textodenotaderodap"/>
        <w:rPr>
          <w:lang w:val="pt-BR"/>
        </w:rPr>
      </w:pPr>
      <w:r>
        <w:rPr>
          <w:rStyle w:val="Refdenotaderodap"/>
        </w:rPr>
        <w:footnoteRef/>
      </w:r>
      <w:r w:rsidRPr="005F3C43">
        <w:rPr>
          <w:lang w:val="pt-BR"/>
        </w:rPr>
        <w:t xml:space="preserve"> </w:t>
      </w:r>
      <w:r w:rsidRPr="005F3C43">
        <w:rPr>
          <w:highlight w:val="yellow"/>
          <w:lang w:val="pt-BR"/>
        </w:rPr>
        <w:t>Doc. XX.</w:t>
      </w:r>
    </w:p>
  </w:footnote>
  <w:footnote w:id="5">
    <w:p w14:paraId="4DAAE9AD" w14:textId="77777777" w:rsidR="00687ED5" w:rsidRPr="00687ED5" w:rsidRDefault="00687ED5" w:rsidP="00687ED5">
      <w:pPr>
        <w:pStyle w:val="Textodenotaderodap"/>
        <w:rPr>
          <w:lang w:val="pt-BR"/>
        </w:rPr>
      </w:pPr>
      <w:r>
        <w:rPr>
          <w:rStyle w:val="Refdenotaderodap"/>
        </w:rPr>
        <w:footnoteRef/>
      </w:r>
      <w:r w:rsidRPr="00687ED5">
        <w:rPr>
          <w:lang w:val="pt-BR"/>
        </w:rPr>
        <w:t xml:space="preserve"> </w:t>
      </w:r>
      <w:r w:rsidRPr="00687ED5">
        <w:rPr>
          <w:highlight w:val="yellow"/>
          <w:lang w:val="pt-BR"/>
        </w:rPr>
        <w:t>Doc. XX</w:t>
      </w:r>
      <w:r w:rsidRPr="00687ED5">
        <w:rPr>
          <w:lang w:val="pt-BR"/>
        </w:rPr>
        <w:t>.</w:t>
      </w:r>
    </w:p>
  </w:footnote>
  <w:footnote w:id="6">
    <w:p w14:paraId="09EA0656" w14:textId="0565DB38" w:rsidR="002B0F09" w:rsidRPr="00687ED5" w:rsidRDefault="002B0F09">
      <w:pPr>
        <w:pStyle w:val="Textodenotaderodap"/>
        <w:rPr>
          <w:lang w:val="pt-BR"/>
        </w:rPr>
      </w:pPr>
      <w:r>
        <w:rPr>
          <w:rStyle w:val="Refdenotaderodap"/>
        </w:rPr>
        <w:footnoteRef/>
      </w:r>
      <w:r w:rsidRPr="00687ED5">
        <w:rPr>
          <w:lang w:val="pt-BR"/>
        </w:rPr>
        <w:t xml:space="preserve"> </w:t>
      </w:r>
      <w:r w:rsidRPr="005E64DC">
        <w:rPr>
          <w:highlight w:val="yellow"/>
          <w:lang w:val="pt-BR"/>
        </w:rPr>
        <w:t>Doc. XX</w:t>
      </w:r>
      <w:r w:rsidR="005E64DC" w:rsidRPr="005E64DC">
        <w:rPr>
          <w:highlight w:val="yellow"/>
          <w:lang w:val="pt-BR"/>
        </w:rPr>
        <w:t xml:space="preserve"> a Doc. XX.</w:t>
      </w:r>
    </w:p>
  </w:footnote>
  <w:footnote w:id="7">
    <w:p w14:paraId="603ACF44" w14:textId="77777777" w:rsidR="005D7AC7" w:rsidRPr="00687ED5" w:rsidRDefault="005D7AC7" w:rsidP="005D7AC7">
      <w:pPr>
        <w:pStyle w:val="Textodenotaderodap"/>
        <w:rPr>
          <w:lang w:val="pt-BR"/>
        </w:rPr>
      </w:pPr>
      <w:r>
        <w:rPr>
          <w:rStyle w:val="Refdenotaderodap"/>
        </w:rPr>
        <w:footnoteRef/>
      </w:r>
      <w:r w:rsidRPr="00687ED5">
        <w:rPr>
          <w:lang w:val="pt-BR"/>
        </w:rPr>
        <w:t xml:space="preserve"> </w:t>
      </w:r>
      <w:r w:rsidRPr="00687ED5">
        <w:rPr>
          <w:highlight w:val="yellow"/>
          <w:lang w:val="pt-BR"/>
        </w:rPr>
        <w:t>Doc. XX</w:t>
      </w:r>
      <w:r w:rsidRPr="00687ED5">
        <w:rPr>
          <w:lang w:val="pt-BR"/>
        </w:rPr>
        <w:t>.</w:t>
      </w:r>
    </w:p>
  </w:footnote>
  <w:footnote w:id="8">
    <w:p w14:paraId="48E5FDCC" w14:textId="1AE1F916" w:rsidR="006355CF" w:rsidRPr="00810AE0" w:rsidRDefault="006355CF">
      <w:pPr>
        <w:pStyle w:val="Textodenotaderodap"/>
        <w:rPr>
          <w:lang w:val="pt-BR"/>
        </w:rPr>
      </w:pPr>
      <w:r>
        <w:rPr>
          <w:rStyle w:val="Refdenotaderodap"/>
        </w:rPr>
        <w:footnoteRef/>
      </w:r>
      <w:r w:rsidRPr="00810AE0">
        <w:rPr>
          <w:lang w:val="pt-BR"/>
        </w:rPr>
        <w:t xml:space="preserve"> </w:t>
      </w:r>
      <w:r w:rsidRPr="00810AE0">
        <w:rPr>
          <w:highlight w:val="yellow"/>
          <w:lang w:val="pt-BR"/>
        </w:rPr>
        <w:t>Doc. XX</w:t>
      </w:r>
      <w:r w:rsidRPr="00810AE0">
        <w:rPr>
          <w:lang w:val="pt-BR"/>
        </w:rPr>
        <w:t>.</w:t>
      </w:r>
    </w:p>
  </w:footnote>
  <w:footnote w:id="9">
    <w:p w14:paraId="618FEFEA" w14:textId="77777777" w:rsidR="00D05DC4" w:rsidRPr="00810AE0" w:rsidRDefault="00D05DC4" w:rsidP="00D05DC4">
      <w:pPr>
        <w:pStyle w:val="Textodenotaderodap"/>
        <w:rPr>
          <w:lang w:val="pt-BR"/>
        </w:rPr>
      </w:pPr>
      <w:r>
        <w:rPr>
          <w:rStyle w:val="Refdenotaderodap"/>
        </w:rPr>
        <w:footnoteRef/>
      </w:r>
      <w:r w:rsidRPr="00810AE0">
        <w:rPr>
          <w:lang w:val="pt-BR"/>
        </w:rPr>
        <w:t xml:space="preserve"> </w:t>
      </w:r>
      <w:r w:rsidRPr="00810AE0">
        <w:rPr>
          <w:highlight w:val="yellow"/>
          <w:lang w:val="pt-BR"/>
        </w:rPr>
        <w:t>Doc. XX.</w:t>
      </w:r>
    </w:p>
  </w:footnote>
  <w:footnote w:id="10">
    <w:p w14:paraId="5AAAA7F0" w14:textId="32986AF4" w:rsidR="00FE4CD6" w:rsidRPr="00FE4CD6" w:rsidRDefault="00FE4CD6">
      <w:pPr>
        <w:pStyle w:val="Textodenotaderodap"/>
        <w:rPr>
          <w:lang w:val="pt-BR"/>
        </w:rPr>
      </w:pPr>
      <w:r>
        <w:rPr>
          <w:rStyle w:val="Refdenotaderodap"/>
        </w:rPr>
        <w:footnoteRef/>
      </w:r>
      <w:r w:rsidRPr="00FE4CD6">
        <w:rPr>
          <w:lang w:val="pt-BR"/>
        </w:rPr>
        <w:t xml:space="preserve"> </w:t>
      </w:r>
      <w:r w:rsidRPr="00FE4CD6">
        <w:rPr>
          <w:highlight w:val="yellow"/>
          <w:lang w:val="pt-BR"/>
        </w:rPr>
        <w:t>Doc. XX.</w:t>
      </w:r>
    </w:p>
  </w:footnote>
  <w:footnote w:id="11">
    <w:p w14:paraId="2EED58BA" w14:textId="058C6D84" w:rsidR="007B730F" w:rsidRPr="007B730F" w:rsidRDefault="007B730F">
      <w:pPr>
        <w:pStyle w:val="Textodenotaderodap"/>
        <w:rPr>
          <w:lang w:val="pt-BR"/>
        </w:rPr>
      </w:pPr>
      <w:r>
        <w:rPr>
          <w:rStyle w:val="Refdenotaderodap"/>
        </w:rPr>
        <w:footnoteRef/>
      </w:r>
      <w:r w:rsidRPr="00945A23">
        <w:rPr>
          <w:lang w:val="pt-BR"/>
        </w:rPr>
        <w:t xml:space="preserve"> </w:t>
      </w:r>
      <w:r w:rsidRPr="007B730F">
        <w:rPr>
          <w:highlight w:val="yellow"/>
          <w:lang w:val="pt-BR"/>
        </w:rPr>
        <w:t>Doc. XX a Doc. XX.</w:t>
      </w:r>
    </w:p>
  </w:footnote>
  <w:footnote w:id="12">
    <w:p w14:paraId="6DED2AE2" w14:textId="3F7660AC" w:rsidR="00654B7C" w:rsidRPr="004B6AA5" w:rsidRDefault="00654B7C">
      <w:pPr>
        <w:pStyle w:val="Textodenotaderodap"/>
        <w:rPr>
          <w:lang w:val="pt-BR"/>
        </w:rPr>
      </w:pPr>
      <w:r>
        <w:rPr>
          <w:rStyle w:val="Refdenotaderodap"/>
        </w:rPr>
        <w:footnoteRef/>
      </w:r>
      <w:r w:rsidRPr="004B6AA5">
        <w:rPr>
          <w:lang w:val="pt-BR"/>
        </w:rPr>
        <w:t xml:space="preserve"> </w:t>
      </w:r>
      <w:r w:rsidRPr="004B6AA5">
        <w:rPr>
          <w:highlight w:val="yellow"/>
          <w:lang w:val="pt-BR"/>
        </w:rPr>
        <w:t>Doc. XX</w:t>
      </w:r>
      <w:r w:rsidR="008C0CF3" w:rsidRPr="004B6AA5">
        <w:rPr>
          <w:lang w:val="pt-BR"/>
        </w:rPr>
        <w:t>, págs. 5 e 6.</w:t>
      </w:r>
    </w:p>
  </w:footnote>
  <w:footnote w:id="13">
    <w:p w14:paraId="2340F277" w14:textId="3C537AD4" w:rsidR="004B6AA5" w:rsidRPr="004B6AA5" w:rsidRDefault="004B6AA5">
      <w:pPr>
        <w:pStyle w:val="Textodenotaderodap"/>
        <w:rPr>
          <w:lang w:val="pt-BR"/>
        </w:rPr>
      </w:pPr>
      <w:r>
        <w:rPr>
          <w:rStyle w:val="Refdenotaderodap"/>
        </w:rPr>
        <w:footnoteRef/>
      </w:r>
      <w:r w:rsidRPr="004B6AA5">
        <w:rPr>
          <w:lang w:val="pt-BR"/>
        </w:rPr>
        <w:t xml:space="preserve"> </w:t>
      </w:r>
      <w:r w:rsidRPr="004B6AA5">
        <w:rPr>
          <w:highlight w:val="yellow"/>
          <w:lang w:val="pt-BR"/>
        </w:rPr>
        <w:t>Doc. XX a Doc. XX.</w:t>
      </w:r>
    </w:p>
  </w:footnote>
  <w:footnote w:id="14">
    <w:p w14:paraId="1A3A0305" w14:textId="4C2D5AAE" w:rsidR="007B730F" w:rsidRPr="0008777D" w:rsidRDefault="007B730F">
      <w:pPr>
        <w:pStyle w:val="Textodenotaderodap"/>
      </w:pPr>
      <w:r>
        <w:rPr>
          <w:rStyle w:val="Refdenotaderodap"/>
        </w:rPr>
        <w:footnoteRef/>
      </w:r>
      <w:r w:rsidRPr="0008777D">
        <w:t xml:space="preserve"> </w:t>
      </w:r>
      <w:r w:rsidRPr="0008777D">
        <w:rPr>
          <w:highlight w:val="yellow"/>
        </w:rPr>
        <w:t>Doc. XX [SMD11]</w:t>
      </w:r>
    </w:p>
  </w:footnote>
  <w:footnote w:id="15">
    <w:p w14:paraId="64F124CA" w14:textId="2F6014A4" w:rsidR="00B565BB" w:rsidRPr="00F93DE9" w:rsidRDefault="00B565BB">
      <w:pPr>
        <w:pStyle w:val="Textodenotaderodap"/>
      </w:pPr>
      <w:r>
        <w:rPr>
          <w:rStyle w:val="Refdenotaderodap"/>
        </w:rPr>
        <w:footnoteRef/>
      </w:r>
      <w:r w:rsidRPr="00F93DE9">
        <w:t xml:space="preserve"> </w:t>
      </w:r>
      <w:r w:rsidRPr="00F93DE9">
        <w:rPr>
          <w:highlight w:val="yellow"/>
        </w:rPr>
        <w:t>Doc. XX.</w:t>
      </w:r>
    </w:p>
  </w:footnote>
  <w:footnote w:id="16">
    <w:p w14:paraId="7F556CF9" w14:textId="6B745F6B" w:rsidR="00C91523" w:rsidRPr="00C91523" w:rsidRDefault="00C91523">
      <w:pPr>
        <w:pStyle w:val="Textodenotaderodap"/>
        <w:rPr>
          <w:lang w:val="pt-BR"/>
        </w:rPr>
      </w:pPr>
      <w:r>
        <w:rPr>
          <w:rStyle w:val="Refdenotaderodap"/>
        </w:rPr>
        <w:footnoteRef/>
      </w:r>
      <w:r w:rsidRPr="00C91523">
        <w:rPr>
          <w:lang w:val="pt-BR"/>
        </w:rPr>
        <w:t xml:space="preserve"> </w:t>
      </w:r>
      <w:r w:rsidRPr="00C91523">
        <w:rPr>
          <w:highlight w:val="yellow"/>
          <w:lang w:val="pt-BR"/>
        </w:rPr>
        <w:t>Doc. XX</w:t>
      </w:r>
      <w:r>
        <w:rPr>
          <w:lang w:val="pt-BR"/>
        </w:rPr>
        <w:t>.</w:t>
      </w:r>
    </w:p>
  </w:footnote>
  <w:footnote w:id="17">
    <w:p w14:paraId="70567280" w14:textId="6E3C5E23" w:rsidR="00C54DDE" w:rsidRPr="00C54DDE" w:rsidRDefault="00C54DDE">
      <w:pPr>
        <w:pStyle w:val="Textodenotaderodap"/>
        <w:rPr>
          <w:lang w:val="pt-BR"/>
        </w:rPr>
      </w:pPr>
      <w:r>
        <w:rPr>
          <w:rStyle w:val="Refdenotaderodap"/>
        </w:rPr>
        <w:footnoteRef/>
      </w:r>
      <w:r w:rsidRPr="00C54DDE">
        <w:rPr>
          <w:lang w:val="pt-BR"/>
        </w:rPr>
        <w:t xml:space="preserve"> </w:t>
      </w:r>
      <w:r w:rsidRPr="00C54DDE">
        <w:rPr>
          <w:highlight w:val="yellow"/>
          <w:lang w:val="pt-BR"/>
        </w:rPr>
        <w:t>Doc. XX e Doc. XX.</w:t>
      </w:r>
    </w:p>
  </w:footnote>
  <w:footnote w:id="18">
    <w:p w14:paraId="0F648473" w14:textId="559DB015" w:rsidR="002F2FE4" w:rsidRPr="002F2FE4" w:rsidRDefault="002F2FE4">
      <w:pPr>
        <w:pStyle w:val="Textodenotaderodap"/>
        <w:rPr>
          <w:lang w:val="pt-BR"/>
        </w:rPr>
      </w:pPr>
      <w:r>
        <w:rPr>
          <w:rStyle w:val="Refdenotaderodap"/>
        </w:rPr>
        <w:footnoteRef/>
      </w:r>
      <w:r w:rsidRPr="009840D9">
        <w:rPr>
          <w:lang w:val="pt-BR"/>
        </w:rPr>
        <w:t xml:space="preserve"> </w:t>
      </w:r>
      <w:r w:rsidRPr="002F2FE4">
        <w:rPr>
          <w:highlight w:val="yellow"/>
          <w:lang w:val="pt-BR"/>
        </w:rPr>
        <w:t>Doc. XX.</w:t>
      </w:r>
    </w:p>
  </w:footnote>
  <w:footnote w:id="19">
    <w:p w14:paraId="474D2787" w14:textId="40F6D60F" w:rsidR="009840D9" w:rsidRPr="009840D9" w:rsidRDefault="009840D9">
      <w:pPr>
        <w:pStyle w:val="Textodenotaderodap"/>
        <w:rPr>
          <w:lang w:val="pt-BR"/>
        </w:rPr>
      </w:pPr>
      <w:r>
        <w:rPr>
          <w:rStyle w:val="Refdenotaderodap"/>
        </w:rPr>
        <w:footnoteRef/>
      </w:r>
      <w:r w:rsidRPr="009840D9">
        <w:rPr>
          <w:lang w:val="pt-BR"/>
        </w:rPr>
        <w:t xml:space="preserve"> </w:t>
      </w:r>
      <w:r w:rsidRPr="009840D9">
        <w:rPr>
          <w:highlight w:val="yellow"/>
          <w:lang w:val="pt-BR"/>
        </w:rPr>
        <w:t>Doc. XX.</w:t>
      </w:r>
    </w:p>
  </w:footnote>
  <w:footnote w:id="20">
    <w:p w14:paraId="499CBA33" w14:textId="55E4FA53" w:rsidR="00CB4E3B" w:rsidRPr="00CB4E3B" w:rsidRDefault="00CB4E3B">
      <w:pPr>
        <w:pStyle w:val="Textodenotaderodap"/>
        <w:rPr>
          <w:lang w:val="pt-BR"/>
        </w:rPr>
      </w:pPr>
      <w:r>
        <w:rPr>
          <w:rStyle w:val="Refdenotaderodap"/>
        </w:rPr>
        <w:footnoteRef/>
      </w:r>
      <w:r w:rsidRPr="00CB4E3B">
        <w:rPr>
          <w:lang w:val="pt-BR"/>
        </w:rPr>
        <w:t xml:space="preserve"> </w:t>
      </w:r>
      <w:r w:rsidRPr="00CB4E3B">
        <w:rPr>
          <w:highlight w:val="yellow"/>
          <w:lang w:val="pt-BR"/>
        </w:rPr>
        <w:t>Doc. XX a Doc. XX.</w:t>
      </w:r>
    </w:p>
  </w:footnote>
  <w:footnote w:id="21">
    <w:p w14:paraId="202A708B" w14:textId="0A15953B" w:rsidR="00C15991" w:rsidRPr="00C15991" w:rsidRDefault="00C15991">
      <w:pPr>
        <w:pStyle w:val="Textodenotaderodap"/>
        <w:rPr>
          <w:lang w:val="pt-BR"/>
        </w:rPr>
      </w:pPr>
      <w:r>
        <w:rPr>
          <w:rStyle w:val="Refdenotaderodap"/>
        </w:rPr>
        <w:footnoteRef/>
      </w:r>
      <w:r w:rsidRPr="00C15991">
        <w:rPr>
          <w:lang w:val="pt-BR"/>
        </w:rPr>
        <w:t xml:space="preserve"> </w:t>
      </w:r>
      <w:r w:rsidRPr="00C15991">
        <w:rPr>
          <w:highlight w:val="yellow"/>
          <w:lang w:val="pt-BR"/>
        </w:rPr>
        <w:t xml:space="preserve">Doc. XX </w:t>
      </w:r>
      <w:proofErr w:type="gramStart"/>
      <w:r w:rsidRPr="00C15991">
        <w:rPr>
          <w:highlight w:val="yellow"/>
          <w:lang w:val="pt-BR"/>
        </w:rPr>
        <w:t>a  Doc.</w:t>
      </w:r>
      <w:proofErr w:type="gramEnd"/>
      <w:r w:rsidRPr="00C15991">
        <w:rPr>
          <w:highlight w:val="yellow"/>
          <w:lang w:val="pt-BR"/>
        </w:rPr>
        <w:t xml:space="preserve"> XX.</w:t>
      </w:r>
    </w:p>
  </w:footnote>
  <w:footnote w:id="22">
    <w:p w14:paraId="1614CEA9" w14:textId="29107C69" w:rsidR="00266EDB" w:rsidRPr="00266EDB" w:rsidRDefault="00266EDB">
      <w:pPr>
        <w:pStyle w:val="Textodenotaderodap"/>
        <w:rPr>
          <w:lang w:val="pt-BR"/>
        </w:rPr>
      </w:pPr>
      <w:r>
        <w:rPr>
          <w:rStyle w:val="Refdenotaderodap"/>
        </w:rPr>
        <w:footnoteRef/>
      </w:r>
      <w:r w:rsidRPr="00837E92">
        <w:rPr>
          <w:lang w:val="pt-BR"/>
        </w:rPr>
        <w:t xml:space="preserve"> </w:t>
      </w:r>
      <w:r w:rsidRPr="00266EDB">
        <w:rPr>
          <w:highlight w:val="yellow"/>
          <w:lang w:val="pt-BR"/>
        </w:rPr>
        <w:t>Doc. XX.</w:t>
      </w:r>
    </w:p>
  </w:footnote>
  <w:footnote w:id="23">
    <w:p w14:paraId="646D20FB" w14:textId="1A9AD5EC" w:rsidR="00E065B8" w:rsidRPr="0008777D" w:rsidRDefault="00E065B8">
      <w:pPr>
        <w:pStyle w:val="Textodenotaderodap"/>
        <w:rPr>
          <w:lang w:val="pt-BR"/>
        </w:rPr>
      </w:pPr>
      <w:r>
        <w:rPr>
          <w:rStyle w:val="Refdenotaderodap"/>
        </w:rPr>
        <w:footnoteRef/>
      </w:r>
      <w:r w:rsidRPr="0008777D">
        <w:rPr>
          <w:lang w:val="pt-BR"/>
        </w:rPr>
        <w:t xml:space="preserve"> </w:t>
      </w:r>
      <w:r w:rsidRPr="0008777D">
        <w:rPr>
          <w:highlight w:val="yellow"/>
          <w:lang w:val="pt-BR"/>
        </w:rPr>
        <w:t>Doc. XX.</w:t>
      </w:r>
    </w:p>
  </w:footnote>
  <w:footnote w:id="24">
    <w:p w14:paraId="749C7C87" w14:textId="15543DD3" w:rsidR="00837E92" w:rsidRPr="00E065B8" w:rsidRDefault="00837E92">
      <w:pPr>
        <w:pStyle w:val="Textodenotaderodap"/>
        <w:rPr>
          <w:lang w:val="fr-FR"/>
        </w:rPr>
      </w:pPr>
      <w:r>
        <w:rPr>
          <w:rStyle w:val="Refdenotaderodap"/>
        </w:rPr>
        <w:footnoteRef/>
      </w:r>
      <w:r w:rsidRPr="00E065B8">
        <w:rPr>
          <w:lang w:val="fr-FR"/>
        </w:rPr>
        <w:t xml:space="preserve"> </w:t>
      </w:r>
      <w:r w:rsidRPr="00E065B8">
        <w:rPr>
          <w:highlight w:val="yellow"/>
          <w:lang w:val="fr-FR"/>
        </w:rPr>
        <w:t>Doc. XX.</w:t>
      </w:r>
    </w:p>
  </w:footnote>
  <w:footnote w:id="25">
    <w:p w14:paraId="432C3594" w14:textId="63E34352" w:rsidR="00E065B8" w:rsidRPr="00E065B8" w:rsidRDefault="00E065B8">
      <w:pPr>
        <w:pStyle w:val="Textodenotaderodap"/>
        <w:rPr>
          <w:lang w:val="fr-FR"/>
        </w:rPr>
      </w:pPr>
      <w:r>
        <w:rPr>
          <w:rStyle w:val="Refdenotaderodap"/>
        </w:rPr>
        <w:footnoteRef/>
      </w:r>
      <w:r w:rsidRPr="00E065B8">
        <w:rPr>
          <w:lang w:val="fr-FR"/>
        </w:rPr>
        <w:t xml:space="preserve"> </w:t>
      </w:r>
      <w:r w:rsidRPr="00E065B8">
        <w:rPr>
          <w:highlight w:val="yellow"/>
          <w:lang w:val="fr-FR"/>
        </w:rPr>
        <w:t>Doc. XX.</w:t>
      </w:r>
    </w:p>
  </w:footnote>
  <w:footnote w:id="26">
    <w:p w14:paraId="63974739" w14:textId="77777777" w:rsidR="008C285F" w:rsidRPr="0008777D" w:rsidRDefault="008C285F" w:rsidP="008C285F">
      <w:pPr>
        <w:pStyle w:val="Textodenotaderodap"/>
        <w:rPr>
          <w:lang w:val="fr-FR"/>
        </w:rPr>
      </w:pPr>
      <w:r>
        <w:rPr>
          <w:rStyle w:val="Refdenotaderodap"/>
        </w:rPr>
        <w:footnoteRef/>
      </w:r>
      <w:r w:rsidRPr="0008777D">
        <w:rPr>
          <w:lang w:val="fr-FR"/>
        </w:rPr>
        <w:t xml:space="preserve"> </w:t>
      </w:r>
      <w:r w:rsidRPr="0008777D">
        <w:rPr>
          <w:highlight w:val="yellow"/>
          <w:lang w:val="fr-FR"/>
        </w:rPr>
        <w:t>Doc. XX.</w:t>
      </w:r>
    </w:p>
  </w:footnote>
  <w:footnote w:id="27">
    <w:p w14:paraId="3CFE03A3" w14:textId="7C928F2B" w:rsidR="00C839C5" w:rsidRPr="00C839C5" w:rsidRDefault="00C839C5">
      <w:pPr>
        <w:pStyle w:val="Textodenotaderodap"/>
        <w:rPr>
          <w:lang w:val="pt-BR"/>
        </w:rPr>
      </w:pPr>
      <w:r>
        <w:rPr>
          <w:rStyle w:val="Refdenotaderodap"/>
        </w:rPr>
        <w:footnoteRef/>
      </w:r>
      <w:r w:rsidRPr="00C839C5">
        <w:rPr>
          <w:lang w:val="pt-BR"/>
        </w:rPr>
        <w:t xml:space="preserve"> </w:t>
      </w:r>
      <w:r w:rsidRPr="00C839C5">
        <w:rPr>
          <w:highlight w:val="yellow"/>
          <w:lang w:val="pt-BR"/>
        </w:rPr>
        <w:t>Doc. XX.</w:t>
      </w:r>
    </w:p>
  </w:footnote>
  <w:footnote w:id="28">
    <w:p w14:paraId="704C272C" w14:textId="53E62125" w:rsidR="00A30479" w:rsidRPr="00A30479" w:rsidRDefault="00A30479">
      <w:pPr>
        <w:pStyle w:val="Textodenotaderodap"/>
        <w:rPr>
          <w:lang w:val="pt-BR"/>
        </w:rPr>
      </w:pPr>
      <w:r>
        <w:rPr>
          <w:rStyle w:val="Refdenotaderodap"/>
        </w:rPr>
        <w:footnoteRef/>
      </w:r>
      <w:r w:rsidRPr="00A30479">
        <w:rPr>
          <w:lang w:val="pt-BR"/>
        </w:rPr>
        <w:t xml:space="preserve"> </w:t>
      </w:r>
      <w:r w:rsidRPr="0035223C">
        <w:rPr>
          <w:highlight w:val="yellow"/>
          <w:lang w:val="pt-BR"/>
        </w:rPr>
        <w:t>Doc. XX (e-mail de 10.6.2024</w:t>
      </w:r>
      <w:r w:rsidR="0035223C" w:rsidRPr="0035223C">
        <w:rPr>
          <w:highlight w:val="yellow"/>
          <w:lang w:val="pt-BR"/>
        </w:rPr>
        <w:t xml:space="preserve"> Reunião- Valores </w:t>
      </w:r>
      <w:proofErr w:type="spellStart"/>
      <w:r w:rsidR="0035223C" w:rsidRPr="0035223C">
        <w:rPr>
          <w:highlight w:val="yellow"/>
          <w:lang w:val="pt-BR"/>
        </w:rPr>
        <w:t>Brisanet</w:t>
      </w:r>
      <w:proofErr w:type="spellEnd"/>
      <w:r w:rsidR="0035223C" w:rsidRPr="0035223C">
        <w:rPr>
          <w:highlight w:val="yellow"/>
          <w:lang w:val="pt-BR"/>
        </w:rPr>
        <w:t xml:space="preserve"> </w:t>
      </w:r>
      <w:proofErr w:type="spellStart"/>
      <w:r w:rsidR="0035223C" w:rsidRPr="0035223C">
        <w:rPr>
          <w:highlight w:val="yellow"/>
          <w:lang w:val="pt-BR"/>
        </w:rPr>
        <w:t>Seidor</w:t>
      </w:r>
      <w:proofErr w:type="spellEnd"/>
      <w:r w:rsidR="0035223C" w:rsidRPr="0035223C">
        <w:rPr>
          <w:highlight w:val="yellow"/>
          <w:lang w:val="pt-BR"/>
        </w:rPr>
        <w:t xml:space="preserve"> – 04/06</w:t>
      </w:r>
    </w:p>
  </w:footnote>
  <w:footnote w:id="29">
    <w:p w14:paraId="2081BDDE" w14:textId="05955BD8" w:rsidR="00541465" w:rsidRPr="00541465" w:rsidRDefault="00541465">
      <w:pPr>
        <w:pStyle w:val="Textodenotaderodap"/>
        <w:rPr>
          <w:lang w:val="pt-BR"/>
        </w:rPr>
      </w:pPr>
      <w:r>
        <w:rPr>
          <w:rStyle w:val="Refdenotaderodap"/>
        </w:rPr>
        <w:footnoteRef/>
      </w:r>
      <w:r w:rsidRPr="00541465">
        <w:rPr>
          <w:lang w:val="pt-BR"/>
        </w:rPr>
        <w:t xml:space="preserve"> </w:t>
      </w:r>
      <w:r>
        <w:rPr>
          <w:lang w:val="pt-BR"/>
        </w:rPr>
        <w:t>Evento 1, EMAIL 14, pág. 5-7</w:t>
      </w:r>
    </w:p>
  </w:footnote>
  <w:footnote w:id="30">
    <w:p w14:paraId="1EB49519" w14:textId="7000FD85" w:rsidR="00541465" w:rsidRPr="00541465" w:rsidRDefault="00541465">
      <w:pPr>
        <w:pStyle w:val="Textodenotaderodap"/>
        <w:rPr>
          <w:lang w:val="pt-BR"/>
        </w:rPr>
      </w:pPr>
      <w:r>
        <w:rPr>
          <w:rStyle w:val="Refdenotaderodap"/>
        </w:rPr>
        <w:footnoteRef/>
      </w:r>
      <w:r w:rsidRPr="00541465">
        <w:rPr>
          <w:lang w:val="pt-BR"/>
        </w:rPr>
        <w:t xml:space="preserve"> </w:t>
      </w:r>
      <w:r>
        <w:rPr>
          <w:lang w:val="pt-BR"/>
        </w:rPr>
        <w:t>Evento 1, EMAIL 14, pág. 3-4</w:t>
      </w:r>
    </w:p>
  </w:footnote>
  <w:footnote w:id="31">
    <w:p w14:paraId="1DE44995" w14:textId="131EC40A" w:rsidR="008239CA" w:rsidRPr="008239CA" w:rsidRDefault="008239CA">
      <w:pPr>
        <w:pStyle w:val="Textodenotaderodap"/>
        <w:rPr>
          <w:lang w:val="pt-BR"/>
        </w:rPr>
      </w:pPr>
      <w:r>
        <w:rPr>
          <w:rStyle w:val="Refdenotaderodap"/>
        </w:rPr>
        <w:footnoteRef/>
      </w:r>
      <w:r w:rsidRPr="008239CA">
        <w:rPr>
          <w:lang w:val="pt-BR"/>
        </w:rPr>
        <w:t xml:space="preserve"> </w:t>
      </w:r>
      <w:r>
        <w:rPr>
          <w:lang w:val="pt-BR"/>
        </w:rPr>
        <w:t xml:space="preserve">Evento 1, EMAIL 14, pág. </w:t>
      </w:r>
      <w:r w:rsidR="00AD0A79">
        <w:rPr>
          <w:lang w:val="pt-BR"/>
        </w:rPr>
        <w:t>2</w:t>
      </w:r>
    </w:p>
  </w:footnote>
  <w:footnote w:id="32">
    <w:p w14:paraId="6E617EEC" w14:textId="42469041" w:rsidR="00E529BD" w:rsidRPr="00E529BD" w:rsidRDefault="00E529BD">
      <w:pPr>
        <w:pStyle w:val="Textodenotaderodap"/>
        <w:rPr>
          <w:lang w:val="pt-BR"/>
        </w:rPr>
      </w:pPr>
      <w:r>
        <w:rPr>
          <w:rStyle w:val="Refdenotaderodap"/>
        </w:rPr>
        <w:footnoteRef/>
      </w:r>
      <w:r w:rsidRPr="00E529BD">
        <w:rPr>
          <w:lang w:val="pt-BR"/>
        </w:rPr>
        <w:t xml:space="preserve"> </w:t>
      </w:r>
      <w:r>
        <w:rPr>
          <w:lang w:val="pt-BR"/>
        </w:rPr>
        <w:t>Evento 1, EMAIL 14, pág. 2</w:t>
      </w:r>
    </w:p>
  </w:footnote>
  <w:footnote w:id="33">
    <w:p w14:paraId="0CC17C93" w14:textId="29ADBD5C" w:rsidR="00A72BC7" w:rsidRPr="00C91523" w:rsidRDefault="00A72BC7" w:rsidP="00606077">
      <w:pPr>
        <w:pStyle w:val="Textodenotaderodap"/>
        <w:rPr>
          <w:lang w:val="pt-BR"/>
        </w:rPr>
      </w:pPr>
      <w:r>
        <w:rPr>
          <w:rStyle w:val="Refdenotaderodap"/>
        </w:rPr>
        <w:footnoteRef/>
      </w:r>
      <w:r w:rsidRPr="00C91523">
        <w:rPr>
          <w:lang w:val="pt-BR"/>
        </w:rPr>
        <w:t xml:space="preserve"> Evento 1, p. 02.</w:t>
      </w:r>
    </w:p>
  </w:footnote>
  <w:footnote w:id="34">
    <w:p w14:paraId="16323B92" w14:textId="1076DF7F" w:rsidR="00C12669" w:rsidRPr="002B5820" w:rsidRDefault="00C12669" w:rsidP="00606077">
      <w:pPr>
        <w:pStyle w:val="Textodenotaderodap"/>
        <w:rPr>
          <w:lang w:val="pt-BR"/>
        </w:rPr>
      </w:pPr>
      <w:r>
        <w:rPr>
          <w:rStyle w:val="Refdenotaderodap"/>
        </w:rPr>
        <w:footnoteRef/>
      </w:r>
      <w:r w:rsidRPr="002B5820">
        <w:rPr>
          <w:lang w:val="pt-BR"/>
        </w:rPr>
        <w:t xml:space="preserve"> </w:t>
      </w:r>
      <w:proofErr w:type="spellStart"/>
      <w:r w:rsidR="002B5820" w:rsidRPr="002B5820">
        <w:rPr>
          <w:lang w:val="pt-BR"/>
        </w:rPr>
        <w:t>AREsp</w:t>
      </w:r>
      <w:proofErr w:type="spellEnd"/>
      <w:r w:rsidR="002B5820" w:rsidRPr="002B5820">
        <w:rPr>
          <w:lang w:val="pt-BR"/>
        </w:rPr>
        <w:t xml:space="preserve"> n. 2.064.322/GO, relator Ministro Raul Araújo, Quarta Turma, julgado em </w:t>
      </w:r>
      <w:r w:rsidR="002B5820">
        <w:rPr>
          <w:lang w:val="pt-BR"/>
        </w:rPr>
        <w:t>0</w:t>
      </w:r>
      <w:r w:rsidR="002B5820" w:rsidRPr="002B5820">
        <w:rPr>
          <w:lang w:val="pt-BR"/>
        </w:rPr>
        <w:t>3/11/2025, DJEN de 10/11/2025</w:t>
      </w:r>
      <w:r w:rsidR="002B5820">
        <w:rPr>
          <w:lang w:val="pt-BR"/>
        </w:rPr>
        <w:t>.</w:t>
      </w:r>
    </w:p>
  </w:footnote>
  <w:footnote w:id="35">
    <w:p w14:paraId="2AF54F50" w14:textId="42E7F6C3" w:rsidR="00263513" w:rsidRPr="00263513" w:rsidRDefault="00263513" w:rsidP="00606077">
      <w:pPr>
        <w:pStyle w:val="Textodenotaderodap"/>
        <w:rPr>
          <w:lang w:val="pt-BR"/>
        </w:rPr>
      </w:pPr>
      <w:r>
        <w:rPr>
          <w:rStyle w:val="Refdenotaderodap"/>
        </w:rPr>
        <w:footnoteRef/>
      </w:r>
      <w:r w:rsidRPr="00263513">
        <w:rPr>
          <w:lang w:val="pt-BR"/>
        </w:rPr>
        <w:t xml:space="preserve"> </w:t>
      </w:r>
      <w:r>
        <w:rPr>
          <w:lang w:val="pt-BR"/>
        </w:rPr>
        <w:t>Evento 1, p. 02.</w:t>
      </w:r>
    </w:p>
  </w:footnote>
  <w:footnote w:id="36">
    <w:p w14:paraId="4ED718A6" w14:textId="16449552" w:rsidR="00ED3940" w:rsidRPr="00ED3940" w:rsidRDefault="00ED3940" w:rsidP="00606077">
      <w:pPr>
        <w:pStyle w:val="Textodenotaderodap"/>
        <w:rPr>
          <w:lang w:val="pt-BR"/>
        </w:rPr>
      </w:pPr>
      <w:r>
        <w:rPr>
          <w:rStyle w:val="Refdenotaderodap"/>
        </w:rPr>
        <w:footnoteRef/>
      </w:r>
      <w:r w:rsidRPr="00ED3940">
        <w:rPr>
          <w:lang w:val="pt-BR"/>
        </w:rPr>
        <w:t xml:space="preserve"> </w:t>
      </w:r>
      <w:r>
        <w:rPr>
          <w:lang w:val="pt-BR"/>
        </w:rPr>
        <w:t xml:space="preserve">Evento 1, p. </w:t>
      </w:r>
      <w:r w:rsidR="00C80BA9">
        <w:rPr>
          <w:lang w:val="pt-BR"/>
        </w:rPr>
        <w:t>0</w:t>
      </w:r>
      <w:r>
        <w:rPr>
          <w:lang w:val="pt-BR"/>
        </w:rPr>
        <w:t>5</w:t>
      </w:r>
      <w:r w:rsidR="00C80BA9">
        <w:rPr>
          <w:lang w:val="pt-BR"/>
        </w:rPr>
        <w:t>.</w:t>
      </w:r>
    </w:p>
  </w:footnote>
  <w:footnote w:id="37">
    <w:p w14:paraId="1F594764" w14:textId="60212AED" w:rsidR="00C80BA9" w:rsidRPr="00C80BA9" w:rsidRDefault="00C80BA9" w:rsidP="00606077">
      <w:pPr>
        <w:pStyle w:val="Textodenotaderodap"/>
        <w:rPr>
          <w:lang w:val="pt-BR"/>
        </w:rPr>
      </w:pPr>
      <w:r>
        <w:rPr>
          <w:rStyle w:val="Refdenotaderodap"/>
        </w:rPr>
        <w:footnoteRef/>
      </w:r>
      <w:r w:rsidRPr="00C80BA9">
        <w:rPr>
          <w:lang w:val="pt-BR"/>
        </w:rPr>
        <w:t xml:space="preserve"> </w:t>
      </w:r>
      <w:r>
        <w:rPr>
          <w:lang w:val="pt-BR"/>
        </w:rPr>
        <w:t>Evento 1, p. 06.</w:t>
      </w:r>
    </w:p>
  </w:footnote>
  <w:footnote w:id="38">
    <w:p w14:paraId="04B24FB1" w14:textId="77777777" w:rsidR="00CA0055" w:rsidRPr="00D17292" w:rsidRDefault="00CA0055" w:rsidP="00606077">
      <w:pPr>
        <w:pStyle w:val="Textodenotaderodap"/>
        <w:rPr>
          <w:lang w:val="pt-BR"/>
        </w:rPr>
      </w:pPr>
      <w:r>
        <w:rPr>
          <w:rStyle w:val="Refdenotaderodap"/>
        </w:rPr>
        <w:footnoteRef/>
      </w:r>
      <w:r w:rsidRPr="00D17292">
        <w:rPr>
          <w:lang w:val="pt-BR"/>
        </w:rPr>
        <w:t xml:space="preserve"> </w:t>
      </w:r>
      <w:proofErr w:type="gramStart"/>
      <w:r w:rsidRPr="00D17292">
        <w:rPr>
          <w:lang w:val="pt-BR"/>
        </w:rPr>
        <w:t>TJSP;  Apelação</w:t>
      </w:r>
      <w:proofErr w:type="gramEnd"/>
      <w:r w:rsidRPr="00D17292">
        <w:rPr>
          <w:lang w:val="pt-BR"/>
        </w:rPr>
        <w:t xml:space="preserve"> Cível 1058609-96.2013.8.26.0100; Relator (a): Marino Neto; Órgão Julgador: 11ª Câmara de Direito Privado; Foro Central Cível - 42ª Vara Cível; Data do Julgamento: 07/10/2021; Data de Registro: 07/10/2021</w:t>
      </w:r>
      <w:r>
        <w:rPr>
          <w:lang w:val="pt-BR"/>
        </w:rPr>
        <w:t>.</w:t>
      </w:r>
    </w:p>
  </w:footnote>
  <w:footnote w:id="39">
    <w:p w14:paraId="6341AF5C" w14:textId="602CAE28" w:rsidR="00B9197D" w:rsidRPr="00D17292" w:rsidRDefault="00B9197D" w:rsidP="00606077">
      <w:pPr>
        <w:pStyle w:val="Textodenotaderodap"/>
        <w:rPr>
          <w:lang w:val="pt-BR"/>
        </w:rPr>
      </w:pPr>
      <w:r>
        <w:rPr>
          <w:rStyle w:val="Refdenotaderodap"/>
        </w:rPr>
        <w:footnoteRef/>
      </w:r>
      <w:r w:rsidRPr="00D17292">
        <w:rPr>
          <w:lang w:val="pt-BR"/>
        </w:rPr>
        <w:t xml:space="preserve"> </w:t>
      </w:r>
      <w:proofErr w:type="gramStart"/>
      <w:r w:rsidR="00D17292" w:rsidRPr="00D17292">
        <w:rPr>
          <w:lang w:val="pt-BR"/>
        </w:rPr>
        <w:t>TJSP;  Apelação</w:t>
      </w:r>
      <w:proofErr w:type="gramEnd"/>
      <w:r w:rsidR="00D17292" w:rsidRPr="00D17292">
        <w:rPr>
          <w:lang w:val="pt-BR"/>
        </w:rPr>
        <w:t xml:space="preserve"> Cível 1058609-96.2013.8.26.0100; Relator (a): Marino Neto; Órgão Julgador: 11ª Câmara de Direito Privado; Foro Central Cível - 42ª Vara Cível; Data do Julgamento: 07/10/2021; Data de Registro: 07/10/2021</w:t>
      </w:r>
      <w:r w:rsidR="00DA57B7">
        <w:rPr>
          <w:lang w:val="pt-BR"/>
        </w:rPr>
        <w:t>, p. 10</w:t>
      </w:r>
      <w:r w:rsidR="003F664C">
        <w:rPr>
          <w:lang w:val="pt-BR"/>
        </w:rPr>
        <w:t>.</w:t>
      </w:r>
    </w:p>
  </w:footnote>
  <w:footnote w:id="40">
    <w:p w14:paraId="50AE4192" w14:textId="40B62BA4" w:rsidR="003F664C" w:rsidRPr="003F664C" w:rsidRDefault="003F664C" w:rsidP="00606077">
      <w:pPr>
        <w:pStyle w:val="Textodenotaderodap"/>
        <w:rPr>
          <w:lang w:val="pt-BR"/>
        </w:rPr>
      </w:pPr>
      <w:r>
        <w:rPr>
          <w:rStyle w:val="Refdenotaderodap"/>
        </w:rPr>
        <w:footnoteRef/>
      </w:r>
      <w:r w:rsidRPr="003F664C">
        <w:rPr>
          <w:lang w:val="pt-BR"/>
        </w:rPr>
        <w:t xml:space="preserve"> </w:t>
      </w:r>
      <w:proofErr w:type="gramStart"/>
      <w:r w:rsidRPr="003F664C">
        <w:rPr>
          <w:lang w:val="pt-BR"/>
        </w:rPr>
        <w:t>TJSP;  Embargos</w:t>
      </w:r>
      <w:proofErr w:type="gramEnd"/>
      <w:r w:rsidRPr="003F664C">
        <w:rPr>
          <w:lang w:val="pt-BR"/>
        </w:rPr>
        <w:t xml:space="preserve"> de Declaração Cível 2209618-19.2021.8.26.0000; Relator (a): Lino Machado; Órgão Julgador: 30ª Câmara de Direito Privado; Foro de Marília - 5ª. </w:t>
      </w:r>
      <w:r w:rsidRPr="00BF117D">
        <w:rPr>
          <w:lang w:val="pt-BR"/>
        </w:rPr>
        <w:t>Vara Cível; Data do Julgamento: 24/10/2021; Data de Registro: 24/10/2021.</w:t>
      </w:r>
    </w:p>
  </w:footnote>
  <w:footnote w:id="41">
    <w:p w14:paraId="5DED448B" w14:textId="04A38D21" w:rsidR="00BF117D" w:rsidRPr="00BF117D" w:rsidRDefault="00BF117D" w:rsidP="00606077">
      <w:pPr>
        <w:pStyle w:val="Textodenotaderodap"/>
        <w:rPr>
          <w:lang w:val="pt-BR"/>
        </w:rPr>
      </w:pPr>
      <w:r>
        <w:rPr>
          <w:rStyle w:val="Refdenotaderodap"/>
        </w:rPr>
        <w:footnoteRef/>
      </w:r>
      <w:r w:rsidRPr="00BF117D">
        <w:rPr>
          <w:lang w:val="pt-BR"/>
        </w:rPr>
        <w:t xml:space="preserve"> </w:t>
      </w:r>
      <w:r>
        <w:rPr>
          <w:rStyle w:val="Refdenotaderodap"/>
        </w:rPr>
        <w:footnoteRef/>
      </w:r>
      <w:r w:rsidRPr="003F664C">
        <w:rPr>
          <w:lang w:val="pt-BR"/>
        </w:rPr>
        <w:t xml:space="preserve"> </w:t>
      </w:r>
      <w:proofErr w:type="gramStart"/>
      <w:r w:rsidRPr="003F664C">
        <w:rPr>
          <w:lang w:val="pt-BR"/>
        </w:rPr>
        <w:t>TJSP;  Embargos</w:t>
      </w:r>
      <w:proofErr w:type="gramEnd"/>
      <w:r w:rsidRPr="003F664C">
        <w:rPr>
          <w:lang w:val="pt-BR"/>
        </w:rPr>
        <w:t xml:space="preserve"> de Declaração Cível 2209618-19.2021.8.26.0000; Relator (a): Lino Machado; Órgão Julgador: 30ª Câmara de Direito Privado; Foro de Marília - 5ª. </w:t>
      </w:r>
      <w:r w:rsidRPr="00BF117D">
        <w:rPr>
          <w:lang w:val="pt-BR"/>
        </w:rPr>
        <w:t>Vara Cível; Data do Julgamento: 24/10/2021; Data de Registro: 24/10/2021</w:t>
      </w:r>
      <w:r>
        <w:rPr>
          <w:lang w:val="pt-BR"/>
        </w:rPr>
        <w:t>, p. 04</w:t>
      </w:r>
      <w:r w:rsidRPr="00BF117D">
        <w:rPr>
          <w:lang w:val="pt-BR"/>
        </w:rPr>
        <w:t>.</w:t>
      </w:r>
    </w:p>
  </w:footnote>
  <w:footnote w:id="42">
    <w:p w14:paraId="2D737B38" w14:textId="4C3A131E" w:rsidR="00365CE6" w:rsidRPr="00365CE6" w:rsidRDefault="00365CE6" w:rsidP="00606077">
      <w:pPr>
        <w:pStyle w:val="Textodenotaderodap"/>
        <w:rPr>
          <w:lang w:val="pt-BR"/>
        </w:rPr>
      </w:pPr>
      <w:r>
        <w:rPr>
          <w:rStyle w:val="Refdenotaderodap"/>
        </w:rPr>
        <w:footnoteRef/>
      </w:r>
      <w:r w:rsidRPr="00365CE6">
        <w:rPr>
          <w:lang w:val="pt-BR"/>
        </w:rPr>
        <w:t xml:space="preserve"> </w:t>
      </w:r>
      <w:proofErr w:type="spellStart"/>
      <w:r w:rsidRPr="00365CE6">
        <w:rPr>
          <w:lang w:val="pt-BR"/>
        </w:rPr>
        <w:t>AgInt</w:t>
      </w:r>
      <w:proofErr w:type="spellEnd"/>
      <w:r w:rsidRPr="00365CE6">
        <w:rPr>
          <w:lang w:val="pt-BR"/>
        </w:rPr>
        <w:t xml:space="preserve"> nos </w:t>
      </w:r>
      <w:proofErr w:type="spellStart"/>
      <w:r w:rsidRPr="00365CE6">
        <w:rPr>
          <w:lang w:val="pt-BR"/>
        </w:rPr>
        <w:t>EDcl</w:t>
      </w:r>
      <w:proofErr w:type="spellEnd"/>
      <w:r w:rsidRPr="00365CE6">
        <w:rPr>
          <w:lang w:val="pt-BR"/>
        </w:rPr>
        <w:t xml:space="preserve"> no </w:t>
      </w:r>
      <w:proofErr w:type="spellStart"/>
      <w:r w:rsidRPr="00365CE6">
        <w:rPr>
          <w:lang w:val="pt-BR"/>
        </w:rPr>
        <w:t>AREsp</w:t>
      </w:r>
      <w:proofErr w:type="spellEnd"/>
      <w:r w:rsidRPr="00365CE6">
        <w:rPr>
          <w:lang w:val="pt-BR"/>
        </w:rPr>
        <w:t xml:space="preserve"> n. 615.888/SP, relator Ministro </w:t>
      </w:r>
      <w:proofErr w:type="spellStart"/>
      <w:r w:rsidRPr="00365CE6">
        <w:rPr>
          <w:lang w:val="pt-BR"/>
        </w:rPr>
        <w:t>Antonio</w:t>
      </w:r>
      <w:proofErr w:type="spellEnd"/>
      <w:r w:rsidRPr="00365CE6">
        <w:rPr>
          <w:lang w:val="pt-BR"/>
        </w:rPr>
        <w:t xml:space="preserve"> Carlos Ferreira, Quarta Turma, julgado em 14/9/2020, </w:t>
      </w:r>
      <w:proofErr w:type="spellStart"/>
      <w:r w:rsidRPr="00365CE6">
        <w:rPr>
          <w:lang w:val="pt-BR"/>
        </w:rPr>
        <w:t>DJe</w:t>
      </w:r>
      <w:proofErr w:type="spellEnd"/>
      <w:r w:rsidRPr="00365CE6">
        <w:rPr>
          <w:lang w:val="pt-BR"/>
        </w:rPr>
        <w:t xml:space="preserve"> de 22/9/2020.</w:t>
      </w:r>
    </w:p>
  </w:footnote>
  <w:footnote w:id="43">
    <w:p w14:paraId="0AF567CA" w14:textId="325C0A76" w:rsidR="004E2F84" w:rsidRPr="004E2F84" w:rsidRDefault="004E2F84" w:rsidP="00606077">
      <w:pPr>
        <w:pStyle w:val="Textodenotaderodap"/>
        <w:rPr>
          <w:lang w:val="pt-BR"/>
        </w:rPr>
      </w:pPr>
      <w:r>
        <w:rPr>
          <w:rStyle w:val="Refdenotaderodap"/>
        </w:rPr>
        <w:footnoteRef/>
      </w:r>
      <w:r w:rsidRPr="004E2F84">
        <w:rPr>
          <w:lang w:val="pt-BR"/>
        </w:rPr>
        <w:t xml:space="preserve"> </w:t>
      </w:r>
      <w:proofErr w:type="gramStart"/>
      <w:r w:rsidRPr="004E2F84">
        <w:rPr>
          <w:lang w:val="pt-BR"/>
        </w:rPr>
        <w:t>TJSP;  Apelação</w:t>
      </w:r>
      <w:proofErr w:type="gramEnd"/>
      <w:r w:rsidRPr="004E2F84">
        <w:rPr>
          <w:lang w:val="pt-BR"/>
        </w:rPr>
        <w:t xml:space="preserve"> Cível 1030451-43.2022.8.26.0576; Relator (a): Mário </w:t>
      </w:r>
      <w:proofErr w:type="spellStart"/>
      <w:r w:rsidRPr="004E2F84">
        <w:rPr>
          <w:lang w:val="pt-BR"/>
        </w:rPr>
        <w:t>Daccache</w:t>
      </w:r>
      <w:proofErr w:type="spellEnd"/>
      <w:r w:rsidRPr="004E2F84">
        <w:rPr>
          <w:lang w:val="pt-BR"/>
        </w:rPr>
        <w:t>; Órgão Julgador: 29ª Câmara de Direito Privado; Foro de São José do Rio Preto - 2ª Vara Cível; Data do Julgamento: 19/12/2025; Data de Registro: 19/12/2025</w:t>
      </w:r>
    </w:p>
  </w:footnote>
  <w:footnote w:id="44">
    <w:p w14:paraId="0A28C3B3" w14:textId="6908DC5B" w:rsidR="00C410A5" w:rsidRPr="00C410A5" w:rsidRDefault="00C410A5" w:rsidP="00606077">
      <w:pPr>
        <w:pStyle w:val="Textodenotaderodap"/>
        <w:rPr>
          <w:lang w:val="pt-BR"/>
        </w:rPr>
      </w:pPr>
      <w:r>
        <w:rPr>
          <w:rStyle w:val="Refdenotaderodap"/>
        </w:rPr>
        <w:footnoteRef/>
      </w:r>
      <w:r w:rsidRPr="00C410A5">
        <w:rPr>
          <w:lang w:val="pt-BR"/>
        </w:rPr>
        <w:t xml:space="preserve"> </w:t>
      </w:r>
      <w:r>
        <w:rPr>
          <w:lang w:val="pt-BR"/>
        </w:rPr>
        <w:t>Evento 1, p. 08.</w:t>
      </w:r>
    </w:p>
  </w:footnote>
  <w:footnote w:id="45">
    <w:p w14:paraId="017C8291" w14:textId="12DF7011" w:rsidR="000B125B" w:rsidRPr="000B125B" w:rsidRDefault="000B125B" w:rsidP="00606077">
      <w:pPr>
        <w:pStyle w:val="Textodenotaderodap"/>
        <w:rPr>
          <w:lang w:val="pt-BR"/>
        </w:rPr>
      </w:pPr>
      <w:r>
        <w:rPr>
          <w:rStyle w:val="Refdenotaderodap"/>
        </w:rPr>
        <w:footnoteRef/>
      </w:r>
      <w:r w:rsidRPr="000B125B">
        <w:rPr>
          <w:lang w:val="pt-BR"/>
        </w:rPr>
        <w:t xml:space="preserve"> </w:t>
      </w:r>
      <w:r>
        <w:rPr>
          <w:lang w:val="pt-BR"/>
        </w:rPr>
        <w:t xml:space="preserve">Evento 1, CONTR6, p. </w:t>
      </w:r>
      <w:r w:rsidR="00795528">
        <w:rPr>
          <w:lang w:val="pt-BR"/>
        </w:rPr>
        <w:t>29.</w:t>
      </w:r>
    </w:p>
  </w:footnote>
  <w:footnote w:id="46">
    <w:p w14:paraId="307AADDB" w14:textId="2FF2D6E9" w:rsidR="000E24C3" w:rsidRPr="000E24C3" w:rsidRDefault="000E24C3" w:rsidP="00606077">
      <w:pPr>
        <w:pStyle w:val="Textodenotaderodap"/>
        <w:rPr>
          <w:lang w:val="pt-BR"/>
        </w:rPr>
      </w:pPr>
      <w:r>
        <w:rPr>
          <w:rStyle w:val="Refdenotaderodap"/>
        </w:rPr>
        <w:footnoteRef/>
      </w:r>
      <w:r w:rsidRPr="000E24C3">
        <w:rPr>
          <w:lang w:val="pt-BR"/>
        </w:rPr>
        <w:t xml:space="preserve"> </w:t>
      </w:r>
      <w:proofErr w:type="spellStart"/>
      <w:r w:rsidR="00283CC4" w:rsidRPr="00C32662">
        <w:rPr>
          <w:lang w:val="pt-BR"/>
        </w:rPr>
        <w:t>AgInt</w:t>
      </w:r>
      <w:proofErr w:type="spellEnd"/>
      <w:r w:rsidR="00283CC4" w:rsidRPr="00C32662">
        <w:rPr>
          <w:lang w:val="pt-BR"/>
        </w:rPr>
        <w:t xml:space="preserve"> nos </w:t>
      </w:r>
      <w:proofErr w:type="spellStart"/>
      <w:r w:rsidR="00283CC4" w:rsidRPr="00C32662">
        <w:rPr>
          <w:lang w:val="pt-BR"/>
        </w:rPr>
        <w:t>EDcl</w:t>
      </w:r>
      <w:proofErr w:type="spellEnd"/>
      <w:r w:rsidR="00283CC4" w:rsidRPr="00C32662">
        <w:rPr>
          <w:lang w:val="pt-BR"/>
        </w:rPr>
        <w:t xml:space="preserve"> no </w:t>
      </w:r>
      <w:proofErr w:type="spellStart"/>
      <w:r w:rsidR="00283CC4" w:rsidRPr="00C32662">
        <w:rPr>
          <w:lang w:val="pt-BR"/>
        </w:rPr>
        <w:t>AREsp</w:t>
      </w:r>
      <w:proofErr w:type="spellEnd"/>
      <w:r w:rsidR="00283CC4" w:rsidRPr="00C32662">
        <w:rPr>
          <w:lang w:val="pt-BR"/>
        </w:rPr>
        <w:t xml:space="preserve"> n. 615.888/SP, relator Ministro </w:t>
      </w:r>
      <w:proofErr w:type="spellStart"/>
      <w:r w:rsidR="00283CC4" w:rsidRPr="00C32662">
        <w:rPr>
          <w:lang w:val="pt-BR"/>
        </w:rPr>
        <w:t>Antonio</w:t>
      </w:r>
      <w:proofErr w:type="spellEnd"/>
      <w:r w:rsidR="00283CC4" w:rsidRPr="00C32662">
        <w:rPr>
          <w:lang w:val="pt-BR"/>
        </w:rPr>
        <w:t xml:space="preserve"> Carlos Ferreira, Quarta Turma, julgado em 14/9/2020, </w:t>
      </w:r>
      <w:proofErr w:type="spellStart"/>
      <w:r w:rsidR="00283CC4" w:rsidRPr="00C32662">
        <w:rPr>
          <w:lang w:val="pt-BR"/>
        </w:rPr>
        <w:t>DJe</w:t>
      </w:r>
      <w:proofErr w:type="spellEnd"/>
      <w:r w:rsidR="00283CC4" w:rsidRPr="00C32662">
        <w:rPr>
          <w:lang w:val="pt-BR"/>
        </w:rPr>
        <w:t xml:space="preserve"> de 22/9/2020</w:t>
      </w:r>
      <w:r w:rsidR="00283CC4">
        <w:rPr>
          <w:lang w:val="pt-BR"/>
        </w:rPr>
        <w:t>.</w:t>
      </w:r>
    </w:p>
  </w:footnote>
  <w:footnote w:id="47">
    <w:p w14:paraId="2760503D" w14:textId="75838199" w:rsidR="00E730E5" w:rsidRPr="00E730E5" w:rsidRDefault="00E730E5" w:rsidP="00606077">
      <w:pPr>
        <w:pStyle w:val="Textodenotaderodap"/>
        <w:rPr>
          <w:lang w:val="pt-BR"/>
        </w:rPr>
      </w:pPr>
      <w:r>
        <w:rPr>
          <w:rStyle w:val="Refdenotaderodap"/>
        </w:rPr>
        <w:footnoteRef/>
      </w:r>
      <w:r w:rsidRPr="00E730E5">
        <w:rPr>
          <w:lang w:val="pt-BR"/>
        </w:rPr>
        <w:t xml:space="preserve"> </w:t>
      </w:r>
      <w:proofErr w:type="spellStart"/>
      <w:r w:rsidRPr="00C32662">
        <w:rPr>
          <w:lang w:val="pt-BR"/>
        </w:rPr>
        <w:t>AgInt</w:t>
      </w:r>
      <w:proofErr w:type="spellEnd"/>
      <w:r w:rsidRPr="00C32662">
        <w:rPr>
          <w:lang w:val="pt-BR"/>
        </w:rPr>
        <w:t xml:space="preserve"> nos </w:t>
      </w:r>
      <w:proofErr w:type="spellStart"/>
      <w:r w:rsidRPr="00C32662">
        <w:rPr>
          <w:lang w:val="pt-BR"/>
        </w:rPr>
        <w:t>EDcl</w:t>
      </w:r>
      <w:proofErr w:type="spellEnd"/>
      <w:r w:rsidRPr="00C32662">
        <w:rPr>
          <w:lang w:val="pt-BR"/>
        </w:rPr>
        <w:t xml:space="preserve"> no </w:t>
      </w:r>
      <w:proofErr w:type="spellStart"/>
      <w:r w:rsidRPr="00C32662">
        <w:rPr>
          <w:lang w:val="pt-BR"/>
        </w:rPr>
        <w:t>AREsp</w:t>
      </w:r>
      <w:proofErr w:type="spellEnd"/>
      <w:r w:rsidRPr="00C32662">
        <w:rPr>
          <w:lang w:val="pt-BR"/>
        </w:rPr>
        <w:t xml:space="preserve"> n. 615.888/SP, relator Ministro </w:t>
      </w:r>
      <w:proofErr w:type="spellStart"/>
      <w:r w:rsidRPr="00C32662">
        <w:rPr>
          <w:lang w:val="pt-BR"/>
        </w:rPr>
        <w:t>Antonio</w:t>
      </w:r>
      <w:proofErr w:type="spellEnd"/>
      <w:r w:rsidRPr="00C32662">
        <w:rPr>
          <w:lang w:val="pt-BR"/>
        </w:rPr>
        <w:t xml:space="preserve"> Carlos Ferreira, Quarta Turma, julgado em 14/9/2020, </w:t>
      </w:r>
      <w:proofErr w:type="spellStart"/>
      <w:r w:rsidRPr="00C32662">
        <w:rPr>
          <w:lang w:val="pt-BR"/>
        </w:rPr>
        <w:t>DJe</w:t>
      </w:r>
      <w:proofErr w:type="spellEnd"/>
      <w:r w:rsidRPr="00C32662">
        <w:rPr>
          <w:lang w:val="pt-BR"/>
        </w:rPr>
        <w:t xml:space="preserve"> de 22/9/2020</w:t>
      </w:r>
      <w:r>
        <w:rPr>
          <w:lang w:val="pt-BR"/>
        </w:rPr>
        <w:t>, p. 12.</w:t>
      </w:r>
    </w:p>
  </w:footnote>
  <w:footnote w:id="48">
    <w:p w14:paraId="69165909" w14:textId="41C6EBC4" w:rsidR="00CE2DE6" w:rsidRPr="00CE2DE6" w:rsidRDefault="00CE2DE6" w:rsidP="00606077">
      <w:pPr>
        <w:pStyle w:val="Textodenotaderodap"/>
        <w:rPr>
          <w:lang w:val="pt-BR"/>
        </w:rPr>
      </w:pPr>
      <w:r>
        <w:rPr>
          <w:rStyle w:val="Refdenotaderodap"/>
        </w:rPr>
        <w:footnoteRef/>
      </w:r>
      <w:r w:rsidRPr="00CE2DE6">
        <w:rPr>
          <w:lang w:val="pt-BR"/>
        </w:rPr>
        <w:t xml:space="preserve"> </w:t>
      </w:r>
      <w:proofErr w:type="gramStart"/>
      <w:r w:rsidRPr="00CE2DE6">
        <w:rPr>
          <w:lang w:val="pt-BR"/>
        </w:rPr>
        <w:t>TJSP;  Apelação</w:t>
      </w:r>
      <w:proofErr w:type="gramEnd"/>
      <w:r w:rsidRPr="00CE2DE6">
        <w:rPr>
          <w:lang w:val="pt-BR"/>
        </w:rPr>
        <w:t xml:space="preserve"> Cível 1010649-71.2017.8.26.0564; Relator (a): Walter </w:t>
      </w:r>
      <w:proofErr w:type="spellStart"/>
      <w:r w:rsidRPr="00CE2DE6">
        <w:rPr>
          <w:lang w:val="pt-BR"/>
        </w:rPr>
        <w:t>Exner</w:t>
      </w:r>
      <w:proofErr w:type="spellEnd"/>
      <w:r w:rsidRPr="00CE2DE6">
        <w:rPr>
          <w:lang w:val="pt-BR"/>
        </w:rPr>
        <w:t>; Órgão Julgador: 36ª Câmara de Direito Privado; Foro de Arujá - 1ª Vara; Data do Julgamento: 27/11/2025; Data de Registro: 27/11/2025</w:t>
      </w:r>
      <w:r w:rsidR="004E2F84">
        <w:rPr>
          <w:lang w:val="pt-BR"/>
        </w:rPr>
        <w:t>.</w:t>
      </w:r>
    </w:p>
  </w:footnote>
  <w:footnote w:id="49">
    <w:p w14:paraId="36A3605A" w14:textId="3037BF44" w:rsidR="004E2F84" w:rsidRPr="004E2F84" w:rsidRDefault="004E2F84" w:rsidP="00606077">
      <w:pPr>
        <w:pStyle w:val="Textodenotaderodap"/>
        <w:rPr>
          <w:lang w:val="pt-BR"/>
        </w:rPr>
      </w:pPr>
      <w:r>
        <w:rPr>
          <w:rStyle w:val="Refdenotaderodap"/>
        </w:rPr>
        <w:footnoteRef/>
      </w:r>
      <w:r w:rsidRPr="004E2F84">
        <w:rPr>
          <w:lang w:val="pt-BR"/>
        </w:rPr>
        <w:t xml:space="preserve"> </w:t>
      </w:r>
      <w:proofErr w:type="gramStart"/>
      <w:r w:rsidRPr="00632169">
        <w:rPr>
          <w:lang w:val="pt-BR"/>
        </w:rPr>
        <w:t>TJSP;  Agravo</w:t>
      </w:r>
      <w:proofErr w:type="gramEnd"/>
      <w:r w:rsidRPr="00632169">
        <w:rPr>
          <w:lang w:val="pt-BR"/>
        </w:rPr>
        <w:t xml:space="preserve"> Interno Cível 2155433-89.2025.8.26.0000; Relator (a): Marco Pelegrini; Órgão Julgador: 12ª Câmara de Direito Privado; Foro de Nova Odessa - 2ª Vara Judicial; Data do Julgamento: 19/08/2025; Data de Registro: 19/08/2025</w:t>
      </w:r>
      <w:r>
        <w:rPr>
          <w:lang w:val="pt-BR"/>
        </w:rPr>
        <w:t>.</w:t>
      </w:r>
    </w:p>
  </w:footnote>
  <w:footnote w:id="50">
    <w:p w14:paraId="2BA81BFE" w14:textId="1BFFB835" w:rsidR="003F1179" w:rsidRPr="003F1179" w:rsidRDefault="003F1179">
      <w:pPr>
        <w:pStyle w:val="Textodenotaderodap"/>
        <w:rPr>
          <w:lang w:val="pt-BR"/>
        </w:rPr>
      </w:pPr>
      <w:r>
        <w:rPr>
          <w:rStyle w:val="Refdenotaderodap"/>
        </w:rPr>
        <w:footnoteRef/>
      </w:r>
      <w:r w:rsidRPr="003F1179">
        <w:rPr>
          <w:lang w:val="pt-BR"/>
        </w:rPr>
        <w:t xml:space="preserve"> </w:t>
      </w:r>
      <w:r w:rsidR="00711229" w:rsidRPr="00711229">
        <w:rPr>
          <w:lang w:val="pt-BR"/>
        </w:rPr>
        <w:t xml:space="preserve">REsp n. 1.195.642/RJ, relatora Ministra Nancy Andrighi, Terceira Turma, julgado em 13/11/2012, </w:t>
      </w:r>
      <w:proofErr w:type="spellStart"/>
      <w:r w:rsidR="00711229" w:rsidRPr="00711229">
        <w:rPr>
          <w:lang w:val="pt-BR"/>
        </w:rPr>
        <w:t>DJe</w:t>
      </w:r>
      <w:proofErr w:type="spellEnd"/>
      <w:r w:rsidR="00711229" w:rsidRPr="00711229">
        <w:rPr>
          <w:lang w:val="pt-BR"/>
        </w:rPr>
        <w:t xml:space="preserve"> de 21/11/2012</w:t>
      </w:r>
      <w:r w:rsidR="00711229">
        <w:rPr>
          <w:lang w:val="pt-BR"/>
        </w:rPr>
        <w:t>.</w:t>
      </w:r>
    </w:p>
  </w:footnote>
  <w:footnote w:id="51">
    <w:p w14:paraId="5691F772" w14:textId="355FD7C1" w:rsidR="00E21ACD" w:rsidRPr="00E21ACD" w:rsidRDefault="00E21ACD" w:rsidP="00606077">
      <w:pPr>
        <w:pStyle w:val="Textodenotaderodap"/>
        <w:rPr>
          <w:lang w:val="pt-BR"/>
        </w:rPr>
      </w:pPr>
      <w:r>
        <w:rPr>
          <w:rStyle w:val="Refdenotaderodap"/>
        </w:rPr>
        <w:footnoteRef/>
      </w:r>
      <w:r w:rsidRPr="00E21ACD">
        <w:rPr>
          <w:lang w:val="pt-BR"/>
        </w:rPr>
        <w:t xml:space="preserve"> </w:t>
      </w:r>
      <w:r>
        <w:rPr>
          <w:lang w:val="pt-BR"/>
        </w:rPr>
        <w:t xml:space="preserve">Disponível em </w:t>
      </w:r>
      <w:hyperlink r:id="rId1" w:history="1">
        <w:r w:rsidR="003D5D03" w:rsidRPr="00A92000">
          <w:rPr>
            <w:rStyle w:val="Hyperlink"/>
            <w:lang w:val="pt-BR"/>
          </w:rPr>
          <w:t>https://statusinvest.com.br/acoes/brst3</w:t>
        </w:r>
      </w:hyperlink>
      <w:r w:rsidR="003D5D03">
        <w:rPr>
          <w:lang w:val="pt-BR"/>
        </w:rPr>
        <w:t>, acesso em 16/01/2026.</w:t>
      </w:r>
    </w:p>
  </w:footnote>
  <w:footnote w:id="52">
    <w:p w14:paraId="002C1AEB" w14:textId="56DFA296" w:rsidR="004B2585" w:rsidRPr="00606077" w:rsidRDefault="004B2585" w:rsidP="00606077">
      <w:pPr>
        <w:pStyle w:val="Textodenotaderodap"/>
        <w:rPr>
          <w:lang w:val="pt-BR"/>
        </w:rPr>
      </w:pPr>
      <w:r>
        <w:rPr>
          <w:rStyle w:val="Refdenotaderodap"/>
        </w:rPr>
        <w:footnoteRef/>
      </w:r>
      <w:r w:rsidR="00606077">
        <w:rPr>
          <w:lang w:val="pt-BR"/>
        </w:rPr>
        <w:t xml:space="preserve"> Disponível em </w:t>
      </w:r>
      <w:hyperlink r:id="rId2" w:history="1">
        <w:r w:rsidR="00606077" w:rsidRPr="00A92000">
          <w:rPr>
            <w:rStyle w:val="Hyperlink"/>
            <w:lang w:val="pt-BR"/>
          </w:rPr>
          <w:t>https://informacoes.anatel.gov.br/paineis/acessos/panorama</w:t>
        </w:r>
      </w:hyperlink>
      <w:r w:rsidR="00606077" w:rsidRPr="00606077">
        <w:rPr>
          <w:lang w:val="pt-BR"/>
        </w:rPr>
        <w:t>, ace</w:t>
      </w:r>
      <w:r w:rsidR="00606077">
        <w:rPr>
          <w:lang w:val="pt-BR"/>
        </w:rPr>
        <w:t>sso em 16/01/2026.</w:t>
      </w:r>
    </w:p>
  </w:footnote>
  <w:footnote w:id="53">
    <w:p w14:paraId="530843F4" w14:textId="1678D5C6" w:rsidR="00706F95" w:rsidRPr="00706F95" w:rsidRDefault="00706F95">
      <w:pPr>
        <w:pStyle w:val="Textodenotaderodap"/>
        <w:rPr>
          <w:lang w:val="pt-BR"/>
        </w:rPr>
      </w:pPr>
      <w:r>
        <w:rPr>
          <w:rStyle w:val="Refdenotaderodap"/>
        </w:rPr>
        <w:footnoteRef/>
      </w:r>
      <w:r w:rsidRPr="00706F95">
        <w:rPr>
          <w:lang w:val="pt-BR"/>
        </w:rPr>
        <w:t xml:space="preserve"> </w:t>
      </w:r>
      <w:r>
        <w:rPr>
          <w:lang w:val="pt-BR"/>
        </w:rPr>
        <w:t xml:space="preserve">Disponível em </w:t>
      </w:r>
      <w:hyperlink r:id="rId3" w:history="1">
        <w:r w:rsidRPr="00A92000">
          <w:rPr>
            <w:rStyle w:val="Hyperlink"/>
            <w:lang w:val="pt-BR"/>
          </w:rPr>
          <w:t>https://grupo.brisanet.com.br/diretoria</w:t>
        </w:r>
      </w:hyperlink>
      <w:r w:rsidRPr="00706F95">
        <w:rPr>
          <w:lang w:val="pt-BR"/>
        </w:rPr>
        <w:t>, ace</w:t>
      </w:r>
      <w:r>
        <w:rPr>
          <w:lang w:val="pt-BR"/>
        </w:rPr>
        <w:t>sso em 16/01/2026.</w:t>
      </w:r>
    </w:p>
  </w:footnote>
  <w:footnote w:id="54">
    <w:p w14:paraId="454169EC" w14:textId="047C3258" w:rsidR="00700AA0" w:rsidRPr="00700AA0" w:rsidRDefault="00700AA0">
      <w:pPr>
        <w:pStyle w:val="Textodenotaderodap"/>
        <w:rPr>
          <w:lang w:val="pt-BR"/>
        </w:rPr>
      </w:pPr>
      <w:r>
        <w:rPr>
          <w:rStyle w:val="Refdenotaderodap"/>
        </w:rPr>
        <w:footnoteRef/>
      </w:r>
      <w:r w:rsidRPr="00387126">
        <w:rPr>
          <w:lang w:val="pt-BR"/>
        </w:rPr>
        <w:t xml:space="preserve"> </w:t>
      </w:r>
      <w:r>
        <w:rPr>
          <w:lang w:val="pt-BR"/>
        </w:rPr>
        <w:t xml:space="preserve">Evento 01, </w:t>
      </w:r>
      <w:r w:rsidR="00222660">
        <w:rPr>
          <w:lang w:val="pt-BR"/>
        </w:rPr>
        <w:t>EMAIL14.</w:t>
      </w:r>
    </w:p>
  </w:footnote>
  <w:footnote w:id="55">
    <w:p w14:paraId="74377C69" w14:textId="3EA9DD56" w:rsidR="00B24EC5" w:rsidRPr="00461DD1" w:rsidRDefault="00B24EC5">
      <w:pPr>
        <w:pStyle w:val="Textodenotaderodap"/>
        <w:rPr>
          <w:lang w:val="pt-BR"/>
        </w:rPr>
      </w:pPr>
      <w:r>
        <w:rPr>
          <w:rStyle w:val="Refdenotaderodap"/>
        </w:rPr>
        <w:footnoteRef/>
      </w:r>
      <w:r w:rsidRPr="00461DD1">
        <w:rPr>
          <w:lang w:val="pt-BR"/>
        </w:rPr>
        <w:t xml:space="preserve"> </w:t>
      </w:r>
      <w:r w:rsidR="00461DD1">
        <w:rPr>
          <w:lang w:val="pt-BR"/>
        </w:rPr>
        <w:t xml:space="preserve">Neste sentido, Bruno Miragem ensina: </w:t>
      </w:r>
      <w:r w:rsidR="00461DD1" w:rsidRPr="00461DD1">
        <w:rPr>
          <w:lang w:val="pt-BR"/>
        </w:rPr>
        <w:t>“</w:t>
      </w:r>
      <w:r w:rsidR="004417C5" w:rsidRPr="004417C5">
        <w:rPr>
          <w:lang w:val="pt-BR"/>
        </w:rPr>
        <w:t xml:space="preserve">A vulnerabilidade fática é espécie ampla, que abrange, genericamente, diversas situações concretas de reconhecimento da </w:t>
      </w:r>
      <w:r w:rsidR="004417C5" w:rsidRPr="004417C5">
        <w:rPr>
          <w:b/>
          <w:bCs/>
          <w:lang w:val="pt-BR"/>
        </w:rPr>
        <w:t>debilidade do consumidor a partir de qualidades subjetivas que denotem sua subordinação estrutural em relação ao fornecedor</w:t>
      </w:r>
      <w:r w:rsidR="004417C5">
        <w:rPr>
          <w:lang w:val="pt-BR"/>
        </w:rPr>
        <w:t xml:space="preserve">. (...) </w:t>
      </w:r>
      <w:r w:rsidR="00461DD1" w:rsidRPr="00461DD1">
        <w:rPr>
          <w:lang w:val="pt-BR"/>
        </w:rPr>
        <w:t xml:space="preserve">Para além daí, a sobreposição de critérios a partir de qualidades subjetivas que se identifiquem também fundamentam a vulnerabilidade agravada (ou </w:t>
      </w:r>
      <w:proofErr w:type="spellStart"/>
      <w:r w:rsidR="00461DD1" w:rsidRPr="00461DD1">
        <w:rPr>
          <w:lang w:val="pt-BR"/>
        </w:rPr>
        <w:t>hipervulnerabilidade</w:t>
      </w:r>
      <w:proofErr w:type="spellEnd"/>
      <w:r w:rsidR="00461DD1" w:rsidRPr="00461DD1">
        <w:rPr>
          <w:lang w:val="pt-BR"/>
        </w:rPr>
        <w:t>) do consumidor, caso, por exemplo, da criança, do idoso, ou da pessoa com deficiência, os quais podem ser, em razão de características específicas (reduzido discernimento, falta de percepção), mais suscetíveis aos apelos dos fornecedores. Ela também se verifica em razão de circunstâncias fáticas da própria relação, como é o caso do consumidor enfermo que contrata com operadora do plano de saúde, profissionais médicos ou instituição hospitalar; ou o consumidor analfabeto ou estrangeiro que não conheça o idioma utilizado na relação de consumo específico. Este reconhecimento da vulnerabilidade agravada do consumidor11 ao reconhecer o agravamento de sua condição de debilidade frente ao fornecedor, é útil na interpretação e aplicação das normas de proteção – ou como sugere a doutrina, originando um dever de cuidado especial12 – que atenda a essa situação peculiar.</w:t>
      </w:r>
      <w:r w:rsidR="00461DD1">
        <w:rPr>
          <w:lang w:val="pt-BR"/>
        </w:rPr>
        <w:t>”</w:t>
      </w:r>
      <w:r w:rsidR="008A256C">
        <w:rPr>
          <w:lang w:val="pt-BR"/>
        </w:rPr>
        <w:t xml:space="preserve"> (</w:t>
      </w:r>
      <w:r w:rsidR="00265BB4" w:rsidRPr="00265BB4">
        <w:rPr>
          <w:lang w:val="pt-BR"/>
        </w:rPr>
        <w:t xml:space="preserve">MIRAGEM, B. </w:t>
      </w:r>
      <w:proofErr w:type="gramStart"/>
      <w:r w:rsidR="00265BB4" w:rsidRPr="00265BB4">
        <w:rPr>
          <w:lang w:val="pt-BR"/>
        </w:rPr>
        <w:t>N. B. .</w:t>
      </w:r>
      <w:proofErr w:type="gramEnd"/>
      <w:r w:rsidR="00265BB4" w:rsidRPr="00265BB4">
        <w:rPr>
          <w:lang w:val="pt-BR"/>
        </w:rPr>
        <w:t xml:space="preserve"> Princípio da vulnerabilidade: </w:t>
      </w:r>
      <w:proofErr w:type="spellStart"/>
      <w:r w:rsidR="00265BB4" w:rsidRPr="00265BB4">
        <w:rPr>
          <w:lang w:val="pt-BR"/>
        </w:rPr>
        <w:t>perpectiva</w:t>
      </w:r>
      <w:proofErr w:type="spellEnd"/>
      <w:r w:rsidR="00265BB4" w:rsidRPr="00265BB4">
        <w:rPr>
          <w:lang w:val="pt-BR"/>
        </w:rPr>
        <w:t xml:space="preserve"> atual e funções no direito do consumidor contemporâneo. In: Bruno Miragem; Claudia Lima Marques; Lúcia Ancona Lopez de Magalhães. (Org.). Direito do Consumidor: 30 anos do CDC. 1ed.São Paulo: Forense, 2020, v. 1, p. 233-26</w:t>
      </w:r>
      <w:r w:rsidR="00265BB4">
        <w:rPr>
          <w:lang w:val="pt-BR"/>
        </w:rPr>
        <w:t>2).</w:t>
      </w:r>
    </w:p>
  </w:footnote>
  <w:footnote w:id="56">
    <w:p w14:paraId="2F6340A1" w14:textId="77777777" w:rsidR="005A01DC" w:rsidRPr="000679BA" w:rsidRDefault="005A01DC" w:rsidP="005A01DC">
      <w:pPr>
        <w:pStyle w:val="Textodenotaderodap"/>
        <w:rPr>
          <w:lang w:val="pt-BR"/>
        </w:rPr>
      </w:pPr>
      <w:r>
        <w:rPr>
          <w:rStyle w:val="Refdenotaderodap"/>
        </w:rPr>
        <w:footnoteRef/>
      </w:r>
      <w:r w:rsidRPr="000679BA">
        <w:rPr>
          <w:lang w:val="pt-BR"/>
        </w:rPr>
        <w:t xml:space="preserve"> </w:t>
      </w:r>
      <w:proofErr w:type="gramStart"/>
      <w:r w:rsidRPr="000679BA">
        <w:rPr>
          <w:lang w:val="pt-BR"/>
        </w:rPr>
        <w:t>TJSP;  Apelação</w:t>
      </w:r>
      <w:proofErr w:type="gramEnd"/>
      <w:r w:rsidRPr="000679BA">
        <w:rPr>
          <w:lang w:val="pt-BR"/>
        </w:rPr>
        <w:t xml:space="preserve"> Cível 1007609-56.2025.8.26.0223; Relator (a): Leonel Costa; Órgão Julgador: 8ª Câmara de Direito Público; Foro de Guarujá - Vara da Fazenda Pública; Data do Julgamento: 09/10/2025; Data de Registro: 09/10/2025</w:t>
      </w:r>
      <w:r>
        <w:rPr>
          <w:lang w:val="pt-BR"/>
        </w:rPr>
        <w:t>.</w:t>
      </w:r>
    </w:p>
  </w:footnote>
  <w:footnote w:id="57">
    <w:p w14:paraId="0DB3208E" w14:textId="77777777" w:rsidR="005A01DC" w:rsidRPr="00A24B8E" w:rsidRDefault="005A01DC" w:rsidP="005A01DC">
      <w:pPr>
        <w:pStyle w:val="Textodenotaderodap"/>
        <w:rPr>
          <w:lang w:val="pt-BR"/>
        </w:rPr>
      </w:pPr>
      <w:r>
        <w:rPr>
          <w:rStyle w:val="Refdenotaderodap"/>
        </w:rPr>
        <w:footnoteRef/>
      </w:r>
      <w:r w:rsidRPr="00A24B8E">
        <w:rPr>
          <w:lang w:val="pt-BR"/>
        </w:rPr>
        <w:t xml:space="preserve"> </w:t>
      </w:r>
      <w:proofErr w:type="gramStart"/>
      <w:r w:rsidRPr="00A24B8E">
        <w:rPr>
          <w:lang w:val="pt-BR"/>
        </w:rPr>
        <w:t>TJSP;  Apelação</w:t>
      </w:r>
      <w:proofErr w:type="gramEnd"/>
      <w:r w:rsidRPr="00A24B8E">
        <w:rPr>
          <w:lang w:val="pt-BR"/>
        </w:rPr>
        <w:t xml:space="preserve"> Cível 1018704-98.2023.8.26.0564; Relator (a): Alexandre David Malfatti; Órgão Julgador: 12ª Câmara de Direito Privado; Foro de São Bernardo do Campo - 6ª Vara Cível; Data do Julgamento: 01/11/2024; Data de Registro: 01/11/2024</w:t>
      </w:r>
      <w:r>
        <w:rPr>
          <w:lang w:val="pt-BR"/>
        </w:rPr>
        <w:t>.</w:t>
      </w:r>
    </w:p>
  </w:footnote>
  <w:footnote w:id="58">
    <w:p w14:paraId="0533360D" w14:textId="415992B0" w:rsidR="009516CA" w:rsidRPr="009516CA" w:rsidRDefault="009516CA">
      <w:pPr>
        <w:pStyle w:val="Textodenotaderodap"/>
        <w:rPr>
          <w:lang w:val="pt-BR"/>
        </w:rPr>
      </w:pPr>
      <w:r>
        <w:rPr>
          <w:rStyle w:val="Refdenotaderodap"/>
        </w:rPr>
        <w:footnoteRef/>
      </w:r>
      <w:r w:rsidRPr="009516CA">
        <w:rPr>
          <w:lang w:val="pt-BR"/>
        </w:rPr>
        <w:t xml:space="preserve"> </w:t>
      </w:r>
      <w:r w:rsidRPr="009516CA">
        <w:rPr>
          <w:highlight w:val="yellow"/>
          <w:lang w:val="pt-BR"/>
        </w:rPr>
        <w:t>[Evento XX e Evento XX]</w:t>
      </w:r>
    </w:p>
  </w:footnote>
  <w:footnote w:id="59">
    <w:p w14:paraId="15505C80" w14:textId="77777777" w:rsidR="00F1401E" w:rsidRPr="0010625F" w:rsidRDefault="00F1401E" w:rsidP="00F1401E">
      <w:pPr>
        <w:pStyle w:val="Textodenotaderodap"/>
        <w:rPr>
          <w:lang w:val="pt-BR"/>
        </w:rPr>
      </w:pPr>
      <w:r>
        <w:rPr>
          <w:rStyle w:val="Refdenotaderodap"/>
        </w:rPr>
        <w:footnoteRef/>
      </w:r>
      <w:r w:rsidRPr="0010625F">
        <w:rPr>
          <w:lang w:val="pt-BR"/>
        </w:rPr>
        <w:t xml:space="preserve"> </w:t>
      </w:r>
      <w:r>
        <w:rPr>
          <w:lang w:val="pt-BR"/>
        </w:rPr>
        <w:t xml:space="preserve">Art. 93 (...) </w:t>
      </w:r>
      <w:r w:rsidRPr="0010625F">
        <w:rPr>
          <w:lang w:val="pt-BR"/>
        </w:rPr>
        <w:t>§4º Recebida petição inicial ou intermediária acompanhada de objetos de</w:t>
      </w:r>
      <w:r>
        <w:rPr>
          <w:lang w:val="pt-BR"/>
        </w:rPr>
        <w:t xml:space="preserve"> </w:t>
      </w:r>
      <w:r w:rsidRPr="0010625F">
        <w:rPr>
          <w:lang w:val="pt-BR"/>
        </w:rPr>
        <w:t>inviável entranhamento aos autos do processo, o escrivão deverá conferir, arrolar e</w:t>
      </w:r>
      <w:r>
        <w:rPr>
          <w:lang w:val="pt-BR"/>
        </w:rPr>
        <w:t xml:space="preserve"> </w:t>
      </w:r>
      <w:r w:rsidRPr="0010625F">
        <w:rPr>
          <w:lang w:val="pt-BR"/>
        </w:rPr>
        <w:t>quantificá-los, lavrando certidão, sempre que possível na presença do interessado,</w:t>
      </w:r>
      <w:r>
        <w:rPr>
          <w:lang w:val="pt-BR"/>
        </w:rPr>
        <w:t xml:space="preserve"> </w:t>
      </w:r>
      <w:r w:rsidRPr="00442525">
        <w:rPr>
          <w:lang w:val="pt-BR"/>
        </w:rPr>
        <w:t>mantendo-os sob sua guarda e responsabilidade até encerramento da demanda.</w:t>
      </w:r>
    </w:p>
  </w:footnote>
  <w:footnote w:id="60">
    <w:p w14:paraId="46F95026" w14:textId="77777777" w:rsidR="00F1401E" w:rsidRPr="0010625F" w:rsidRDefault="00F1401E" w:rsidP="00F1401E">
      <w:pPr>
        <w:pStyle w:val="Textodenotaderodap"/>
        <w:rPr>
          <w:lang w:val="pt-BR"/>
        </w:rPr>
      </w:pPr>
      <w:r>
        <w:rPr>
          <w:rStyle w:val="Refdenotaderodap"/>
        </w:rPr>
        <w:footnoteRef/>
      </w:r>
      <w:r w:rsidRPr="0010625F">
        <w:rPr>
          <w:lang w:val="pt-BR"/>
        </w:rPr>
        <w:t xml:space="preserve"> Art. 1.259. Os documentos cuja digitalização em PDF seja tecnicamente</w:t>
      </w:r>
      <w:r>
        <w:rPr>
          <w:lang w:val="pt-BR"/>
        </w:rPr>
        <w:t xml:space="preserve"> </w:t>
      </w:r>
      <w:r w:rsidRPr="0010625F">
        <w:rPr>
          <w:lang w:val="pt-BR"/>
        </w:rPr>
        <w:t>inviável devido ao grande volume, por motivo de ilegibilidade (como papeis antigos ou</w:t>
      </w:r>
      <w:r>
        <w:rPr>
          <w:lang w:val="pt-BR"/>
        </w:rPr>
        <w:t xml:space="preserve"> </w:t>
      </w:r>
      <w:r w:rsidRPr="0010625F">
        <w:rPr>
          <w:lang w:val="pt-BR"/>
        </w:rPr>
        <w:t>escritos desgastados), em razão do meio em que originalmente produzidos (como</w:t>
      </w:r>
      <w:r>
        <w:rPr>
          <w:lang w:val="pt-BR"/>
        </w:rPr>
        <w:t xml:space="preserve"> </w:t>
      </w:r>
      <w:r w:rsidRPr="0010625F">
        <w:rPr>
          <w:lang w:val="pt-BR"/>
        </w:rPr>
        <w:t>mídias, mapas, plantas, radiografias e assemelhados) ou por que devam ser entregues</w:t>
      </w:r>
      <w:r>
        <w:rPr>
          <w:lang w:val="pt-BR"/>
        </w:rPr>
        <w:t xml:space="preserve"> </w:t>
      </w:r>
      <w:r w:rsidRPr="0010625F">
        <w:rPr>
          <w:lang w:val="pt-BR"/>
        </w:rPr>
        <w:t>no original serão apresentados ao ofício de justiça no prazo de 10 (dez) dias contados</w:t>
      </w:r>
      <w:r>
        <w:rPr>
          <w:lang w:val="pt-BR"/>
        </w:rPr>
        <w:t xml:space="preserve"> </w:t>
      </w:r>
      <w:r w:rsidRPr="0010625F">
        <w:rPr>
          <w:lang w:val="pt-BR"/>
        </w:rPr>
        <w:t>do envio de petição eletrônica (intermediária e/ou inicial) comunicando o fato, os quais</w:t>
      </w:r>
      <w:r>
        <w:rPr>
          <w:lang w:val="pt-BR"/>
        </w:rPr>
        <w:t xml:space="preserve"> </w:t>
      </w:r>
      <w:r w:rsidRPr="0010625F">
        <w:rPr>
          <w:lang w:val="pt-BR"/>
        </w:rPr>
        <w:t>serão devolvidos à parte após o trânsito em julgado ou quando determinado pelo juiz do</w:t>
      </w:r>
      <w:r>
        <w:rPr>
          <w:lang w:val="pt-BR"/>
        </w:rPr>
        <w:t xml:space="preserve"> </w:t>
      </w:r>
      <w:r w:rsidRPr="0010625F">
        <w:rPr>
          <w:lang w:val="pt-BR"/>
        </w:rPr>
        <w:t>feito, dispensada a remessa ao setor de protocolo</w:t>
      </w:r>
      <w:r>
        <w:rPr>
          <w:lang w:val="pt-BR"/>
        </w:rPr>
        <w:t>.</w:t>
      </w:r>
    </w:p>
  </w:footnote>
  <w:footnote w:id="61">
    <w:p w14:paraId="0CB0197C" w14:textId="050375AF" w:rsidR="00180DD4" w:rsidRPr="00180DD4" w:rsidRDefault="00180DD4">
      <w:pPr>
        <w:pStyle w:val="Textodenotaderodap"/>
        <w:rPr>
          <w:lang w:val="pt-BR"/>
        </w:rPr>
      </w:pPr>
      <w:r>
        <w:rPr>
          <w:rStyle w:val="Refdenotaderodap"/>
        </w:rPr>
        <w:footnoteRef/>
      </w:r>
      <w:r w:rsidRPr="00180DD4">
        <w:rPr>
          <w:lang w:val="pt-BR"/>
        </w:rPr>
        <w:t xml:space="preserve"> </w:t>
      </w:r>
      <w:r>
        <w:rPr>
          <w:lang w:val="pt-BR"/>
        </w:rPr>
        <w:t>Evento 1, EMAIL14.</w:t>
      </w:r>
    </w:p>
  </w:footnote>
  <w:footnote w:id="62">
    <w:p w14:paraId="448C98CE" w14:textId="2063BFFC" w:rsidR="00404D48" w:rsidRPr="00404D48" w:rsidRDefault="00404D48">
      <w:pPr>
        <w:pStyle w:val="Textodenotaderodap"/>
        <w:rPr>
          <w:lang w:val="pt-BR"/>
        </w:rPr>
      </w:pPr>
      <w:r>
        <w:rPr>
          <w:rStyle w:val="Refdenotaderodap"/>
        </w:rPr>
        <w:footnoteRef/>
      </w:r>
      <w:r w:rsidRPr="00404D48">
        <w:rPr>
          <w:lang w:val="pt-BR"/>
        </w:rPr>
        <w:t xml:space="preserve"> </w:t>
      </w:r>
      <w:r w:rsidR="00071F10">
        <w:rPr>
          <w:lang w:val="pt-BR"/>
        </w:rPr>
        <w:t>Evento 1, PARECER17.</w:t>
      </w:r>
    </w:p>
  </w:footnote>
  <w:footnote w:id="63">
    <w:p w14:paraId="4DBB9159" w14:textId="77777777" w:rsidR="005E4897" w:rsidRPr="004F3100" w:rsidRDefault="005E4897" w:rsidP="005E4897">
      <w:pPr>
        <w:pStyle w:val="Textodenotaderodap"/>
        <w:rPr>
          <w:lang w:val="pt-BR"/>
        </w:rPr>
      </w:pPr>
      <w:r w:rsidRPr="00737C0E">
        <w:rPr>
          <w:rStyle w:val="Refdenotaderodap"/>
        </w:rPr>
        <w:footnoteRef/>
      </w:r>
      <w:r w:rsidRPr="00737C0E">
        <w:rPr>
          <w:lang w:val="pt-BR"/>
        </w:rPr>
        <w:t xml:space="preserve"> Evento 1, PARECER17.</w:t>
      </w:r>
    </w:p>
  </w:footnote>
  <w:footnote w:id="64">
    <w:p w14:paraId="176B3A65" w14:textId="77777777" w:rsidR="00AB6F90" w:rsidRPr="00570DF5" w:rsidRDefault="00AB6F90" w:rsidP="00AB6F90">
      <w:pPr>
        <w:pStyle w:val="Textodenotaderodap"/>
        <w:rPr>
          <w:lang w:val="pt-BR"/>
        </w:rPr>
      </w:pPr>
      <w:r>
        <w:rPr>
          <w:rStyle w:val="Refdenotaderodap"/>
        </w:rPr>
        <w:footnoteRef/>
      </w:r>
      <w:r w:rsidRPr="003267F3">
        <w:rPr>
          <w:lang w:val="pt-BR"/>
        </w:rPr>
        <w:t xml:space="preserve"> </w:t>
      </w:r>
      <w:r>
        <w:rPr>
          <w:lang w:val="pt-BR"/>
        </w:rPr>
        <w:t xml:space="preserve">Relatório Grant Thornton, págs. 30 e 31 (Evento 1, PARECER17). </w:t>
      </w:r>
    </w:p>
  </w:footnote>
  <w:footnote w:id="65">
    <w:p w14:paraId="1A60735B" w14:textId="1F43081B" w:rsidR="001F529E" w:rsidRPr="00BD19AC" w:rsidRDefault="001F529E">
      <w:pPr>
        <w:pStyle w:val="Textodenotaderodap"/>
        <w:rPr>
          <w:lang w:val="pt-BR"/>
        </w:rPr>
      </w:pPr>
      <w:r>
        <w:rPr>
          <w:rStyle w:val="Refdenotaderodap"/>
        </w:rPr>
        <w:footnoteRef/>
      </w:r>
      <w:r w:rsidRPr="00BD19AC">
        <w:rPr>
          <w:lang w:val="pt-BR"/>
        </w:rPr>
        <w:t xml:space="preserve"> </w:t>
      </w:r>
      <w:r w:rsidR="00BB4A2F" w:rsidRPr="00BD19AC">
        <w:rPr>
          <w:lang w:val="pt-BR"/>
        </w:rPr>
        <w:t>Laudo Grant Thornton, pág. 9 (Evento 1, PARECER17). “</w:t>
      </w:r>
      <w:r w:rsidR="00BD19AC" w:rsidRPr="00BD19AC">
        <w:rPr>
          <w:b/>
          <w:bCs/>
          <w:i/>
          <w:iCs/>
          <w:u w:val="single"/>
          <w:lang w:val="pt-BR"/>
        </w:rPr>
        <w:t xml:space="preserve">A transição para a ferramenta Azure </w:t>
      </w:r>
      <w:proofErr w:type="spellStart"/>
      <w:r w:rsidR="00BD19AC" w:rsidRPr="00BD19AC">
        <w:rPr>
          <w:b/>
          <w:bCs/>
          <w:i/>
          <w:iCs/>
          <w:u w:val="single"/>
          <w:lang w:val="pt-BR"/>
        </w:rPr>
        <w:t>DevOps</w:t>
      </w:r>
      <w:proofErr w:type="spellEnd"/>
      <w:r w:rsidR="00BD19AC" w:rsidRPr="00BD19AC">
        <w:rPr>
          <w:b/>
          <w:bCs/>
          <w:i/>
          <w:iCs/>
          <w:lang w:val="pt-BR"/>
        </w:rPr>
        <w:t xml:space="preserve"> </w:t>
      </w:r>
      <w:r w:rsidR="00BD19AC" w:rsidRPr="00BD19AC">
        <w:rPr>
          <w:i/>
          <w:iCs/>
          <w:lang w:val="pt-BR"/>
        </w:rPr>
        <w:t>a partir da Sprint 10 comprometeu a rastreabilidade dos entregáveis, dificultando o acompanhamento de pendências e validações, especialmente após a exclusão do backlog nos termos de aceite</w:t>
      </w:r>
      <w:r w:rsidR="00BD19AC">
        <w:rPr>
          <w:lang w:val="pt-BR"/>
        </w:rPr>
        <w:t>”</w:t>
      </w:r>
      <w:r w:rsidR="00BD19AC" w:rsidRPr="00BD19AC">
        <w:rPr>
          <w:lang w:val="pt-BR"/>
        </w:rPr>
        <w:t>.</w:t>
      </w:r>
    </w:p>
  </w:footnote>
  <w:footnote w:id="66">
    <w:p w14:paraId="463D6E62" w14:textId="134E94B5" w:rsidR="00D86406" w:rsidRPr="00D86406" w:rsidRDefault="00D86406" w:rsidP="00D86406">
      <w:pPr>
        <w:pStyle w:val="Textodenotaderodap"/>
        <w:rPr>
          <w:lang w:val="pt-BR"/>
        </w:rPr>
      </w:pPr>
      <w:r>
        <w:rPr>
          <w:rStyle w:val="Refdenotaderodap"/>
        </w:rPr>
        <w:footnoteRef/>
      </w:r>
      <w:r w:rsidRPr="00D86406">
        <w:rPr>
          <w:lang w:val="pt-BR"/>
        </w:rPr>
        <w:t xml:space="preserve"> Laudo Grant Thornton, págs. 9 e 10 (Evento 1, PARECER17).</w:t>
      </w:r>
    </w:p>
  </w:footnote>
  <w:footnote w:id="67">
    <w:p w14:paraId="50183251" w14:textId="49A87A33" w:rsidR="005C2113" w:rsidRPr="00822D14" w:rsidRDefault="005C2113">
      <w:pPr>
        <w:pStyle w:val="Textodenotaderodap"/>
        <w:rPr>
          <w:lang w:val="pt-BR"/>
        </w:rPr>
      </w:pPr>
      <w:r>
        <w:rPr>
          <w:rStyle w:val="Refdenotaderodap"/>
        </w:rPr>
        <w:footnoteRef/>
      </w:r>
      <w:r w:rsidRPr="00822D14">
        <w:rPr>
          <w:lang w:val="pt-BR"/>
        </w:rPr>
        <w:t xml:space="preserve"> Laudo Grant Thornton, pág. 21, falha 18</w:t>
      </w:r>
      <w:r w:rsidR="00822D14" w:rsidRPr="00822D14">
        <w:rPr>
          <w:lang w:val="pt-BR"/>
        </w:rPr>
        <w:t xml:space="preserve"> (Evento 1, PA</w:t>
      </w:r>
      <w:r w:rsidR="00822D14">
        <w:rPr>
          <w:lang w:val="pt-BR"/>
        </w:rPr>
        <w:t>RECER17).</w:t>
      </w:r>
    </w:p>
  </w:footnote>
  <w:footnote w:id="68">
    <w:p w14:paraId="6EF80539" w14:textId="60BDA3E3" w:rsidR="007E241C" w:rsidRPr="0008777D" w:rsidRDefault="007E241C">
      <w:pPr>
        <w:pStyle w:val="Textodenotaderodap"/>
        <w:rPr>
          <w:lang w:val="pt-BR"/>
        </w:rPr>
      </w:pPr>
      <w:r>
        <w:rPr>
          <w:rStyle w:val="Refdenotaderodap"/>
        </w:rPr>
        <w:footnoteRef/>
      </w:r>
      <w:r w:rsidRPr="0008777D">
        <w:rPr>
          <w:lang w:val="pt-BR"/>
        </w:rPr>
        <w:t xml:space="preserve"> </w:t>
      </w:r>
      <w:r w:rsidRPr="0008777D">
        <w:rPr>
          <w:highlight w:val="yellow"/>
          <w:lang w:val="pt-BR"/>
        </w:rPr>
        <w:t>[</w:t>
      </w:r>
      <w:r w:rsidR="00DF40A5" w:rsidRPr="0008777D">
        <w:rPr>
          <w:highlight w:val="yellow"/>
          <w:lang w:val="pt-BR"/>
        </w:rPr>
        <w:t xml:space="preserve">EMAIL14 - </w:t>
      </w:r>
      <w:r w:rsidRPr="0008777D">
        <w:rPr>
          <w:highlight w:val="yellow"/>
          <w:lang w:val="pt-BR"/>
        </w:rPr>
        <w:t>XX - REFERNCIA}</w:t>
      </w:r>
    </w:p>
  </w:footnote>
  <w:footnote w:id="69">
    <w:p w14:paraId="345EA744" w14:textId="6F379252" w:rsidR="00143DB4" w:rsidRPr="00143DB4" w:rsidRDefault="00143DB4">
      <w:pPr>
        <w:pStyle w:val="Textodenotaderodap"/>
        <w:rPr>
          <w:lang w:val="pt-BR"/>
        </w:rPr>
      </w:pPr>
      <w:r>
        <w:rPr>
          <w:rStyle w:val="Refdenotaderodap"/>
        </w:rPr>
        <w:footnoteRef/>
      </w:r>
      <w:r w:rsidRPr="00143DB4">
        <w:rPr>
          <w:lang w:val="pt-BR"/>
        </w:rPr>
        <w:t xml:space="preserve"> </w:t>
      </w:r>
      <w:r>
        <w:rPr>
          <w:lang w:val="pt-BR"/>
        </w:rPr>
        <w:t>Evento 1, CONTR8, pág. 28.</w:t>
      </w:r>
    </w:p>
  </w:footnote>
  <w:footnote w:id="70">
    <w:p w14:paraId="58D16231" w14:textId="2D05564B" w:rsidR="00BB1A76" w:rsidRPr="00BB1A76" w:rsidRDefault="00BB1A76">
      <w:pPr>
        <w:pStyle w:val="Textodenotaderodap"/>
        <w:rPr>
          <w:lang w:val="pt-BR"/>
        </w:rPr>
      </w:pPr>
      <w:r>
        <w:rPr>
          <w:rStyle w:val="Refdenotaderodap"/>
        </w:rPr>
        <w:footnoteRef/>
      </w:r>
      <w:r w:rsidRPr="00BB1A76">
        <w:rPr>
          <w:lang w:val="pt-BR"/>
        </w:rPr>
        <w:t xml:space="preserve"> </w:t>
      </w:r>
      <w:r>
        <w:rPr>
          <w:lang w:val="pt-BR"/>
        </w:rPr>
        <w:t>Evento 1, CONTR8.</w:t>
      </w:r>
    </w:p>
  </w:footnote>
  <w:footnote w:id="71">
    <w:p w14:paraId="6EF254E0" w14:textId="77777777" w:rsidR="00E02153" w:rsidRPr="00635ACB" w:rsidRDefault="00E02153" w:rsidP="00E02153">
      <w:pPr>
        <w:pStyle w:val="Textodenotaderodap"/>
        <w:rPr>
          <w:lang w:val="pt-BR"/>
        </w:rPr>
      </w:pPr>
      <w:r>
        <w:rPr>
          <w:rStyle w:val="Refdenotaderodap"/>
        </w:rPr>
        <w:footnoteRef/>
      </w:r>
      <w:r w:rsidRPr="00635ACB">
        <w:rPr>
          <w:lang w:val="pt-BR"/>
        </w:rPr>
        <w:t xml:space="preserve"> </w:t>
      </w:r>
      <w:r w:rsidRPr="00635ACB">
        <w:rPr>
          <w:highlight w:val="yellow"/>
          <w:lang w:val="pt-BR"/>
        </w:rPr>
        <w:t>Doc. XX.</w:t>
      </w:r>
    </w:p>
  </w:footnote>
  <w:footnote w:id="72">
    <w:p w14:paraId="7F5CB6A5" w14:textId="77777777" w:rsidR="005441FB" w:rsidRPr="00D6474D" w:rsidRDefault="005441FB" w:rsidP="005441FB">
      <w:pPr>
        <w:pStyle w:val="Textodenotaderodap"/>
        <w:rPr>
          <w:lang w:val="pt-BR"/>
        </w:rPr>
      </w:pPr>
      <w:r>
        <w:rPr>
          <w:rStyle w:val="Refdenotaderodap"/>
        </w:rPr>
        <w:footnoteRef/>
      </w:r>
      <w:r w:rsidRPr="00D6474D">
        <w:rPr>
          <w:lang w:val="pt-BR"/>
        </w:rPr>
        <w:t xml:space="preserve"> </w:t>
      </w:r>
      <w:r w:rsidRPr="00635ACB">
        <w:rPr>
          <w:highlight w:val="yellow"/>
          <w:lang w:val="pt-BR"/>
        </w:rPr>
        <w:t>Doc. XX.</w:t>
      </w:r>
    </w:p>
  </w:footnote>
  <w:footnote w:id="73">
    <w:p w14:paraId="2BC5AA48" w14:textId="77777777" w:rsidR="00FA531E" w:rsidRPr="000D6F5D" w:rsidRDefault="00FA531E" w:rsidP="00FA531E">
      <w:pPr>
        <w:pStyle w:val="Textodenotaderodap"/>
        <w:rPr>
          <w:lang w:val="pt-BR"/>
        </w:rPr>
      </w:pPr>
      <w:r>
        <w:rPr>
          <w:rStyle w:val="Refdenotaderodap"/>
        </w:rPr>
        <w:footnoteRef/>
      </w:r>
      <w:r w:rsidRPr="000D6F5D">
        <w:rPr>
          <w:lang w:val="pt-BR"/>
        </w:rPr>
        <w:t xml:space="preserve"> </w:t>
      </w:r>
      <w:r>
        <w:rPr>
          <w:lang w:val="pt-BR"/>
        </w:rPr>
        <w:t xml:space="preserve">Cláusula 2.1 do </w:t>
      </w:r>
      <w:r w:rsidRPr="000D6F5D">
        <w:rPr>
          <w:highlight w:val="yellow"/>
          <w:lang w:val="pt-BR"/>
        </w:rPr>
        <w:t>Contrato de Implementação</w:t>
      </w:r>
      <w:r>
        <w:rPr>
          <w:lang w:val="pt-BR"/>
        </w:rPr>
        <w:t xml:space="preserve"> (3).</w:t>
      </w:r>
    </w:p>
  </w:footnote>
  <w:footnote w:id="74">
    <w:p w14:paraId="210CDE84" w14:textId="670D7B70" w:rsidR="00F94E02" w:rsidRPr="00F94E02" w:rsidRDefault="00F94E02">
      <w:pPr>
        <w:pStyle w:val="Textodenotaderodap"/>
        <w:rPr>
          <w:lang w:val="pt-BR"/>
        </w:rPr>
      </w:pPr>
      <w:r>
        <w:rPr>
          <w:rStyle w:val="Refdenotaderodap"/>
        </w:rPr>
        <w:footnoteRef/>
      </w:r>
      <w:r w:rsidRPr="00F94E02">
        <w:rPr>
          <w:lang w:val="pt-BR"/>
        </w:rPr>
        <w:t xml:space="preserve"> Art. 422. Os contratantes são obrigados a guardar, assim na conclusão do contrato, como em sua execução, os princípios de probidade e boa-fé.</w:t>
      </w:r>
    </w:p>
  </w:footnote>
  <w:footnote w:id="75">
    <w:p w14:paraId="153E3F0D" w14:textId="77777777" w:rsidR="00CD66F3" w:rsidRPr="00557CFB" w:rsidRDefault="00CD66F3" w:rsidP="00CD66F3">
      <w:pPr>
        <w:pStyle w:val="Textodenotaderodap"/>
        <w:rPr>
          <w:lang w:val="pt-BR"/>
        </w:rPr>
      </w:pPr>
      <w:r w:rsidRPr="00557CFB">
        <w:rPr>
          <w:rStyle w:val="Refdenotaderodap"/>
          <w:lang w:val="pt-BR"/>
        </w:rPr>
        <w:footnoteRef/>
      </w:r>
      <w:r w:rsidRPr="00557CFB">
        <w:rPr>
          <w:lang w:val="pt-BR"/>
        </w:rPr>
        <w:t xml:space="preserve"> TEPEDINO, Gustavo; BARBOZA, Heloísa Helena e BODIN DE MORAES, Maria Cecilia. Código Civil Interpretado conforme a Constituição da República. Vol. II. Rio de Janeiro: Renovar, 2012. P. 20-21.</w:t>
      </w:r>
    </w:p>
  </w:footnote>
  <w:footnote w:id="76">
    <w:p w14:paraId="4B59803A" w14:textId="77777777" w:rsidR="008B2EE6" w:rsidRPr="00E67C2B" w:rsidRDefault="008B2EE6" w:rsidP="008B2EE6">
      <w:pPr>
        <w:pStyle w:val="Textodenotaderodap"/>
        <w:rPr>
          <w:lang w:val="pt-BR"/>
        </w:rPr>
      </w:pPr>
      <w:r>
        <w:rPr>
          <w:rStyle w:val="Refdenotaderodap"/>
        </w:rPr>
        <w:footnoteRef/>
      </w:r>
      <w:r w:rsidRPr="00E67C2B">
        <w:rPr>
          <w:lang w:val="pt-BR"/>
        </w:rPr>
        <w:t xml:space="preserve"> </w:t>
      </w:r>
      <w:proofErr w:type="gramStart"/>
      <w:r w:rsidRPr="00E67C2B">
        <w:rPr>
          <w:lang w:val="pt-BR"/>
        </w:rPr>
        <w:t>TJSP;  Apelação</w:t>
      </w:r>
      <w:proofErr w:type="gramEnd"/>
      <w:r w:rsidRPr="00E67C2B">
        <w:rPr>
          <w:lang w:val="pt-BR"/>
        </w:rPr>
        <w:t xml:space="preserve"> Cível 1004742-63.2016.8.26.0625; Relator (a): </w:t>
      </w:r>
      <w:proofErr w:type="spellStart"/>
      <w:r w:rsidRPr="00E67C2B">
        <w:rPr>
          <w:lang w:val="pt-BR"/>
        </w:rPr>
        <w:t>Luis</w:t>
      </w:r>
      <w:proofErr w:type="spellEnd"/>
      <w:r w:rsidRPr="00E67C2B">
        <w:rPr>
          <w:lang w:val="pt-BR"/>
        </w:rPr>
        <w:t xml:space="preserve"> Mario </w:t>
      </w:r>
      <w:proofErr w:type="spellStart"/>
      <w:r w:rsidRPr="00E67C2B">
        <w:rPr>
          <w:lang w:val="pt-BR"/>
        </w:rPr>
        <w:t>Galbetti</w:t>
      </w:r>
      <w:proofErr w:type="spellEnd"/>
      <w:r w:rsidRPr="00E67C2B">
        <w:rPr>
          <w:lang w:val="pt-BR"/>
        </w:rPr>
        <w:t>; Órgão Julgador: 7ª Câmara de Direito Privado; Foro de Taubaté - 3ª Vara Cível; Data do Julgamento: 18/12/2018; Data de Registro: 18/12/2018</w:t>
      </w:r>
      <w:r>
        <w:rPr>
          <w:lang w:val="pt-BR"/>
        </w:rPr>
        <w:t>.</w:t>
      </w:r>
    </w:p>
  </w:footnote>
  <w:footnote w:id="77">
    <w:p w14:paraId="43990B36" w14:textId="77777777" w:rsidR="008B2EE6" w:rsidRPr="00CE6CB1" w:rsidRDefault="008B2EE6" w:rsidP="008B2EE6">
      <w:pPr>
        <w:pStyle w:val="Textodenotaderodap"/>
        <w:rPr>
          <w:lang w:val="pt-BR"/>
        </w:rPr>
      </w:pPr>
      <w:r>
        <w:rPr>
          <w:rStyle w:val="Refdenotaderodap"/>
        </w:rPr>
        <w:footnoteRef/>
      </w:r>
      <w:r w:rsidRPr="00CE6CB1">
        <w:rPr>
          <w:lang w:val="pt-BR"/>
        </w:rPr>
        <w:t xml:space="preserve"> </w:t>
      </w:r>
      <w:proofErr w:type="gramStart"/>
      <w:r w:rsidRPr="00CE6CB1">
        <w:rPr>
          <w:lang w:val="pt-BR"/>
        </w:rPr>
        <w:t>TJSP;  Apelação</w:t>
      </w:r>
      <w:proofErr w:type="gramEnd"/>
      <w:r w:rsidRPr="00CE6CB1">
        <w:rPr>
          <w:lang w:val="pt-BR"/>
        </w:rPr>
        <w:t xml:space="preserve"> Cível -60.2020.8.26.0100; Relator (a): Neto Barbosa Ferreira; Órgão Julgador: 29ª Câmara de Direito Privado; Foro de Diadema - 2ª Vara Cível; Data do Julgamento: 04/11/2025; Data de Registro: 07/11/2025.</w:t>
      </w:r>
    </w:p>
  </w:footnote>
  <w:footnote w:id="78">
    <w:p w14:paraId="02F45234" w14:textId="77777777" w:rsidR="00467265" w:rsidRPr="00932DBE" w:rsidRDefault="00467265" w:rsidP="00467265">
      <w:pPr>
        <w:pStyle w:val="Textodenotaderodap"/>
        <w:rPr>
          <w:lang w:val="pt-BR"/>
        </w:rPr>
      </w:pPr>
      <w:r>
        <w:rPr>
          <w:rStyle w:val="Refdenotaderodap"/>
        </w:rPr>
        <w:footnoteRef/>
      </w:r>
      <w:r w:rsidRPr="0063543B">
        <w:rPr>
          <w:lang w:val="pt-BR"/>
        </w:rPr>
        <w:t xml:space="preserve"> </w:t>
      </w:r>
      <w:r w:rsidRPr="00527322">
        <w:rPr>
          <w:highlight w:val="yellow"/>
          <w:lang w:val="pt-BR"/>
        </w:rPr>
        <w:t>CONTR9 – XX - referência</w:t>
      </w:r>
    </w:p>
  </w:footnote>
  <w:footnote w:id="79">
    <w:p w14:paraId="6E4A99DC" w14:textId="22B837A3" w:rsidR="0099207A" w:rsidRPr="0099207A" w:rsidRDefault="0099207A">
      <w:pPr>
        <w:pStyle w:val="Textodenotaderodap"/>
        <w:rPr>
          <w:lang w:val="pt-BR"/>
        </w:rPr>
      </w:pPr>
      <w:r>
        <w:rPr>
          <w:rStyle w:val="Refdenotaderodap"/>
        </w:rPr>
        <w:footnoteRef/>
      </w:r>
      <w:r w:rsidRPr="0099207A">
        <w:rPr>
          <w:lang w:val="pt-BR"/>
        </w:rPr>
        <w:t xml:space="preserve"> 3.4. Em caso de rescisão, a CONTRATANTE não fará jus a qualquer reembolso de pagamentos por ela efetuados e, outrossim, deverá quitar os débitos relativos a Serviços prestados pela CONTRATADA durante a vigência do Contrato em decorrência da realização dos Serviços, faturados ou não, que não tenham sido pagos até o término de sua vigência.</w:t>
      </w:r>
    </w:p>
  </w:footnote>
  <w:footnote w:id="80">
    <w:p w14:paraId="4BE08A94" w14:textId="26C30287" w:rsidR="0099207A" w:rsidRPr="0099207A" w:rsidRDefault="0099207A">
      <w:pPr>
        <w:pStyle w:val="Textodenotaderodap"/>
        <w:rPr>
          <w:lang w:val="pt-BR"/>
        </w:rPr>
      </w:pPr>
      <w:r>
        <w:rPr>
          <w:rStyle w:val="Refdenotaderodap"/>
        </w:rPr>
        <w:footnoteRef/>
      </w:r>
      <w:r w:rsidRPr="0099207A">
        <w:rPr>
          <w:lang w:val="pt-BR"/>
        </w:rPr>
        <w:t xml:space="preserve"> 12.11. Fica expressamente acordado que em eventuais indenizações não excederá a 30% (trinta por cento) do valor total do Contrato, para uma solução amigável da pendência suscitada.</w:t>
      </w:r>
    </w:p>
  </w:footnote>
  <w:footnote w:id="81">
    <w:p w14:paraId="72023734" w14:textId="77777777" w:rsidR="00467265" w:rsidRPr="0052089C" w:rsidRDefault="00467265" w:rsidP="00467265">
      <w:pPr>
        <w:pStyle w:val="Textodenotaderodap"/>
        <w:rPr>
          <w:lang w:val="pt-BR"/>
        </w:rPr>
      </w:pPr>
      <w:r>
        <w:rPr>
          <w:rStyle w:val="Refdenotaderodap"/>
        </w:rPr>
        <w:footnoteRef/>
      </w:r>
      <w:r w:rsidRPr="0063543B">
        <w:rPr>
          <w:lang w:val="pt-BR"/>
        </w:rPr>
        <w:t xml:space="preserve"> </w:t>
      </w:r>
      <w:r w:rsidRPr="00822EA1">
        <w:rPr>
          <w:highlight w:val="yellow"/>
          <w:lang w:val="pt-BR"/>
        </w:rPr>
        <w:t>Petição Inicial, pág. 24.</w:t>
      </w:r>
    </w:p>
  </w:footnote>
  <w:footnote w:id="82">
    <w:p w14:paraId="5A0CCD70" w14:textId="77777777" w:rsidR="00467265" w:rsidRPr="002B5A31" w:rsidRDefault="00467265" w:rsidP="00467265">
      <w:pPr>
        <w:pStyle w:val="Textodenotaderodap"/>
        <w:rPr>
          <w:lang w:val="pt-BR"/>
        </w:rPr>
      </w:pPr>
      <w:r>
        <w:rPr>
          <w:rStyle w:val="Refdenotaderodap"/>
        </w:rPr>
        <w:footnoteRef/>
      </w:r>
      <w:r w:rsidRPr="002B5A31">
        <w:rPr>
          <w:lang w:val="pt-BR"/>
        </w:rPr>
        <w:t xml:space="preserve"> </w:t>
      </w:r>
      <w:proofErr w:type="gramStart"/>
      <w:r w:rsidRPr="002B5A31">
        <w:rPr>
          <w:lang w:val="pt-BR"/>
        </w:rPr>
        <w:t>TJSP;  Apelação</w:t>
      </w:r>
      <w:proofErr w:type="gramEnd"/>
      <w:r w:rsidRPr="002B5A31">
        <w:rPr>
          <w:lang w:val="pt-BR"/>
        </w:rPr>
        <w:t xml:space="preserve"> Cível 1036162-31.2024.8.26.0100; Relator (a): Pedro Ferronato; Órgão Julgador: Núcleo de Justiça 4.0 em Segundo Grau – Turma III (Direito Privado 2); Foro Central Cível - 16ª Vara Cível; Data do Julgamento: 11/02/2025; Data de Registro: 11/02/2025</w:t>
      </w:r>
      <w:r>
        <w:rPr>
          <w:lang w:val="pt-BR"/>
        </w:rPr>
        <w:t>.</w:t>
      </w:r>
    </w:p>
  </w:footnote>
  <w:footnote w:id="83">
    <w:p w14:paraId="383222B8" w14:textId="77777777" w:rsidR="00467265" w:rsidRPr="0055599D" w:rsidRDefault="00467265" w:rsidP="00467265">
      <w:pPr>
        <w:pStyle w:val="Textodenotaderodap"/>
        <w:rPr>
          <w:lang w:val="pt-BR"/>
        </w:rPr>
      </w:pPr>
      <w:r>
        <w:rPr>
          <w:rStyle w:val="Refdenotaderodap"/>
        </w:rPr>
        <w:footnoteRef/>
      </w:r>
      <w:r w:rsidRPr="0055599D">
        <w:rPr>
          <w:lang w:val="pt-BR"/>
        </w:rPr>
        <w:t xml:space="preserve"> REsp n. 1.989.291/SP, relator Ministro Ricardo Villas Bôas </w:t>
      </w:r>
      <w:proofErr w:type="spellStart"/>
      <w:r w:rsidRPr="0055599D">
        <w:rPr>
          <w:lang w:val="pt-BR"/>
        </w:rPr>
        <w:t>Cueva</w:t>
      </w:r>
      <w:proofErr w:type="spellEnd"/>
      <w:r w:rsidRPr="0055599D">
        <w:rPr>
          <w:lang w:val="pt-BR"/>
        </w:rPr>
        <w:t xml:space="preserve">, relator para acórdão Ministro Moura Ribeiro, Terceira Turma, julgado em 7/11/2023, </w:t>
      </w:r>
      <w:proofErr w:type="spellStart"/>
      <w:r w:rsidRPr="0055599D">
        <w:rPr>
          <w:lang w:val="pt-BR"/>
        </w:rPr>
        <w:t>DJe</w:t>
      </w:r>
      <w:proofErr w:type="spellEnd"/>
      <w:r w:rsidRPr="0055599D">
        <w:rPr>
          <w:lang w:val="pt-BR"/>
        </w:rPr>
        <w:t xml:space="preserve"> de 23/11/2023.</w:t>
      </w:r>
    </w:p>
  </w:footnote>
  <w:footnote w:id="84">
    <w:p w14:paraId="20F0B6E3" w14:textId="0F3EF8A2" w:rsidR="00E248C7" w:rsidRPr="00E248C7" w:rsidRDefault="00E248C7">
      <w:pPr>
        <w:pStyle w:val="Textodenotaderodap"/>
        <w:rPr>
          <w:lang w:val="pt-BR"/>
        </w:rPr>
      </w:pPr>
      <w:r>
        <w:rPr>
          <w:rStyle w:val="Refdenotaderodap"/>
        </w:rPr>
        <w:footnoteRef/>
      </w:r>
      <w:r w:rsidRPr="00E248C7">
        <w:rPr>
          <w:lang w:val="pt-BR"/>
        </w:rPr>
        <w:t xml:space="preserve"> Art. 186. Aquele que, por ação ou omissão voluntária, negligência ou imprudência, violar direito e causar dano a outrem, ainda que exclusivamente moral, comete ato ilícito.</w:t>
      </w:r>
    </w:p>
  </w:footnote>
  <w:footnote w:id="85">
    <w:p w14:paraId="7FA60CDA" w14:textId="3CF89832" w:rsidR="00E248C7" w:rsidRPr="00E248C7" w:rsidRDefault="00E248C7">
      <w:pPr>
        <w:pStyle w:val="Textodenotaderodap"/>
        <w:rPr>
          <w:lang w:val="pt-BR"/>
        </w:rPr>
      </w:pPr>
      <w:r>
        <w:rPr>
          <w:rStyle w:val="Refdenotaderodap"/>
        </w:rPr>
        <w:footnoteRef/>
      </w:r>
      <w:r w:rsidRPr="00E248C7">
        <w:rPr>
          <w:lang w:val="pt-BR"/>
        </w:rPr>
        <w:t xml:space="preserve"> Art. 927. Aquele que, por ato ilícito (</w:t>
      </w:r>
      <w:proofErr w:type="spellStart"/>
      <w:r w:rsidRPr="00E248C7">
        <w:rPr>
          <w:lang w:val="pt-BR"/>
        </w:rPr>
        <w:t>arts</w:t>
      </w:r>
      <w:proofErr w:type="spellEnd"/>
      <w:r w:rsidRPr="00E248C7">
        <w:rPr>
          <w:lang w:val="pt-BR"/>
        </w:rPr>
        <w:t>. 186 e 187), causar dano a outrem, fica obrigado a repará-lo.</w:t>
      </w:r>
    </w:p>
  </w:footnote>
  <w:footnote w:id="86">
    <w:p w14:paraId="2089810C" w14:textId="3D6CA56E" w:rsidR="008C7D7B" w:rsidRPr="008C7D7B" w:rsidRDefault="008C7D7B">
      <w:pPr>
        <w:pStyle w:val="Textodenotaderodap"/>
        <w:rPr>
          <w:lang w:val="pt-BR"/>
        </w:rPr>
      </w:pPr>
      <w:r>
        <w:rPr>
          <w:rStyle w:val="Refdenotaderodap"/>
        </w:rPr>
        <w:footnoteRef/>
      </w:r>
      <w:r w:rsidRPr="008C7D7B">
        <w:rPr>
          <w:lang w:val="pt-BR"/>
        </w:rPr>
        <w:t xml:space="preserve"> </w:t>
      </w:r>
      <w:r>
        <w:rPr>
          <w:lang w:val="pt-BR"/>
        </w:rPr>
        <w:t>Evento 1, CONTR16.</w:t>
      </w:r>
    </w:p>
  </w:footnote>
  <w:footnote w:id="87">
    <w:p w14:paraId="34E7395F" w14:textId="77777777" w:rsidR="00DC707D" w:rsidRPr="00903293" w:rsidRDefault="00DC707D" w:rsidP="00DC707D">
      <w:pPr>
        <w:pStyle w:val="Textodenotaderodap"/>
        <w:rPr>
          <w:lang w:val="pt-BR"/>
        </w:rPr>
      </w:pPr>
      <w:r>
        <w:rPr>
          <w:rStyle w:val="Refdenotaderodap"/>
        </w:rPr>
        <w:footnoteRef/>
      </w:r>
      <w:r w:rsidRPr="00903293">
        <w:rPr>
          <w:lang w:val="pt-BR"/>
        </w:rPr>
        <w:t xml:space="preserve"> </w:t>
      </w:r>
      <w:proofErr w:type="gramStart"/>
      <w:r w:rsidRPr="00903293">
        <w:rPr>
          <w:lang w:val="pt-BR"/>
        </w:rPr>
        <w:t>TJSP;  Apelação</w:t>
      </w:r>
      <w:proofErr w:type="gramEnd"/>
      <w:r w:rsidRPr="00903293">
        <w:rPr>
          <w:lang w:val="pt-BR"/>
        </w:rPr>
        <w:t xml:space="preserve"> Cível 1008671-17.2014.8.26.0127; Relator (a): Alexandre Marcondes; Órgão Julgador: 1ª Câmara de Direito Privado; Foro de Carapicuíba - 1ª Vara Cível; Data do Julgamento: 10/12/2025; Data de Registro: 10/12/2025</w:t>
      </w:r>
    </w:p>
  </w:footnote>
  <w:footnote w:id="88">
    <w:p w14:paraId="17E0204E" w14:textId="5D89564E" w:rsidR="0033577F" w:rsidRPr="00810AE0" w:rsidRDefault="0033577F">
      <w:pPr>
        <w:pStyle w:val="Textodenotaderodap"/>
        <w:rPr>
          <w:lang w:val="fr-FR"/>
        </w:rPr>
      </w:pPr>
      <w:r>
        <w:rPr>
          <w:rStyle w:val="Refdenotaderodap"/>
        </w:rPr>
        <w:footnoteRef/>
      </w:r>
      <w:r w:rsidRPr="00810AE0">
        <w:rPr>
          <w:lang w:val="fr-FR"/>
        </w:rPr>
        <w:t xml:space="preserve"> </w:t>
      </w:r>
      <w:r w:rsidRPr="00810AE0">
        <w:rPr>
          <w:highlight w:val="yellow"/>
          <w:lang w:val="fr-FR"/>
        </w:rPr>
        <w:t>Doc. XX</w:t>
      </w:r>
    </w:p>
  </w:footnote>
  <w:footnote w:id="89">
    <w:p w14:paraId="39748AFB" w14:textId="7E410C0A" w:rsidR="00FE60C1" w:rsidRPr="00810AE0" w:rsidRDefault="00FE60C1">
      <w:pPr>
        <w:pStyle w:val="Textodenotaderodap"/>
        <w:rPr>
          <w:lang w:val="fr-FR"/>
        </w:rPr>
      </w:pPr>
      <w:r>
        <w:rPr>
          <w:rStyle w:val="Refdenotaderodap"/>
        </w:rPr>
        <w:footnoteRef/>
      </w:r>
      <w:r w:rsidRPr="00810AE0">
        <w:rPr>
          <w:lang w:val="fr-FR"/>
        </w:rPr>
        <w:t xml:space="preserve"> </w:t>
      </w:r>
      <w:r w:rsidRPr="00810AE0">
        <w:rPr>
          <w:highlight w:val="yellow"/>
          <w:lang w:val="fr-FR"/>
        </w:rPr>
        <w:t>Doc. XX.</w:t>
      </w:r>
    </w:p>
  </w:footnote>
  <w:footnote w:id="90">
    <w:p w14:paraId="31120E51" w14:textId="24D19A05" w:rsidR="00C86B29" w:rsidRPr="00810AE0" w:rsidRDefault="00C86B29">
      <w:pPr>
        <w:pStyle w:val="Textodenotaderodap"/>
        <w:rPr>
          <w:lang w:val="fr-FR"/>
        </w:rPr>
      </w:pPr>
      <w:r>
        <w:rPr>
          <w:rStyle w:val="Refdenotaderodap"/>
        </w:rPr>
        <w:footnoteRef/>
      </w:r>
      <w:r w:rsidRPr="00810AE0">
        <w:rPr>
          <w:lang w:val="fr-FR"/>
        </w:rPr>
        <w:t xml:space="preserve"> </w:t>
      </w:r>
      <w:r w:rsidRPr="00810AE0">
        <w:rPr>
          <w:highlight w:val="yellow"/>
          <w:lang w:val="fr-FR"/>
        </w:rPr>
        <w:t>Doc. XX.</w:t>
      </w:r>
    </w:p>
  </w:footnote>
  <w:footnote w:id="91">
    <w:p w14:paraId="7FCE8C2F" w14:textId="0288EAB7" w:rsidR="00C86B29" w:rsidRPr="00C86B29" w:rsidRDefault="00C86B29">
      <w:pPr>
        <w:pStyle w:val="Textodenotaderodap"/>
        <w:rPr>
          <w:lang w:val="pt-BR"/>
        </w:rPr>
      </w:pPr>
      <w:r>
        <w:rPr>
          <w:rStyle w:val="Refdenotaderodap"/>
        </w:rPr>
        <w:footnoteRef/>
      </w:r>
      <w:r w:rsidRPr="00C86B29">
        <w:rPr>
          <w:lang w:val="pt-BR"/>
        </w:rPr>
        <w:t xml:space="preserve"> Evento 1, NFISCAL20, p. 02</w:t>
      </w:r>
    </w:p>
  </w:footnote>
  <w:footnote w:id="92">
    <w:p w14:paraId="01E4637F" w14:textId="622704A1" w:rsidR="00FA7785" w:rsidRPr="00FA7785" w:rsidRDefault="00FA7785">
      <w:pPr>
        <w:pStyle w:val="Textodenotaderodap"/>
        <w:rPr>
          <w:lang w:val="pt-BR"/>
        </w:rPr>
      </w:pPr>
      <w:r>
        <w:rPr>
          <w:rStyle w:val="Refdenotaderodap"/>
        </w:rPr>
        <w:footnoteRef/>
      </w:r>
      <w:r w:rsidRPr="00FA7785">
        <w:rPr>
          <w:lang w:val="pt-BR"/>
        </w:rPr>
        <w:t xml:space="preserve"> </w:t>
      </w:r>
      <w:r w:rsidRPr="00FA7785">
        <w:rPr>
          <w:highlight w:val="yellow"/>
          <w:lang w:val="pt-BR"/>
        </w:rPr>
        <w:t>Doc. XX.</w:t>
      </w:r>
    </w:p>
  </w:footnote>
  <w:footnote w:id="93">
    <w:p w14:paraId="0A08DB8F" w14:textId="50561AF8" w:rsidR="00020CDF" w:rsidRPr="00020CDF" w:rsidRDefault="00020CDF">
      <w:pPr>
        <w:pStyle w:val="Textodenotaderodap"/>
        <w:rPr>
          <w:lang w:val="pt-BR"/>
        </w:rPr>
      </w:pPr>
      <w:r>
        <w:rPr>
          <w:rStyle w:val="Refdenotaderodap"/>
        </w:rPr>
        <w:footnoteRef/>
      </w:r>
      <w:r w:rsidRPr="00020CDF">
        <w:rPr>
          <w:lang w:val="pt-BR"/>
        </w:rPr>
        <w:t xml:space="preserve"> </w:t>
      </w:r>
      <w:r w:rsidR="000B521B" w:rsidRPr="000B521B">
        <w:rPr>
          <w:highlight w:val="yellow"/>
          <w:lang w:val="pt-BR"/>
        </w:rPr>
        <w:t>Doc. XX.</w:t>
      </w:r>
    </w:p>
  </w:footnote>
  <w:footnote w:id="94">
    <w:p w14:paraId="7ACA9C84" w14:textId="41E5A40A" w:rsidR="000B521B" w:rsidRPr="000B521B" w:rsidRDefault="000B521B">
      <w:pPr>
        <w:pStyle w:val="Textodenotaderodap"/>
        <w:rPr>
          <w:lang w:val="pt-BR"/>
        </w:rPr>
      </w:pPr>
      <w:r>
        <w:rPr>
          <w:rStyle w:val="Refdenotaderodap"/>
        </w:rPr>
        <w:footnoteRef/>
      </w:r>
      <w:r w:rsidRPr="000B521B">
        <w:rPr>
          <w:lang w:val="pt-BR"/>
        </w:rPr>
        <w:t xml:space="preserve"> </w:t>
      </w:r>
      <w:r w:rsidRPr="004D3B9A">
        <w:rPr>
          <w:lang w:val="pt-BR"/>
        </w:rPr>
        <w:t>Evento 1, CONTR9</w:t>
      </w:r>
    </w:p>
  </w:footnote>
  <w:footnote w:id="95">
    <w:p w14:paraId="23A046C4" w14:textId="0E161836" w:rsidR="000B521B" w:rsidRPr="000B521B" w:rsidRDefault="000B521B">
      <w:pPr>
        <w:pStyle w:val="Textodenotaderodap"/>
        <w:rPr>
          <w:lang w:val="pt-BR"/>
        </w:rPr>
      </w:pPr>
      <w:r>
        <w:rPr>
          <w:rStyle w:val="Refdenotaderodap"/>
        </w:rPr>
        <w:footnoteRef/>
      </w:r>
      <w:r w:rsidRPr="000B521B">
        <w:rPr>
          <w:lang w:val="pt-BR"/>
        </w:rPr>
        <w:t xml:space="preserve"> </w:t>
      </w:r>
      <w:r w:rsidRPr="004D3B9A">
        <w:rPr>
          <w:lang w:val="pt-BR"/>
        </w:rPr>
        <w:t>Evento 1, NFISCAL20, p. 04</w:t>
      </w:r>
    </w:p>
  </w:footnote>
  <w:footnote w:id="96">
    <w:p w14:paraId="71170382" w14:textId="44654A61" w:rsidR="00605A16" w:rsidRPr="00605A16" w:rsidRDefault="00605A16">
      <w:pPr>
        <w:pStyle w:val="Textodenotaderodap"/>
        <w:rPr>
          <w:lang w:val="pt-BR"/>
        </w:rPr>
      </w:pPr>
      <w:r>
        <w:rPr>
          <w:rStyle w:val="Refdenotaderodap"/>
        </w:rPr>
        <w:footnoteRef/>
      </w:r>
      <w:r w:rsidRPr="00605A16">
        <w:rPr>
          <w:lang w:val="pt-BR"/>
        </w:rPr>
        <w:t xml:space="preserve"> </w:t>
      </w:r>
      <w:r w:rsidRPr="004D3B9A">
        <w:rPr>
          <w:lang w:val="pt-BR"/>
        </w:rPr>
        <w:t>Evento 1, CONTR9</w:t>
      </w:r>
    </w:p>
  </w:footnote>
  <w:footnote w:id="97">
    <w:p w14:paraId="6AD17B1B" w14:textId="477E7936" w:rsidR="00605A16" w:rsidRPr="00605A16" w:rsidRDefault="00605A16">
      <w:pPr>
        <w:pStyle w:val="Textodenotaderodap"/>
        <w:rPr>
          <w:lang w:val="pt-BR"/>
        </w:rPr>
      </w:pPr>
      <w:r>
        <w:rPr>
          <w:rStyle w:val="Refdenotaderodap"/>
        </w:rPr>
        <w:footnoteRef/>
      </w:r>
      <w:r w:rsidRPr="00605A16">
        <w:rPr>
          <w:lang w:val="pt-BR"/>
        </w:rPr>
        <w:t xml:space="preserve"> </w:t>
      </w:r>
      <w:r w:rsidRPr="004D3B9A">
        <w:rPr>
          <w:lang w:val="pt-BR"/>
        </w:rPr>
        <w:t>Evento 1, NFISCAL20, p. 06</w:t>
      </w:r>
    </w:p>
  </w:footnote>
  <w:footnote w:id="98">
    <w:p w14:paraId="2A852643" w14:textId="4BC8C614" w:rsidR="002354A2" w:rsidRPr="002354A2" w:rsidRDefault="002354A2">
      <w:pPr>
        <w:pStyle w:val="Textodenotaderodap"/>
        <w:rPr>
          <w:lang w:val="pt-BR"/>
        </w:rPr>
      </w:pPr>
      <w:r>
        <w:rPr>
          <w:rStyle w:val="Refdenotaderodap"/>
        </w:rPr>
        <w:footnoteRef/>
      </w:r>
      <w:r w:rsidRPr="002354A2">
        <w:rPr>
          <w:lang w:val="pt-BR"/>
        </w:rPr>
        <w:t xml:space="preserve"> </w:t>
      </w:r>
      <w:r w:rsidRPr="002354A2">
        <w:rPr>
          <w:highlight w:val="yellow"/>
          <w:lang w:val="pt-BR"/>
        </w:rPr>
        <w:t>Contrato de Implementação (Doc. XX).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4F98C" w14:textId="77777777" w:rsidR="009328BC" w:rsidRPr="000E407A" w:rsidRDefault="00B0164C" w:rsidP="0049390D">
    <w:pPr>
      <w:pStyle w:val="Cabealho"/>
      <w:rPr>
        <w:lang w:val="pt-BR"/>
      </w:rPr>
    </w:pPr>
    <w:r>
      <w:rPr>
        <w:noProof/>
      </w:rPr>
      <w:drawing>
        <wp:anchor distT="0" distB="0" distL="114300" distR="114300" simplePos="0" relativeHeight="251658240" behindDoc="0" locked="0" layoutInCell="1" allowOverlap="1" wp14:anchorId="47FBC616" wp14:editId="20EB21C5">
          <wp:simplePos x="0" y="0"/>
          <wp:positionH relativeFrom="margin">
            <wp:posOffset>4347845</wp:posOffset>
          </wp:positionH>
          <wp:positionV relativeFrom="paragraph">
            <wp:posOffset>-190500</wp:posOffset>
          </wp:positionV>
          <wp:extent cx="951553" cy="960755"/>
          <wp:effectExtent l="0" t="0" r="1270" b="4445"/>
          <wp:wrapNone/>
          <wp:docPr id="399884677" name="Imagem 399884677"/>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
                  <a:stretch>
                    <a:fillRect/>
                  </a:stretch>
                </pic:blipFill>
                <pic:spPr>
                  <a:xfrm>
                    <a:off x="0" y="0"/>
                    <a:ext cx="951553" cy="96075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DB594" w14:textId="77777777" w:rsidR="0060035A" w:rsidRPr="000E407A" w:rsidRDefault="0060035A" w:rsidP="0060035A">
    <w:pPr>
      <w:pStyle w:val="Cabealho"/>
      <w:rPr>
        <w:lang w:val="pt-BR"/>
      </w:rPr>
    </w:pPr>
    <w:r>
      <w:rPr>
        <w:noProof/>
      </w:rPr>
      <w:drawing>
        <wp:anchor distT="0" distB="0" distL="114300" distR="114300" simplePos="0" relativeHeight="251664384" behindDoc="0" locked="0" layoutInCell="1" allowOverlap="1" wp14:anchorId="0FEBB6DA" wp14:editId="60D272A1">
          <wp:simplePos x="0" y="0"/>
          <wp:positionH relativeFrom="margin">
            <wp:posOffset>4347845</wp:posOffset>
          </wp:positionH>
          <wp:positionV relativeFrom="paragraph">
            <wp:posOffset>-190500</wp:posOffset>
          </wp:positionV>
          <wp:extent cx="951553" cy="960755"/>
          <wp:effectExtent l="0" t="0" r="1270" b="4445"/>
          <wp:wrapNone/>
          <wp:docPr id="685931468" name="Imagem 685931468" descr="Logotipo&#10;&#10;Descrição gerada automaticamente"/>
          <wp:cNvGraphicFramePr/>
          <a:graphic xmlns:a="http://schemas.openxmlformats.org/drawingml/2006/main">
            <a:graphicData uri="http://schemas.openxmlformats.org/drawingml/2006/picture">
              <pic:pic xmlns:pic="http://schemas.openxmlformats.org/drawingml/2006/picture">
                <pic:nvPicPr>
                  <pic:cNvPr id="987653516" name="Imagem 987653516" descr="Logotipo&#10;&#10;Descrição gerada automaticamente"/>
                  <pic:cNvPicPr/>
                </pic:nvPicPr>
                <pic:blipFill>
                  <a:blip r:embed="rId1"/>
                  <a:stretch>
                    <a:fillRect/>
                  </a:stretch>
                </pic:blipFill>
                <pic:spPr>
                  <a:xfrm>
                    <a:off x="0" y="0"/>
                    <a:ext cx="951553" cy="960755"/>
                  </a:xfrm>
                  <a:prstGeom prst="rect">
                    <a:avLst/>
                  </a:prstGeom>
                </pic:spPr>
              </pic:pic>
            </a:graphicData>
          </a:graphic>
          <wp14:sizeRelH relativeFrom="margin">
            <wp14:pctWidth>0</wp14:pctWidth>
          </wp14:sizeRelH>
          <wp14:sizeRelV relativeFrom="margin">
            <wp14:pctHeight>0</wp14:pctHeight>
          </wp14:sizeRelV>
        </wp:anchor>
      </w:drawing>
    </w:r>
  </w:p>
  <w:p w14:paraId="79189AE2" w14:textId="77777777" w:rsidR="0060035A" w:rsidRDefault="0060035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65C3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DA412A"/>
    <w:multiLevelType w:val="hybridMultilevel"/>
    <w:tmpl w:val="71DC8C0C"/>
    <w:lvl w:ilvl="0" w:tplc="88F6C21C">
      <w:start w:val="1"/>
      <w:numFmt w:val="lowerRoman"/>
      <w:pStyle w:val="Ttulo3"/>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281842"/>
    <w:multiLevelType w:val="hybridMultilevel"/>
    <w:tmpl w:val="AE06C4C6"/>
    <w:lvl w:ilvl="0" w:tplc="4636D46A">
      <w:start w:val="1"/>
      <w:numFmt w:val="upperLetter"/>
      <w:pStyle w:val="Ttulo2"/>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DAC4248"/>
    <w:multiLevelType w:val="hybridMultilevel"/>
    <w:tmpl w:val="14FC62F2"/>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10A62F3"/>
    <w:multiLevelType w:val="hybridMultilevel"/>
    <w:tmpl w:val="9DA6572A"/>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7C478BA"/>
    <w:multiLevelType w:val="hybridMultilevel"/>
    <w:tmpl w:val="A0B480FC"/>
    <w:lvl w:ilvl="0" w:tplc="D47EA19C">
      <w:start w:val="1"/>
      <w:numFmt w:val="upperRoman"/>
      <w:pStyle w:val="Ttulo1"/>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B113E6F"/>
    <w:multiLevelType w:val="hybridMultilevel"/>
    <w:tmpl w:val="CAAE00B4"/>
    <w:lvl w:ilvl="0" w:tplc="F398BEF6">
      <w:start w:val="1"/>
      <w:numFmt w:val="decimal"/>
      <w:pStyle w:val="PargrafodaLista"/>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15:restartNumberingAfterBreak="0">
    <w:nsid w:val="6CA12F60"/>
    <w:multiLevelType w:val="hybridMultilevel"/>
    <w:tmpl w:val="B0A426D0"/>
    <w:lvl w:ilvl="0" w:tplc="7B223592">
      <w:start w:val="1"/>
      <w:numFmt w:val="lowerLetter"/>
      <w:lvlText w:val="(%1)"/>
      <w:lvlJc w:val="left"/>
      <w:pPr>
        <w:ind w:left="735" w:hanging="375"/>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6E492D95"/>
    <w:multiLevelType w:val="hybridMultilevel"/>
    <w:tmpl w:val="C5B2E6BC"/>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678234120">
    <w:abstractNumId w:val="5"/>
  </w:num>
  <w:num w:numId="2" w16cid:durableId="1071387461">
    <w:abstractNumId w:val="6"/>
  </w:num>
  <w:num w:numId="3" w16cid:durableId="617220874">
    <w:abstractNumId w:val="1"/>
  </w:num>
  <w:num w:numId="4" w16cid:durableId="778140593">
    <w:abstractNumId w:val="2"/>
  </w:num>
  <w:num w:numId="5" w16cid:durableId="1033731479">
    <w:abstractNumId w:val="2"/>
    <w:lvlOverride w:ilvl="0">
      <w:startOverride w:val="1"/>
    </w:lvlOverride>
  </w:num>
  <w:num w:numId="6" w16cid:durableId="1530338697">
    <w:abstractNumId w:val="7"/>
  </w:num>
  <w:num w:numId="7" w16cid:durableId="948975219">
    <w:abstractNumId w:val="2"/>
    <w:lvlOverride w:ilvl="0">
      <w:startOverride w:val="1"/>
    </w:lvlOverride>
  </w:num>
  <w:num w:numId="8" w16cid:durableId="1381203332">
    <w:abstractNumId w:val="2"/>
    <w:lvlOverride w:ilvl="0">
      <w:startOverride w:val="1"/>
    </w:lvlOverride>
  </w:num>
  <w:num w:numId="9" w16cid:durableId="176971356">
    <w:abstractNumId w:val="2"/>
    <w:lvlOverride w:ilvl="0">
      <w:startOverride w:val="1"/>
    </w:lvlOverride>
  </w:num>
  <w:num w:numId="10" w16cid:durableId="780339968">
    <w:abstractNumId w:val="3"/>
  </w:num>
  <w:num w:numId="11" w16cid:durableId="441190234">
    <w:abstractNumId w:val="2"/>
    <w:lvlOverride w:ilvl="0">
      <w:startOverride w:val="1"/>
    </w:lvlOverride>
  </w:num>
  <w:num w:numId="12" w16cid:durableId="1586458450">
    <w:abstractNumId w:val="1"/>
    <w:lvlOverride w:ilvl="0">
      <w:startOverride w:val="1"/>
    </w:lvlOverride>
  </w:num>
  <w:num w:numId="13" w16cid:durableId="1027802652">
    <w:abstractNumId w:val="2"/>
    <w:lvlOverride w:ilvl="0">
      <w:startOverride w:val="1"/>
    </w:lvlOverride>
  </w:num>
  <w:num w:numId="14" w16cid:durableId="1356998286">
    <w:abstractNumId w:val="2"/>
    <w:lvlOverride w:ilvl="0">
      <w:startOverride w:val="1"/>
    </w:lvlOverride>
  </w:num>
  <w:num w:numId="15" w16cid:durableId="277374840">
    <w:abstractNumId w:val="4"/>
  </w:num>
  <w:num w:numId="16" w16cid:durableId="1639529922">
    <w:abstractNumId w:val="1"/>
    <w:lvlOverride w:ilvl="0">
      <w:startOverride w:val="1"/>
    </w:lvlOverride>
  </w:num>
  <w:num w:numId="17" w16cid:durableId="1231618481">
    <w:abstractNumId w:val="0"/>
  </w:num>
  <w:num w:numId="18" w16cid:durableId="653026389">
    <w:abstractNumId w:val="2"/>
    <w:lvlOverride w:ilvl="0">
      <w:startOverride w:val="1"/>
    </w:lvlOverride>
  </w:num>
  <w:num w:numId="19" w16cid:durableId="1226991050">
    <w:abstractNumId w:val="1"/>
    <w:lvlOverride w:ilvl="0">
      <w:startOverride w:val="1"/>
    </w:lvlOverride>
  </w:num>
  <w:num w:numId="20" w16cid:durableId="1135370015">
    <w:abstractNumId w:val="1"/>
  </w:num>
  <w:num w:numId="21" w16cid:durableId="759909809">
    <w:abstractNumId w:val="1"/>
    <w:lvlOverride w:ilvl="0">
      <w:startOverride w:val="1"/>
    </w:lvlOverride>
  </w:num>
  <w:num w:numId="22" w16cid:durableId="1668287053">
    <w:abstractNumId w:val="2"/>
    <w:lvlOverride w:ilvl="0">
      <w:startOverride w:val="1"/>
    </w:lvlOverride>
  </w:num>
  <w:num w:numId="23" w16cid:durableId="1531410385">
    <w:abstractNumId w:val="2"/>
    <w:lvlOverride w:ilvl="0">
      <w:startOverride w:val="1"/>
    </w:lvlOverride>
  </w:num>
  <w:num w:numId="24" w16cid:durableId="1207763808">
    <w:abstractNumId w:val="2"/>
  </w:num>
  <w:num w:numId="25" w16cid:durableId="1207108596">
    <w:abstractNumId w:val="2"/>
    <w:lvlOverride w:ilvl="0">
      <w:startOverride w:val="1"/>
    </w:lvlOverride>
  </w:num>
  <w:num w:numId="26" w16cid:durableId="536550467">
    <w:abstractNumId w:val="8"/>
  </w:num>
  <w:num w:numId="27" w16cid:durableId="1025668491">
    <w:abstractNumId w:val="2"/>
    <w:lvlOverride w:ilvl="0">
      <w:startOverride w:val="1"/>
    </w:lvlOverride>
  </w:num>
  <w:num w:numId="28" w16cid:durableId="1488326532">
    <w:abstractNumId w:val="6"/>
    <w:lvlOverride w:ilvl="0">
      <w:startOverride w:val="1"/>
    </w:lvlOverride>
  </w:num>
  <w:num w:numId="29" w16cid:durableId="1764952187">
    <w:abstractNumId w:val="6"/>
  </w:num>
  <w:num w:numId="30" w16cid:durableId="1833252552">
    <w:abstractNumId w:val="6"/>
  </w:num>
  <w:num w:numId="31" w16cid:durableId="1749031946">
    <w:abstractNumId w:val="6"/>
  </w:num>
  <w:num w:numId="32" w16cid:durableId="997422415">
    <w:abstractNumId w:val="6"/>
  </w:num>
  <w:num w:numId="33" w16cid:durableId="1531185953">
    <w:abstractNumId w:val="6"/>
  </w:num>
  <w:num w:numId="34" w16cid:durableId="575942890">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reno oliveira">
    <w15:presenceInfo w15:providerId="Windows Live" w15:userId="1ed2cf4da7ea4f3b"/>
  </w15:person>
  <w15:person w15:author="Douglas Alexander Cordeiro">
    <w15:presenceInfo w15:providerId="None" w15:userId="Douglas Alexander Cordei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trackRevision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1C7"/>
    <w:rsid w:val="000000DC"/>
    <w:rsid w:val="000004BD"/>
    <w:rsid w:val="00000AAA"/>
    <w:rsid w:val="00001212"/>
    <w:rsid w:val="000012FF"/>
    <w:rsid w:val="00001422"/>
    <w:rsid w:val="00001739"/>
    <w:rsid w:val="00001D03"/>
    <w:rsid w:val="0000206E"/>
    <w:rsid w:val="0000229B"/>
    <w:rsid w:val="00002CFB"/>
    <w:rsid w:val="00003122"/>
    <w:rsid w:val="000032B2"/>
    <w:rsid w:val="00003BB8"/>
    <w:rsid w:val="00004235"/>
    <w:rsid w:val="000057E5"/>
    <w:rsid w:val="00005883"/>
    <w:rsid w:val="000060CA"/>
    <w:rsid w:val="00006C27"/>
    <w:rsid w:val="000071C2"/>
    <w:rsid w:val="00007211"/>
    <w:rsid w:val="0000748A"/>
    <w:rsid w:val="0000787A"/>
    <w:rsid w:val="00007F97"/>
    <w:rsid w:val="00010788"/>
    <w:rsid w:val="00011666"/>
    <w:rsid w:val="000117A7"/>
    <w:rsid w:val="00011B5D"/>
    <w:rsid w:val="00011BB7"/>
    <w:rsid w:val="000130F5"/>
    <w:rsid w:val="00013193"/>
    <w:rsid w:val="00014069"/>
    <w:rsid w:val="00014EB3"/>
    <w:rsid w:val="000159C8"/>
    <w:rsid w:val="00016047"/>
    <w:rsid w:val="0001652D"/>
    <w:rsid w:val="00016692"/>
    <w:rsid w:val="00017262"/>
    <w:rsid w:val="00020543"/>
    <w:rsid w:val="00020CDF"/>
    <w:rsid w:val="00020ECA"/>
    <w:rsid w:val="0002135C"/>
    <w:rsid w:val="0002291C"/>
    <w:rsid w:val="00022CD2"/>
    <w:rsid w:val="00022D5B"/>
    <w:rsid w:val="000238C6"/>
    <w:rsid w:val="0002485C"/>
    <w:rsid w:val="00025045"/>
    <w:rsid w:val="00025356"/>
    <w:rsid w:val="000259B9"/>
    <w:rsid w:val="00025E62"/>
    <w:rsid w:val="000260EC"/>
    <w:rsid w:val="0002630F"/>
    <w:rsid w:val="00026507"/>
    <w:rsid w:val="00026E33"/>
    <w:rsid w:val="00027339"/>
    <w:rsid w:val="00027DA3"/>
    <w:rsid w:val="000305FE"/>
    <w:rsid w:val="00030887"/>
    <w:rsid w:val="00030E97"/>
    <w:rsid w:val="000316B2"/>
    <w:rsid w:val="000324BA"/>
    <w:rsid w:val="00032753"/>
    <w:rsid w:val="00032AC3"/>
    <w:rsid w:val="00032E0C"/>
    <w:rsid w:val="00033FE0"/>
    <w:rsid w:val="000343A2"/>
    <w:rsid w:val="000346F3"/>
    <w:rsid w:val="00035A00"/>
    <w:rsid w:val="00035C3C"/>
    <w:rsid w:val="00036A68"/>
    <w:rsid w:val="00037FE4"/>
    <w:rsid w:val="000401E5"/>
    <w:rsid w:val="00040292"/>
    <w:rsid w:val="0004029F"/>
    <w:rsid w:val="00040638"/>
    <w:rsid w:val="00040A0D"/>
    <w:rsid w:val="00040CAE"/>
    <w:rsid w:val="00040FE3"/>
    <w:rsid w:val="000410BC"/>
    <w:rsid w:val="0004121E"/>
    <w:rsid w:val="00041F45"/>
    <w:rsid w:val="000423C9"/>
    <w:rsid w:val="00042C49"/>
    <w:rsid w:val="000434E1"/>
    <w:rsid w:val="00043892"/>
    <w:rsid w:val="000439A3"/>
    <w:rsid w:val="00043B80"/>
    <w:rsid w:val="00044A42"/>
    <w:rsid w:val="000454CC"/>
    <w:rsid w:val="00045C8D"/>
    <w:rsid w:val="00045FF3"/>
    <w:rsid w:val="000470EA"/>
    <w:rsid w:val="0005104E"/>
    <w:rsid w:val="000519E6"/>
    <w:rsid w:val="00052A2D"/>
    <w:rsid w:val="00052F5C"/>
    <w:rsid w:val="00053603"/>
    <w:rsid w:val="00053AD9"/>
    <w:rsid w:val="00053D27"/>
    <w:rsid w:val="00056A92"/>
    <w:rsid w:val="000572E0"/>
    <w:rsid w:val="000600A6"/>
    <w:rsid w:val="00060175"/>
    <w:rsid w:val="00061559"/>
    <w:rsid w:val="00062470"/>
    <w:rsid w:val="000629CD"/>
    <w:rsid w:val="00062F00"/>
    <w:rsid w:val="00064049"/>
    <w:rsid w:val="0006477A"/>
    <w:rsid w:val="00065079"/>
    <w:rsid w:val="0006573C"/>
    <w:rsid w:val="00065E12"/>
    <w:rsid w:val="00066351"/>
    <w:rsid w:val="00066A5B"/>
    <w:rsid w:val="000673F1"/>
    <w:rsid w:val="00070432"/>
    <w:rsid w:val="00071F10"/>
    <w:rsid w:val="00071F8D"/>
    <w:rsid w:val="00072AF3"/>
    <w:rsid w:val="00072CF6"/>
    <w:rsid w:val="00072FEE"/>
    <w:rsid w:val="000743ED"/>
    <w:rsid w:val="00074EE4"/>
    <w:rsid w:val="0007532F"/>
    <w:rsid w:val="00075E64"/>
    <w:rsid w:val="00076051"/>
    <w:rsid w:val="00076243"/>
    <w:rsid w:val="00076AD1"/>
    <w:rsid w:val="00077240"/>
    <w:rsid w:val="00077AC6"/>
    <w:rsid w:val="00077DFA"/>
    <w:rsid w:val="000806F8"/>
    <w:rsid w:val="00080AE1"/>
    <w:rsid w:val="00081EED"/>
    <w:rsid w:val="00081FD4"/>
    <w:rsid w:val="000821C1"/>
    <w:rsid w:val="00082201"/>
    <w:rsid w:val="000823D3"/>
    <w:rsid w:val="00083113"/>
    <w:rsid w:val="00083298"/>
    <w:rsid w:val="00083646"/>
    <w:rsid w:val="000872FB"/>
    <w:rsid w:val="00087623"/>
    <w:rsid w:val="0008777D"/>
    <w:rsid w:val="00090508"/>
    <w:rsid w:val="0009066A"/>
    <w:rsid w:val="000908AA"/>
    <w:rsid w:val="00090A79"/>
    <w:rsid w:val="0009113C"/>
    <w:rsid w:val="0009224E"/>
    <w:rsid w:val="00094036"/>
    <w:rsid w:val="00095200"/>
    <w:rsid w:val="0009557D"/>
    <w:rsid w:val="000A0B55"/>
    <w:rsid w:val="000A127B"/>
    <w:rsid w:val="000A193A"/>
    <w:rsid w:val="000A1FFB"/>
    <w:rsid w:val="000A229B"/>
    <w:rsid w:val="000A2FE5"/>
    <w:rsid w:val="000A38A5"/>
    <w:rsid w:val="000A395C"/>
    <w:rsid w:val="000A4396"/>
    <w:rsid w:val="000A4533"/>
    <w:rsid w:val="000A4C8A"/>
    <w:rsid w:val="000A53D0"/>
    <w:rsid w:val="000A5878"/>
    <w:rsid w:val="000A5905"/>
    <w:rsid w:val="000A6291"/>
    <w:rsid w:val="000A699B"/>
    <w:rsid w:val="000A6E5D"/>
    <w:rsid w:val="000A7E0B"/>
    <w:rsid w:val="000B07E2"/>
    <w:rsid w:val="000B0906"/>
    <w:rsid w:val="000B0FFE"/>
    <w:rsid w:val="000B125B"/>
    <w:rsid w:val="000B2891"/>
    <w:rsid w:val="000B3B42"/>
    <w:rsid w:val="000B44EC"/>
    <w:rsid w:val="000B4621"/>
    <w:rsid w:val="000B521B"/>
    <w:rsid w:val="000B766E"/>
    <w:rsid w:val="000B7BFC"/>
    <w:rsid w:val="000B7CAB"/>
    <w:rsid w:val="000C0161"/>
    <w:rsid w:val="000C08F6"/>
    <w:rsid w:val="000C12A4"/>
    <w:rsid w:val="000C1EFB"/>
    <w:rsid w:val="000C23CC"/>
    <w:rsid w:val="000C321E"/>
    <w:rsid w:val="000C399E"/>
    <w:rsid w:val="000C3FE7"/>
    <w:rsid w:val="000C4748"/>
    <w:rsid w:val="000C4AA3"/>
    <w:rsid w:val="000C4DA6"/>
    <w:rsid w:val="000C4E69"/>
    <w:rsid w:val="000C5392"/>
    <w:rsid w:val="000C63C2"/>
    <w:rsid w:val="000C641A"/>
    <w:rsid w:val="000C6A4A"/>
    <w:rsid w:val="000C6AE2"/>
    <w:rsid w:val="000C721F"/>
    <w:rsid w:val="000D0AB7"/>
    <w:rsid w:val="000D0B6E"/>
    <w:rsid w:val="000D0C38"/>
    <w:rsid w:val="000D16B3"/>
    <w:rsid w:val="000D2776"/>
    <w:rsid w:val="000D27FE"/>
    <w:rsid w:val="000D298E"/>
    <w:rsid w:val="000D2A88"/>
    <w:rsid w:val="000D2C76"/>
    <w:rsid w:val="000D37E9"/>
    <w:rsid w:val="000D3935"/>
    <w:rsid w:val="000D3AA1"/>
    <w:rsid w:val="000D3C7E"/>
    <w:rsid w:val="000D4C6A"/>
    <w:rsid w:val="000D6C65"/>
    <w:rsid w:val="000D6F5D"/>
    <w:rsid w:val="000D701C"/>
    <w:rsid w:val="000D794F"/>
    <w:rsid w:val="000E03B4"/>
    <w:rsid w:val="000E0B7B"/>
    <w:rsid w:val="000E2226"/>
    <w:rsid w:val="000E24C3"/>
    <w:rsid w:val="000E34F9"/>
    <w:rsid w:val="000E3574"/>
    <w:rsid w:val="000E3736"/>
    <w:rsid w:val="000E407A"/>
    <w:rsid w:val="000E4D10"/>
    <w:rsid w:val="000E61DD"/>
    <w:rsid w:val="000E6CF0"/>
    <w:rsid w:val="000E7728"/>
    <w:rsid w:val="000E79DC"/>
    <w:rsid w:val="000F0250"/>
    <w:rsid w:val="000F0B69"/>
    <w:rsid w:val="000F1F72"/>
    <w:rsid w:val="000F2374"/>
    <w:rsid w:val="000F2EE1"/>
    <w:rsid w:val="000F2FFD"/>
    <w:rsid w:val="000F30DD"/>
    <w:rsid w:val="000F35ED"/>
    <w:rsid w:val="000F39C6"/>
    <w:rsid w:val="000F3F72"/>
    <w:rsid w:val="000F4437"/>
    <w:rsid w:val="000F44A6"/>
    <w:rsid w:val="000F57C7"/>
    <w:rsid w:val="000F5A85"/>
    <w:rsid w:val="000F5B55"/>
    <w:rsid w:val="000F5E0C"/>
    <w:rsid w:val="000F78B4"/>
    <w:rsid w:val="00100589"/>
    <w:rsid w:val="00100758"/>
    <w:rsid w:val="00101681"/>
    <w:rsid w:val="00103671"/>
    <w:rsid w:val="00103D05"/>
    <w:rsid w:val="00103FF6"/>
    <w:rsid w:val="00104521"/>
    <w:rsid w:val="00105005"/>
    <w:rsid w:val="001056EE"/>
    <w:rsid w:val="00105894"/>
    <w:rsid w:val="0010604A"/>
    <w:rsid w:val="00106274"/>
    <w:rsid w:val="001063B1"/>
    <w:rsid w:val="00107704"/>
    <w:rsid w:val="001077B2"/>
    <w:rsid w:val="0011038F"/>
    <w:rsid w:val="00110B9C"/>
    <w:rsid w:val="001114FB"/>
    <w:rsid w:val="00111853"/>
    <w:rsid w:val="00111856"/>
    <w:rsid w:val="00111E67"/>
    <w:rsid w:val="001126FA"/>
    <w:rsid w:val="001137E5"/>
    <w:rsid w:val="00113897"/>
    <w:rsid w:val="0011398B"/>
    <w:rsid w:val="00113B68"/>
    <w:rsid w:val="0011407E"/>
    <w:rsid w:val="001145E4"/>
    <w:rsid w:val="001145FC"/>
    <w:rsid w:val="001149E8"/>
    <w:rsid w:val="00114A84"/>
    <w:rsid w:val="00114ED7"/>
    <w:rsid w:val="0011511A"/>
    <w:rsid w:val="00115464"/>
    <w:rsid w:val="0011556F"/>
    <w:rsid w:val="001155B4"/>
    <w:rsid w:val="00116CFB"/>
    <w:rsid w:val="00117358"/>
    <w:rsid w:val="001173AB"/>
    <w:rsid w:val="00117B33"/>
    <w:rsid w:val="00117B76"/>
    <w:rsid w:val="00117E95"/>
    <w:rsid w:val="00117F4A"/>
    <w:rsid w:val="001205B2"/>
    <w:rsid w:val="00121B7B"/>
    <w:rsid w:val="00122FE0"/>
    <w:rsid w:val="00123BFC"/>
    <w:rsid w:val="0012467C"/>
    <w:rsid w:val="001246BB"/>
    <w:rsid w:val="00125BAC"/>
    <w:rsid w:val="00126D22"/>
    <w:rsid w:val="00126EFC"/>
    <w:rsid w:val="0013049A"/>
    <w:rsid w:val="001319B6"/>
    <w:rsid w:val="00131F97"/>
    <w:rsid w:val="0013340F"/>
    <w:rsid w:val="001339F4"/>
    <w:rsid w:val="00133C73"/>
    <w:rsid w:val="00133CDC"/>
    <w:rsid w:val="001348E6"/>
    <w:rsid w:val="00135325"/>
    <w:rsid w:val="00135403"/>
    <w:rsid w:val="001375EE"/>
    <w:rsid w:val="00137A1B"/>
    <w:rsid w:val="00140E4C"/>
    <w:rsid w:val="00141322"/>
    <w:rsid w:val="0014145D"/>
    <w:rsid w:val="00142C40"/>
    <w:rsid w:val="0014306B"/>
    <w:rsid w:val="00143DB4"/>
    <w:rsid w:val="00143DF8"/>
    <w:rsid w:val="001445B3"/>
    <w:rsid w:val="00145402"/>
    <w:rsid w:val="00146680"/>
    <w:rsid w:val="00146A8B"/>
    <w:rsid w:val="00147BA8"/>
    <w:rsid w:val="00150116"/>
    <w:rsid w:val="001504AF"/>
    <w:rsid w:val="001522FD"/>
    <w:rsid w:val="0015236A"/>
    <w:rsid w:val="001541FE"/>
    <w:rsid w:val="001546CC"/>
    <w:rsid w:val="00155DD0"/>
    <w:rsid w:val="00156127"/>
    <w:rsid w:val="0015736A"/>
    <w:rsid w:val="00157910"/>
    <w:rsid w:val="001605EF"/>
    <w:rsid w:val="00160B93"/>
    <w:rsid w:val="00161212"/>
    <w:rsid w:val="00163696"/>
    <w:rsid w:val="00163A1E"/>
    <w:rsid w:val="001648F2"/>
    <w:rsid w:val="001654FF"/>
    <w:rsid w:val="001657B6"/>
    <w:rsid w:val="00165EE7"/>
    <w:rsid w:val="00166058"/>
    <w:rsid w:val="0016659E"/>
    <w:rsid w:val="00166D27"/>
    <w:rsid w:val="00167BD7"/>
    <w:rsid w:val="00167BE4"/>
    <w:rsid w:val="001709FD"/>
    <w:rsid w:val="00170C9C"/>
    <w:rsid w:val="001719A5"/>
    <w:rsid w:val="00171F45"/>
    <w:rsid w:val="0017219F"/>
    <w:rsid w:val="00172B30"/>
    <w:rsid w:val="00173398"/>
    <w:rsid w:val="00173A8C"/>
    <w:rsid w:val="001742B3"/>
    <w:rsid w:val="001745EA"/>
    <w:rsid w:val="001752DE"/>
    <w:rsid w:val="00175A95"/>
    <w:rsid w:val="001762E8"/>
    <w:rsid w:val="0017685C"/>
    <w:rsid w:val="00177087"/>
    <w:rsid w:val="0017776E"/>
    <w:rsid w:val="00177DB9"/>
    <w:rsid w:val="00177EA5"/>
    <w:rsid w:val="00180DD4"/>
    <w:rsid w:val="001812EE"/>
    <w:rsid w:val="0018145F"/>
    <w:rsid w:val="001814A1"/>
    <w:rsid w:val="00182BFF"/>
    <w:rsid w:val="00184900"/>
    <w:rsid w:val="00185368"/>
    <w:rsid w:val="00186737"/>
    <w:rsid w:val="0018739F"/>
    <w:rsid w:val="00190966"/>
    <w:rsid w:val="00190E3E"/>
    <w:rsid w:val="00191240"/>
    <w:rsid w:val="00191B41"/>
    <w:rsid w:val="00191CF6"/>
    <w:rsid w:val="0019355D"/>
    <w:rsid w:val="001935DC"/>
    <w:rsid w:val="0019451F"/>
    <w:rsid w:val="0019457D"/>
    <w:rsid w:val="0019491C"/>
    <w:rsid w:val="00194CFB"/>
    <w:rsid w:val="00194D0F"/>
    <w:rsid w:val="0019591E"/>
    <w:rsid w:val="00195C16"/>
    <w:rsid w:val="00196A41"/>
    <w:rsid w:val="00196E82"/>
    <w:rsid w:val="001973B2"/>
    <w:rsid w:val="001975E5"/>
    <w:rsid w:val="00197919"/>
    <w:rsid w:val="001A050D"/>
    <w:rsid w:val="001A08B8"/>
    <w:rsid w:val="001A0D19"/>
    <w:rsid w:val="001A1968"/>
    <w:rsid w:val="001A28F1"/>
    <w:rsid w:val="001A29E9"/>
    <w:rsid w:val="001A2FCC"/>
    <w:rsid w:val="001A34F3"/>
    <w:rsid w:val="001A3635"/>
    <w:rsid w:val="001A3B1F"/>
    <w:rsid w:val="001A48AE"/>
    <w:rsid w:val="001A4B75"/>
    <w:rsid w:val="001A4C37"/>
    <w:rsid w:val="001A50D5"/>
    <w:rsid w:val="001A6978"/>
    <w:rsid w:val="001A6E9F"/>
    <w:rsid w:val="001A761B"/>
    <w:rsid w:val="001B0E9F"/>
    <w:rsid w:val="001B0F46"/>
    <w:rsid w:val="001B13A4"/>
    <w:rsid w:val="001B13BE"/>
    <w:rsid w:val="001B1448"/>
    <w:rsid w:val="001B385A"/>
    <w:rsid w:val="001B3D4A"/>
    <w:rsid w:val="001B47B8"/>
    <w:rsid w:val="001B4856"/>
    <w:rsid w:val="001B50E5"/>
    <w:rsid w:val="001B54DB"/>
    <w:rsid w:val="001B66A8"/>
    <w:rsid w:val="001B700B"/>
    <w:rsid w:val="001C00AA"/>
    <w:rsid w:val="001C04F8"/>
    <w:rsid w:val="001C091C"/>
    <w:rsid w:val="001C0F88"/>
    <w:rsid w:val="001C16EF"/>
    <w:rsid w:val="001C23DE"/>
    <w:rsid w:val="001C23ED"/>
    <w:rsid w:val="001C24C3"/>
    <w:rsid w:val="001C3DBC"/>
    <w:rsid w:val="001C4271"/>
    <w:rsid w:val="001C496E"/>
    <w:rsid w:val="001C6782"/>
    <w:rsid w:val="001C7715"/>
    <w:rsid w:val="001D075E"/>
    <w:rsid w:val="001D17A6"/>
    <w:rsid w:val="001D2BB6"/>
    <w:rsid w:val="001D2E58"/>
    <w:rsid w:val="001D2F0A"/>
    <w:rsid w:val="001D3792"/>
    <w:rsid w:val="001D44CB"/>
    <w:rsid w:val="001D45FB"/>
    <w:rsid w:val="001D55D0"/>
    <w:rsid w:val="001D608A"/>
    <w:rsid w:val="001D64F0"/>
    <w:rsid w:val="001D67A6"/>
    <w:rsid w:val="001D77C3"/>
    <w:rsid w:val="001D7A61"/>
    <w:rsid w:val="001D7E58"/>
    <w:rsid w:val="001D7FB7"/>
    <w:rsid w:val="001E0250"/>
    <w:rsid w:val="001E080B"/>
    <w:rsid w:val="001E0A34"/>
    <w:rsid w:val="001E0A73"/>
    <w:rsid w:val="001E0D98"/>
    <w:rsid w:val="001E14EC"/>
    <w:rsid w:val="001E19C0"/>
    <w:rsid w:val="001E270F"/>
    <w:rsid w:val="001E28AF"/>
    <w:rsid w:val="001E3E7E"/>
    <w:rsid w:val="001E4913"/>
    <w:rsid w:val="001E521A"/>
    <w:rsid w:val="001E690B"/>
    <w:rsid w:val="001E72D9"/>
    <w:rsid w:val="001E740D"/>
    <w:rsid w:val="001E77FB"/>
    <w:rsid w:val="001F029C"/>
    <w:rsid w:val="001F02D6"/>
    <w:rsid w:val="001F0D41"/>
    <w:rsid w:val="001F3DCA"/>
    <w:rsid w:val="001F4690"/>
    <w:rsid w:val="001F4DE2"/>
    <w:rsid w:val="001F520E"/>
    <w:rsid w:val="001F529E"/>
    <w:rsid w:val="001F52EC"/>
    <w:rsid w:val="001F670F"/>
    <w:rsid w:val="001F73E9"/>
    <w:rsid w:val="001F7D21"/>
    <w:rsid w:val="001F7DF7"/>
    <w:rsid w:val="001F7FDE"/>
    <w:rsid w:val="002013CE"/>
    <w:rsid w:val="00201C5F"/>
    <w:rsid w:val="0020202E"/>
    <w:rsid w:val="002023B5"/>
    <w:rsid w:val="002037A0"/>
    <w:rsid w:val="00203C2B"/>
    <w:rsid w:val="00203E5D"/>
    <w:rsid w:val="00204542"/>
    <w:rsid w:val="00204602"/>
    <w:rsid w:val="00205682"/>
    <w:rsid w:val="002058E6"/>
    <w:rsid w:val="002062D4"/>
    <w:rsid w:val="00206E0B"/>
    <w:rsid w:val="00206EEE"/>
    <w:rsid w:val="002071AE"/>
    <w:rsid w:val="002079B0"/>
    <w:rsid w:val="00210996"/>
    <w:rsid w:val="00211E9B"/>
    <w:rsid w:val="00212C29"/>
    <w:rsid w:val="002131AB"/>
    <w:rsid w:val="00213717"/>
    <w:rsid w:val="002137BA"/>
    <w:rsid w:val="0021391C"/>
    <w:rsid w:val="00214345"/>
    <w:rsid w:val="00214572"/>
    <w:rsid w:val="00214594"/>
    <w:rsid w:val="0021501F"/>
    <w:rsid w:val="00215201"/>
    <w:rsid w:val="00215735"/>
    <w:rsid w:val="002161D9"/>
    <w:rsid w:val="0021642E"/>
    <w:rsid w:val="002164E1"/>
    <w:rsid w:val="002167AE"/>
    <w:rsid w:val="00216D9C"/>
    <w:rsid w:val="00217CDA"/>
    <w:rsid w:val="00220D68"/>
    <w:rsid w:val="00220F21"/>
    <w:rsid w:val="0022160D"/>
    <w:rsid w:val="00221E6B"/>
    <w:rsid w:val="0022253C"/>
    <w:rsid w:val="00222660"/>
    <w:rsid w:val="00222C0B"/>
    <w:rsid w:val="00223B98"/>
    <w:rsid w:val="0022429E"/>
    <w:rsid w:val="002242DA"/>
    <w:rsid w:val="002246A4"/>
    <w:rsid w:val="00224D06"/>
    <w:rsid w:val="002253F9"/>
    <w:rsid w:val="00227BB2"/>
    <w:rsid w:val="00230530"/>
    <w:rsid w:val="00231447"/>
    <w:rsid w:val="00231522"/>
    <w:rsid w:val="00231ED8"/>
    <w:rsid w:val="00232384"/>
    <w:rsid w:val="002325EC"/>
    <w:rsid w:val="00232D07"/>
    <w:rsid w:val="00233269"/>
    <w:rsid w:val="00233519"/>
    <w:rsid w:val="002346EE"/>
    <w:rsid w:val="00234A0A"/>
    <w:rsid w:val="00235456"/>
    <w:rsid w:val="002354A2"/>
    <w:rsid w:val="00235994"/>
    <w:rsid w:val="00235E52"/>
    <w:rsid w:val="00235F54"/>
    <w:rsid w:val="00235FEE"/>
    <w:rsid w:val="0023633D"/>
    <w:rsid w:val="0023673B"/>
    <w:rsid w:val="00236A53"/>
    <w:rsid w:val="002371A2"/>
    <w:rsid w:val="002378E5"/>
    <w:rsid w:val="00237B2C"/>
    <w:rsid w:val="00237F49"/>
    <w:rsid w:val="00240FEA"/>
    <w:rsid w:val="0024170F"/>
    <w:rsid w:val="0024320F"/>
    <w:rsid w:val="00243871"/>
    <w:rsid w:val="00243EC0"/>
    <w:rsid w:val="0024586F"/>
    <w:rsid w:val="002460FF"/>
    <w:rsid w:val="00246282"/>
    <w:rsid w:val="00246691"/>
    <w:rsid w:val="00247612"/>
    <w:rsid w:val="00250578"/>
    <w:rsid w:val="002511DC"/>
    <w:rsid w:val="00252ABF"/>
    <w:rsid w:val="00252CBD"/>
    <w:rsid w:val="00252DBC"/>
    <w:rsid w:val="00253460"/>
    <w:rsid w:val="00254B9C"/>
    <w:rsid w:val="00255CB9"/>
    <w:rsid w:val="00255E15"/>
    <w:rsid w:val="00257318"/>
    <w:rsid w:val="002579E8"/>
    <w:rsid w:val="002608E4"/>
    <w:rsid w:val="0026096E"/>
    <w:rsid w:val="0026178A"/>
    <w:rsid w:val="0026240D"/>
    <w:rsid w:val="00262748"/>
    <w:rsid w:val="00262B34"/>
    <w:rsid w:val="00263513"/>
    <w:rsid w:val="00263E8B"/>
    <w:rsid w:val="0026466E"/>
    <w:rsid w:val="00264909"/>
    <w:rsid w:val="00265521"/>
    <w:rsid w:val="00265BB4"/>
    <w:rsid w:val="00266507"/>
    <w:rsid w:val="00266EDB"/>
    <w:rsid w:val="00267736"/>
    <w:rsid w:val="00267BD7"/>
    <w:rsid w:val="00271527"/>
    <w:rsid w:val="002717B0"/>
    <w:rsid w:val="00271864"/>
    <w:rsid w:val="00274792"/>
    <w:rsid w:val="00274F5D"/>
    <w:rsid w:val="00275196"/>
    <w:rsid w:val="00275210"/>
    <w:rsid w:val="0027660F"/>
    <w:rsid w:val="00276DE2"/>
    <w:rsid w:val="0027702A"/>
    <w:rsid w:val="00277615"/>
    <w:rsid w:val="00277A90"/>
    <w:rsid w:val="00280238"/>
    <w:rsid w:val="0028068E"/>
    <w:rsid w:val="002808A8"/>
    <w:rsid w:val="00280EBF"/>
    <w:rsid w:val="002811E0"/>
    <w:rsid w:val="0028172C"/>
    <w:rsid w:val="002817B4"/>
    <w:rsid w:val="00281AA1"/>
    <w:rsid w:val="00282DF7"/>
    <w:rsid w:val="00282E07"/>
    <w:rsid w:val="00283130"/>
    <w:rsid w:val="00283676"/>
    <w:rsid w:val="002836AA"/>
    <w:rsid w:val="002838BF"/>
    <w:rsid w:val="00283CC4"/>
    <w:rsid w:val="00283FCC"/>
    <w:rsid w:val="00284A86"/>
    <w:rsid w:val="002856FD"/>
    <w:rsid w:val="00285A19"/>
    <w:rsid w:val="002863BB"/>
    <w:rsid w:val="00286767"/>
    <w:rsid w:val="00286936"/>
    <w:rsid w:val="002873AA"/>
    <w:rsid w:val="002876F9"/>
    <w:rsid w:val="00287E9B"/>
    <w:rsid w:val="002901BD"/>
    <w:rsid w:val="00291108"/>
    <w:rsid w:val="00292340"/>
    <w:rsid w:val="00292D19"/>
    <w:rsid w:val="00292D26"/>
    <w:rsid w:val="00294379"/>
    <w:rsid w:val="00295339"/>
    <w:rsid w:val="00295358"/>
    <w:rsid w:val="002953D7"/>
    <w:rsid w:val="00295D9B"/>
    <w:rsid w:val="00296497"/>
    <w:rsid w:val="00296F09"/>
    <w:rsid w:val="002A07E8"/>
    <w:rsid w:val="002A0FFF"/>
    <w:rsid w:val="002A138F"/>
    <w:rsid w:val="002A1A16"/>
    <w:rsid w:val="002A28E4"/>
    <w:rsid w:val="002A3698"/>
    <w:rsid w:val="002A379B"/>
    <w:rsid w:val="002A4810"/>
    <w:rsid w:val="002A4880"/>
    <w:rsid w:val="002A4FC8"/>
    <w:rsid w:val="002A517B"/>
    <w:rsid w:val="002A557E"/>
    <w:rsid w:val="002A5E1A"/>
    <w:rsid w:val="002B0BFA"/>
    <w:rsid w:val="002B0CA5"/>
    <w:rsid w:val="002B0F09"/>
    <w:rsid w:val="002B1317"/>
    <w:rsid w:val="002B2ADB"/>
    <w:rsid w:val="002B2E31"/>
    <w:rsid w:val="002B4102"/>
    <w:rsid w:val="002B4F99"/>
    <w:rsid w:val="002B5820"/>
    <w:rsid w:val="002B5D1E"/>
    <w:rsid w:val="002B600B"/>
    <w:rsid w:val="002B63DB"/>
    <w:rsid w:val="002B64C9"/>
    <w:rsid w:val="002B6BDD"/>
    <w:rsid w:val="002C0084"/>
    <w:rsid w:val="002C0387"/>
    <w:rsid w:val="002C1308"/>
    <w:rsid w:val="002C186C"/>
    <w:rsid w:val="002C2BEF"/>
    <w:rsid w:val="002C30ED"/>
    <w:rsid w:val="002C37EC"/>
    <w:rsid w:val="002C3C9D"/>
    <w:rsid w:val="002C3EF8"/>
    <w:rsid w:val="002C538B"/>
    <w:rsid w:val="002C5B4D"/>
    <w:rsid w:val="002C6494"/>
    <w:rsid w:val="002C6AEB"/>
    <w:rsid w:val="002C746E"/>
    <w:rsid w:val="002C77B2"/>
    <w:rsid w:val="002C7968"/>
    <w:rsid w:val="002C7982"/>
    <w:rsid w:val="002C7DDF"/>
    <w:rsid w:val="002C7F9B"/>
    <w:rsid w:val="002D0A8B"/>
    <w:rsid w:val="002D0C73"/>
    <w:rsid w:val="002D159D"/>
    <w:rsid w:val="002D29C3"/>
    <w:rsid w:val="002D30F1"/>
    <w:rsid w:val="002D465B"/>
    <w:rsid w:val="002D4B9E"/>
    <w:rsid w:val="002D5843"/>
    <w:rsid w:val="002D5EA0"/>
    <w:rsid w:val="002D5F32"/>
    <w:rsid w:val="002D76A0"/>
    <w:rsid w:val="002D783A"/>
    <w:rsid w:val="002D7A74"/>
    <w:rsid w:val="002D7C99"/>
    <w:rsid w:val="002E02E5"/>
    <w:rsid w:val="002E08C9"/>
    <w:rsid w:val="002E0AA9"/>
    <w:rsid w:val="002E1540"/>
    <w:rsid w:val="002E180B"/>
    <w:rsid w:val="002E2076"/>
    <w:rsid w:val="002E20B3"/>
    <w:rsid w:val="002E2258"/>
    <w:rsid w:val="002E243A"/>
    <w:rsid w:val="002E24B6"/>
    <w:rsid w:val="002E2F15"/>
    <w:rsid w:val="002E3D27"/>
    <w:rsid w:val="002E3D2C"/>
    <w:rsid w:val="002E465D"/>
    <w:rsid w:val="002E4A0E"/>
    <w:rsid w:val="002E4D8E"/>
    <w:rsid w:val="002E4FBC"/>
    <w:rsid w:val="002E507D"/>
    <w:rsid w:val="002E57A2"/>
    <w:rsid w:val="002E5D1B"/>
    <w:rsid w:val="002E5F4B"/>
    <w:rsid w:val="002E7D88"/>
    <w:rsid w:val="002F0436"/>
    <w:rsid w:val="002F0B68"/>
    <w:rsid w:val="002F1360"/>
    <w:rsid w:val="002F18A8"/>
    <w:rsid w:val="002F2D18"/>
    <w:rsid w:val="002F2FE4"/>
    <w:rsid w:val="002F36F8"/>
    <w:rsid w:val="002F4717"/>
    <w:rsid w:val="002F48B0"/>
    <w:rsid w:val="002F4E43"/>
    <w:rsid w:val="002F50ED"/>
    <w:rsid w:val="002F5131"/>
    <w:rsid w:val="002F513A"/>
    <w:rsid w:val="002F526C"/>
    <w:rsid w:val="002F6AC0"/>
    <w:rsid w:val="002F7B82"/>
    <w:rsid w:val="002F7FBA"/>
    <w:rsid w:val="00300379"/>
    <w:rsid w:val="00301E9A"/>
    <w:rsid w:val="00302AFF"/>
    <w:rsid w:val="00302B52"/>
    <w:rsid w:val="003036C8"/>
    <w:rsid w:val="003039A4"/>
    <w:rsid w:val="003045F3"/>
    <w:rsid w:val="00304FBE"/>
    <w:rsid w:val="003054F8"/>
    <w:rsid w:val="0030636F"/>
    <w:rsid w:val="0030678D"/>
    <w:rsid w:val="00307978"/>
    <w:rsid w:val="00311A80"/>
    <w:rsid w:val="00311C9B"/>
    <w:rsid w:val="00312B51"/>
    <w:rsid w:val="003134E9"/>
    <w:rsid w:val="003152E8"/>
    <w:rsid w:val="00316B7D"/>
    <w:rsid w:val="003175FA"/>
    <w:rsid w:val="00320100"/>
    <w:rsid w:val="0032041D"/>
    <w:rsid w:val="00320EE8"/>
    <w:rsid w:val="0032184C"/>
    <w:rsid w:val="00321A69"/>
    <w:rsid w:val="00321F37"/>
    <w:rsid w:val="00322950"/>
    <w:rsid w:val="00322DB5"/>
    <w:rsid w:val="00322F88"/>
    <w:rsid w:val="003237E1"/>
    <w:rsid w:val="00323F81"/>
    <w:rsid w:val="00324899"/>
    <w:rsid w:val="003248CB"/>
    <w:rsid w:val="003261B7"/>
    <w:rsid w:val="003264ED"/>
    <w:rsid w:val="003267F3"/>
    <w:rsid w:val="0032792D"/>
    <w:rsid w:val="00327B5A"/>
    <w:rsid w:val="0033075D"/>
    <w:rsid w:val="0033079E"/>
    <w:rsid w:val="00331243"/>
    <w:rsid w:val="00331955"/>
    <w:rsid w:val="003321AA"/>
    <w:rsid w:val="00332207"/>
    <w:rsid w:val="00332BCF"/>
    <w:rsid w:val="00332F3B"/>
    <w:rsid w:val="00333397"/>
    <w:rsid w:val="00333699"/>
    <w:rsid w:val="00333CF4"/>
    <w:rsid w:val="003341E5"/>
    <w:rsid w:val="0033576A"/>
    <w:rsid w:val="0033577F"/>
    <w:rsid w:val="0033586D"/>
    <w:rsid w:val="003358B0"/>
    <w:rsid w:val="00336193"/>
    <w:rsid w:val="00337147"/>
    <w:rsid w:val="0033776F"/>
    <w:rsid w:val="003406A0"/>
    <w:rsid w:val="00340EC2"/>
    <w:rsid w:val="00340F97"/>
    <w:rsid w:val="003414C9"/>
    <w:rsid w:val="00341AB8"/>
    <w:rsid w:val="0034217A"/>
    <w:rsid w:val="003426C4"/>
    <w:rsid w:val="0034357B"/>
    <w:rsid w:val="00343F7A"/>
    <w:rsid w:val="0034460A"/>
    <w:rsid w:val="003446BA"/>
    <w:rsid w:val="003451B2"/>
    <w:rsid w:val="003455D2"/>
    <w:rsid w:val="00345749"/>
    <w:rsid w:val="00345A98"/>
    <w:rsid w:val="003474D6"/>
    <w:rsid w:val="003475A2"/>
    <w:rsid w:val="0035003B"/>
    <w:rsid w:val="00350A77"/>
    <w:rsid w:val="003513B9"/>
    <w:rsid w:val="0035223C"/>
    <w:rsid w:val="00352E7C"/>
    <w:rsid w:val="00352FCD"/>
    <w:rsid w:val="0035365C"/>
    <w:rsid w:val="003539EB"/>
    <w:rsid w:val="00355605"/>
    <w:rsid w:val="003563C6"/>
    <w:rsid w:val="00356512"/>
    <w:rsid w:val="0035652E"/>
    <w:rsid w:val="003565F3"/>
    <w:rsid w:val="0035665C"/>
    <w:rsid w:val="00356B4C"/>
    <w:rsid w:val="00357952"/>
    <w:rsid w:val="00360B24"/>
    <w:rsid w:val="00361028"/>
    <w:rsid w:val="0036110A"/>
    <w:rsid w:val="0036175B"/>
    <w:rsid w:val="00362592"/>
    <w:rsid w:val="003627E7"/>
    <w:rsid w:val="003632E5"/>
    <w:rsid w:val="00364522"/>
    <w:rsid w:val="00364818"/>
    <w:rsid w:val="00365263"/>
    <w:rsid w:val="00365379"/>
    <w:rsid w:val="00365CE6"/>
    <w:rsid w:val="00365F88"/>
    <w:rsid w:val="00366E9F"/>
    <w:rsid w:val="0036734C"/>
    <w:rsid w:val="003677A4"/>
    <w:rsid w:val="003701A6"/>
    <w:rsid w:val="00370643"/>
    <w:rsid w:val="00371221"/>
    <w:rsid w:val="00371264"/>
    <w:rsid w:val="003719CF"/>
    <w:rsid w:val="00372D40"/>
    <w:rsid w:val="00373F91"/>
    <w:rsid w:val="00374EE6"/>
    <w:rsid w:val="00376D32"/>
    <w:rsid w:val="003774E4"/>
    <w:rsid w:val="00377511"/>
    <w:rsid w:val="00377A96"/>
    <w:rsid w:val="00377E08"/>
    <w:rsid w:val="0038027D"/>
    <w:rsid w:val="00381E87"/>
    <w:rsid w:val="00382B09"/>
    <w:rsid w:val="003835E7"/>
    <w:rsid w:val="003838CC"/>
    <w:rsid w:val="00383E43"/>
    <w:rsid w:val="0038414C"/>
    <w:rsid w:val="0038528B"/>
    <w:rsid w:val="003856AB"/>
    <w:rsid w:val="0038680C"/>
    <w:rsid w:val="003868B0"/>
    <w:rsid w:val="00386BDA"/>
    <w:rsid w:val="00387014"/>
    <w:rsid w:val="00387126"/>
    <w:rsid w:val="00387886"/>
    <w:rsid w:val="00387E6D"/>
    <w:rsid w:val="003912B8"/>
    <w:rsid w:val="00391555"/>
    <w:rsid w:val="00391A11"/>
    <w:rsid w:val="003921BB"/>
    <w:rsid w:val="00393273"/>
    <w:rsid w:val="00393B0B"/>
    <w:rsid w:val="0039417C"/>
    <w:rsid w:val="0039422D"/>
    <w:rsid w:val="00394245"/>
    <w:rsid w:val="0039647E"/>
    <w:rsid w:val="00396C62"/>
    <w:rsid w:val="00396FE6"/>
    <w:rsid w:val="0039764D"/>
    <w:rsid w:val="0039797E"/>
    <w:rsid w:val="00397D0A"/>
    <w:rsid w:val="003A13FC"/>
    <w:rsid w:val="003A22B3"/>
    <w:rsid w:val="003A230F"/>
    <w:rsid w:val="003A485D"/>
    <w:rsid w:val="003A4D77"/>
    <w:rsid w:val="003A5581"/>
    <w:rsid w:val="003A5AC8"/>
    <w:rsid w:val="003A68F0"/>
    <w:rsid w:val="003A71FA"/>
    <w:rsid w:val="003A7E02"/>
    <w:rsid w:val="003B24AC"/>
    <w:rsid w:val="003B3FDE"/>
    <w:rsid w:val="003B4B35"/>
    <w:rsid w:val="003B572A"/>
    <w:rsid w:val="003B5AF2"/>
    <w:rsid w:val="003B6099"/>
    <w:rsid w:val="003B6B17"/>
    <w:rsid w:val="003B70A2"/>
    <w:rsid w:val="003C2305"/>
    <w:rsid w:val="003C2873"/>
    <w:rsid w:val="003C3569"/>
    <w:rsid w:val="003C4705"/>
    <w:rsid w:val="003C4A34"/>
    <w:rsid w:val="003C5736"/>
    <w:rsid w:val="003C6986"/>
    <w:rsid w:val="003C71A1"/>
    <w:rsid w:val="003C72AE"/>
    <w:rsid w:val="003C7B01"/>
    <w:rsid w:val="003D0CB4"/>
    <w:rsid w:val="003D1521"/>
    <w:rsid w:val="003D1B87"/>
    <w:rsid w:val="003D1C7B"/>
    <w:rsid w:val="003D22DD"/>
    <w:rsid w:val="003D24E7"/>
    <w:rsid w:val="003D25E4"/>
    <w:rsid w:val="003D43C8"/>
    <w:rsid w:val="003D45B7"/>
    <w:rsid w:val="003D460B"/>
    <w:rsid w:val="003D5D03"/>
    <w:rsid w:val="003D6DF2"/>
    <w:rsid w:val="003D6EEF"/>
    <w:rsid w:val="003D7861"/>
    <w:rsid w:val="003D787E"/>
    <w:rsid w:val="003E05E6"/>
    <w:rsid w:val="003E06BF"/>
    <w:rsid w:val="003E12AE"/>
    <w:rsid w:val="003E1996"/>
    <w:rsid w:val="003E1B72"/>
    <w:rsid w:val="003E2631"/>
    <w:rsid w:val="003E2DEC"/>
    <w:rsid w:val="003E42CF"/>
    <w:rsid w:val="003E430E"/>
    <w:rsid w:val="003E4550"/>
    <w:rsid w:val="003E5B3A"/>
    <w:rsid w:val="003E5E0B"/>
    <w:rsid w:val="003E63E5"/>
    <w:rsid w:val="003E6487"/>
    <w:rsid w:val="003E67FB"/>
    <w:rsid w:val="003E7B60"/>
    <w:rsid w:val="003F1179"/>
    <w:rsid w:val="003F2BCD"/>
    <w:rsid w:val="003F2CED"/>
    <w:rsid w:val="003F2D49"/>
    <w:rsid w:val="003F3F80"/>
    <w:rsid w:val="003F4012"/>
    <w:rsid w:val="003F568C"/>
    <w:rsid w:val="003F58EC"/>
    <w:rsid w:val="003F58F2"/>
    <w:rsid w:val="003F5970"/>
    <w:rsid w:val="003F664C"/>
    <w:rsid w:val="003F7707"/>
    <w:rsid w:val="003F7842"/>
    <w:rsid w:val="003F78A3"/>
    <w:rsid w:val="003F79D9"/>
    <w:rsid w:val="003F79F6"/>
    <w:rsid w:val="00400DF9"/>
    <w:rsid w:val="00400F3D"/>
    <w:rsid w:val="004015C6"/>
    <w:rsid w:val="004015DA"/>
    <w:rsid w:val="004019F9"/>
    <w:rsid w:val="00401C02"/>
    <w:rsid w:val="00401FCA"/>
    <w:rsid w:val="00401FE1"/>
    <w:rsid w:val="00402E01"/>
    <w:rsid w:val="004035DF"/>
    <w:rsid w:val="00404D48"/>
    <w:rsid w:val="00405181"/>
    <w:rsid w:val="004051B2"/>
    <w:rsid w:val="00405ECE"/>
    <w:rsid w:val="004062A7"/>
    <w:rsid w:val="0040672B"/>
    <w:rsid w:val="004068EA"/>
    <w:rsid w:val="00406D3B"/>
    <w:rsid w:val="00410036"/>
    <w:rsid w:val="004100C0"/>
    <w:rsid w:val="00410499"/>
    <w:rsid w:val="004119C1"/>
    <w:rsid w:val="004124D4"/>
    <w:rsid w:val="00412D97"/>
    <w:rsid w:val="00413163"/>
    <w:rsid w:val="00413188"/>
    <w:rsid w:val="00413286"/>
    <w:rsid w:val="004135F3"/>
    <w:rsid w:val="004144A0"/>
    <w:rsid w:val="004153A8"/>
    <w:rsid w:val="00415BF0"/>
    <w:rsid w:val="00415DBF"/>
    <w:rsid w:val="00416BEB"/>
    <w:rsid w:val="00417919"/>
    <w:rsid w:val="004179F1"/>
    <w:rsid w:val="00417D37"/>
    <w:rsid w:val="00420585"/>
    <w:rsid w:val="00421378"/>
    <w:rsid w:val="004227C5"/>
    <w:rsid w:val="00422A62"/>
    <w:rsid w:val="00422D9A"/>
    <w:rsid w:val="00422DFA"/>
    <w:rsid w:val="004236CD"/>
    <w:rsid w:val="00423707"/>
    <w:rsid w:val="00424566"/>
    <w:rsid w:val="004249DF"/>
    <w:rsid w:val="00424C64"/>
    <w:rsid w:val="004254CD"/>
    <w:rsid w:val="00425995"/>
    <w:rsid w:val="0042754A"/>
    <w:rsid w:val="004301CD"/>
    <w:rsid w:val="0043130C"/>
    <w:rsid w:val="00431594"/>
    <w:rsid w:val="0043256E"/>
    <w:rsid w:val="00432DD6"/>
    <w:rsid w:val="004331F7"/>
    <w:rsid w:val="004338BA"/>
    <w:rsid w:val="00433CE2"/>
    <w:rsid w:val="00433CE4"/>
    <w:rsid w:val="004340B2"/>
    <w:rsid w:val="004352FB"/>
    <w:rsid w:val="00435BBC"/>
    <w:rsid w:val="00435FB4"/>
    <w:rsid w:val="00436236"/>
    <w:rsid w:val="00437294"/>
    <w:rsid w:val="0043776B"/>
    <w:rsid w:val="00437ABA"/>
    <w:rsid w:val="004401E5"/>
    <w:rsid w:val="00440469"/>
    <w:rsid w:val="004417C5"/>
    <w:rsid w:val="00441C0C"/>
    <w:rsid w:val="00442701"/>
    <w:rsid w:val="004449A6"/>
    <w:rsid w:val="00444BE6"/>
    <w:rsid w:val="00444F4A"/>
    <w:rsid w:val="00445384"/>
    <w:rsid w:val="004458EE"/>
    <w:rsid w:val="00445B5C"/>
    <w:rsid w:val="004468F5"/>
    <w:rsid w:val="00447932"/>
    <w:rsid w:val="00447ED5"/>
    <w:rsid w:val="00447F1B"/>
    <w:rsid w:val="00450401"/>
    <w:rsid w:val="00450683"/>
    <w:rsid w:val="004511C2"/>
    <w:rsid w:val="004524BF"/>
    <w:rsid w:val="00452F2C"/>
    <w:rsid w:val="00453198"/>
    <w:rsid w:val="00453569"/>
    <w:rsid w:val="004549D2"/>
    <w:rsid w:val="00454CBF"/>
    <w:rsid w:val="00454CC4"/>
    <w:rsid w:val="00455119"/>
    <w:rsid w:val="0045543E"/>
    <w:rsid w:val="00456734"/>
    <w:rsid w:val="00457FE3"/>
    <w:rsid w:val="0046020E"/>
    <w:rsid w:val="00460965"/>
    <w:rsid w:val="004612BC"/>
    <w:rsid w:val="00461439"/>
    <w:rsid w:val="00461BB7"/>
    <w:rsid w:val="00461DD1"/>
    <w:rsid w:val="00462F95"/>
    <w:rsid w:val="0046334F"/>
    <w:rsid w:val="004635AA"/>
    <w:rsid w:val="00463831"/>
    <w:rsid w:val="0046412A"/>
    <w:rsid w:val="00464423"/>
    <w:rsid w:val="00464B83"/>
    <w:rsid w:val="00464E78"/>
    <w:rsid w:val="004659A3"/>
    <w:rsid w:val="00465F9B"/>
    <w:rsid w:val="00466752"/>
    <w:rsid w:val="00467265"/>
    <w:rsid w:val="00467DFF"/>
    <w:rsid w:val="00467EB2"/>
    <w:rsid w:val="00470019"/>
    <w:rsid w:val="00470120"/>
    <w:rsid w:val="0047102D"/>
    <w:rsid w:val="00471587"/>
    <w:rsid w:val="00471674"/>
    <w:rsid w:val="004725F7"/>
    <w:rsid w:val="00473085"/>
    <w:rsid w:val="004738E4"/>
    <w:rsid w:val="00473CEC"/>
    <w:rsid w:val="00474D78"/>
    <w:rsid w:val="00475068"/>
    <w:rsid w:val="00475294"/>
    <w:rsid w:val="00475A2B"/>
    <w:rsid w:val="00476741"/>
    <w:rsid w:val="0047733F"/>
    <w:rsid w:val="00477B97"/>
    <w:rsid w:val="00477D2C"/>
    <w:rsid w:val="00477F65"/>
    <w:rsid w:val="00480839"/>
    <w:rsid w:val="004809F6"/>
    <w:rsid w:val="00481259"/>
    <w:rsid w:val="0048163F"/>
    <w:rsid w:val="004820AB"/>
    <w:rsid w:val="00482133"/>
    <w:rsid w:val="00482217"/>
    <w:rsid w:val="00482C3F"/>
    <w:rsid w:val="00483B57"/>
    <w:rsid w:val="00483BC3"/>
    <w:rsid w:val="00485146"/>
    <w:rsid w:val="004852A2"/>
    <w:rsid w:val="004856A8"/>
    <w:rsid w:val="004874FC"/>
    <w:rsid w:val="00487FD8"/>
    <w:rsid w:val="00490AA7"/>
    <w:rsid w:val="00491068"/>
    <w:rsid w:val="00491174"/>
    <w:rsid w:val="00491504"/>
    <w:rsid w:val="00491BD5"/>
    <w:rsid w:val="00492A9B"/>
    <w:rsid w:val="00492FC1"/>
    <w:rsid w:val="004931BD"/>
    <w:rsid w:val="004933B3"/>
    <w:rsid w:val="00493647"/>
    <w:rsid w:val="0049390D"/>
    <w:rsid w:val="00493FA2"/>
    <w:rsid w:val="0049404D"/>
    <w:rsid w:val="0049656D"/>
    <w:rsid w:val="00496ACF"/>
    <w:rsid w:val="004A0791"/>
    <w:rsid w:val="004A0A4F"/>
    <w:rsid w:val="004A1331"/>
    <w:rsid w:val="004A1B02"/>
    <w:rsid w:val="004A295F"/>
    <w:rsid w:val="004A45A7"/>
    <w:rsid w:val="004A48EE"/>
    <w:rsid w:val="004A4988"/>
    <w:rsid w:val="004A63C2"/>
    <w:rsid w:val="004A7D42"/>
    <w:rsid w:val="004B0291"/>
    <w:rsid w:val="004B2585"/>
    <w:rsid w:val="004B2E69"/>
    <w:rsid w:val="004B36D5"/>
    <w:rsid w:val="004B3DE6"/>
    <w:rsid w:val="004B4A76"/>
    <w:rsid w:val="004B56CB"/>
    <w:rsid w:val="004B60DE"/>
    <w:rsid w:val="004B678B"/>
    <w:rsid w:val="004B68D4"/>
    <w:rsid w:val="004B6AA5"/>
    <w:rsid w:val="004C01E7"/>
    <w:rsid w:val="004C01EA"/>
    <w:rsid w:val="004C0AD5"/>
    <w:rsid w:val="004C0B30"/>
    <w:rsid w:val="004C0DC5"/>
    <w:rsid w:val="004C1736"/>
    <w:rsid w:val="004C19A5"/>
    <w:rsid w:val="004C1A32"/>
    <w:rsid w:val="004C1E48"/>
    <w:rsid w:val="004C2319"/>
    <w:rsid w:val="004C2BA6"/>
    <w:rsid w:val="004C3465"/>
    <w:rsid w:val="004C380A"/>
    <w:rsid w:val="004C4104"/>
    <w:rsid w:val="004C4618"/>
    <w:rsid w:val="004C56C7"/>
    <w:rsid w:val="004C6468"/>
    <w:rsid w:val="004C6C84"/>
    <w:rsid w:val="004C74EF"/>
    <w:rsid w:val="004C772D"/>
    <w:rsid w:val="004C77BD"/>
    <w:rsid w:val="004C799B"/>
    <w:rsid w:val="004C7D66"/>
    <w:rsid w:val="004D059D"/>
    <w:rsid w:val="004D0CDE"/>
    <w:rsid w:val="004D13BB"/>
    <w:rsid w:val="004D164C"/>
    <w:rsid w:val="004D1B2D"/>
    <w:rsid w:val="004D1BDB"/>
    <w:rsid w:val="004D26D4"/>
    <w:rsid w:val="004D283D"/>
    <w:rsid w:val="004D2D7C"/>
    <w:rsid w:val="004D6B39"/>
    <w:rsid w:val="004D773B"/>
    <w:rsid w:val="004D7E1D"/>
    <w:rsid w:val="004E0478"/>
    <w:rsid w:val="004E0FCD"/>
    <w:rsid w:val="004E0FE0"/>
    <w:rsid w:val="004E1041"/>
    <w:rsid w:val="004E171E"/>
    <w:rsid w:val="004E266C"/>
    <w:rsid w:val="004E2F84"/>
    <w:rsid w:val="004E3321"/>
    <w:rsid w:val="004E4BD8"/>
    <w:rsid w:val="004E4DD9"/>
    <w:rsid w:val="004E7304"/>
    <w:rsid w:val="004F0670"/>
    <w:rsid w:val="004F0EBC"/>
    <w:rsid w:val="004F0F0E"/>
    <w:rsid w:val="004F17BF"/>
    <w:rsid w:val="004F21DE"/>
    <w:rsid w:val="004F3100"/>
    <w:rsid w:val="004F375E"/>
    <w:rsid w:val="004F3CC6"/>
    <w:rsid w:val="004F4021"/>
    <w:rsid w:val="004F4C6A"/>
    <w:rsid w:val="004F5209"/>
    <w:rsid w:val="004F6488"/>
    <w:rsid w:val="004F6579"/>
    <w:rsid w:val="004F67CD"/>
    <w:rsid w:val="004F6D32"/>
    <w:rsid w:val="004F7AB0"/>
    <w:rsid w:val="00500B04"/>
    <w:rsid w:val="00501466"/>
    <w:rsid w:val="005029A2"/>
    <w:rsid w:val="005029CB"/>
    <w:rsid w:val="00502DDA"/>
    <w:rsid w:val="0050316A"/>
    <w:rsid w:val="00503452"/>
    <w:rsid w:val="005037DE"/>
    <w:rsid w:val="00503889"/>
    <w:rsid w:val="005047E3"/>
    <w:rsid w:val="00504BD4"/>
    <w:rsid w:val="00505199"/>
    <w:rsid w:val="00505908"/>
    <w:rsid w:val="005062A3"/>
    <w:rsid w:val="00506AD8"/>
    <w:rsid w:val="005071C7"/>
    <w:rsid w:val="00507203"/>
    <w:rsid w:val="005106AC"/>
    <w:rsid w:val="00510BA3"/>
    <w:rsid w:val="00510C33"/>
    <w:rsid w:val="00510DE6"/>
    <w:rsid w:val="005120B7"/>
    <w:rsid w:val="005123C1"/>
    <w:rsid w:val="00512CF4"/>
    <w:rsid w:val="0051340A"/>
    <w:rsid w:val="00514D30"/>
    <w:rsid w:val="00515454"/>
    <w:rsid w:val="00515874"/>
    <w:rsid w:val="00515890"/>
    <w:rsid w:val="00515B1A"/>
    <w:rsid w:val="00516739"/>
    <w:rsid w:val="0052089C"/>
    <w:rsid w:val="00520F49"/>
    <w:rsid w:val="005217FD"/>
    <w:rsid w:val="00521DCF"/>
    <w:rsid w:val="0052271B"/>
    <w:rsid w:val="00522B54"/>
    <w:rsid w:val="005238BA"/>
    <w:rsid w:val="00523A59"/>
    <w:rsid w:val="00523B13"/>
    <w:rsid w:val="00524478"/>
    <w:rsid w:val="00524753"/>
    <w:rsid w:val="005248DA"/>
    <w:rsid w:val="00524BDE"/>
    <w:rsid w:val="00525EB8"/>
    <w:rsid w:val="00526661"/>
    <w:rsid w:val="00527322"/>
    <w:rsid w:val="00530997"/>
    <w:rsid w:val="00530D10"/>
    <w:rsid w:val="005311CE"/>
    <w:rsid w:val="00533A4E"/>
    <w:rsid w:val="00534230"/>
    <w:rsid w:val="0053424B"/>
    <w:rsid w:val="005359D2"/>
    <w:rsid w:val="00535D2C"/>
    <w:rsid w:val="00535DDF"/>
    <w:rsid w:val="00536252"/>
    <w:rsid w:val="00540F2E"/>
    <w:rsid w:val="00541465"/>
    <w:rsid w:val="00542A5C"/>
    <w:rsid w:val="00543F83"/>
    <w:rsid w:val="005441FB"/>
    <w:rsid w:val="00544363"/>
    <w:rsid w:val="00545F56"/>
    <w:rsid w:val="00546270"/>
    <w:rsid w:val="00546801"/>
    <w:rsid w:val="00546BB0"/>
    <w:rsid w:val="00546DE6"/>
    <w:rsid w:val="0054774E"/>
    <w:rsid w:val="00547A67"/>
    <w:rsid w:val="0055189E"/>
    <w:rsid w:val="00551D65"/>
    <w:rsid w:val="005522F9"/>
    <w:rsid w:val="005523CB"/>
    <w:rsid w:val="00553286"/>
    <w:rsid w:val="005532ED"/>
    <w:rsid w:val="00554C0D"/>
    <w:rsid w:val="00554CE1"/>
    <w:rsid w:val="00554FC6"/>
    <w:rsid w:val="0055544C"/>
    <w:rsid w:val="00555719"/>
    <w:rsid w:val="0055576B"/>
    <w:rsid w:val="0055754C"/>
    <w:rsid w:val="005603BE"/>
    <w:rsid w:val="005606A9"/>
    <w:rsid w:val="00560C15"/>
    <w:rsid w:val="0056112F"/>
    <w:rsid w:val="00561AF3"/>
    <w:rsid w:val="00561C38"/>
    <w:rsid w:val="0056273F"/>
    <w:rsid w:val="00562747"/>
    <w:rsid w:val="00562B1C"/>
    <w:rsid w:val="00562F0D"/>
    <w:rsid w:val="00563231"/>
    <w:rsid w:val="00563ECD"/>
    <w:rsid w:val="0056403B"/>
    <w:rsid w:val="0056424B"/>
    <w:rsid w:val="005644E8"/>
    <w:rsid w:val="00564864"/>
    <w:rsid w:val="00564DD0"/>
    <w:rsid w:val="00565ED9"/>
    <w:rsid w:val="00566339"/>
    <w:rsid w:val="00566A37"/>
    <w:rsid w:val="00566E9A"/>
    <w:rsid w:val="00567139"/>
    <w:rsid w:val="0056713E"/>
    <w:rsid w:val="00567EFB"/>
    <w:rsid w:val="005702CB"/>
    <w:rsid w:val="0057094A"/>
    <w:rsid w:val="00570DF5"/>
    <w:rsid w:val="0057119E"/>
    <w:rsid w:val="0057178B"/>
    <w:rsid w:val="0057237E"/>
    <w:rsid w:val="005723D9"/>
    <w:rsid w:val="0057242E"/>
    <w:rsid w:val="00572439"/>
    <w:rsid w:val="005727E1"/>
    <w:rsid w:val="00572A36"/>
    <w:rsid w:val="00573FCA"/>
    <w:rsid w:val="005744A9"/>
    <w:rsid w:val="005745D6"/>
    <w:rsid w:val="00574BFA"/>
    <w:rsid w:val="0057541A"/>
    <w:rsid w:val="005754A5"/>
    <w:rsid w:val="00576140"/>
    <w:rsid w:val="0057632B"/>
    <w:rsid w:val="005768F9"/>
    <w:rsid w:val="005769B6"/>
    <w:rsid w:val="00576E73"/>
    <w:rsid w:val="00577BED"/>
    <w:rsid w:val="00582371"/>
    <w:rsid w:val="00583E48"/>
    <w:rsid w:val="005853FE"/>
    <w:rsid w:val="00585581"/>
    <w:rsid w:val="005856D9"/>
    <w:rsid w:val="00585C76"/>
    <w:rsid w:val="00585DC1"/>
    <w:rsid w:val="00586164"/>
    <w:rsid w:val="0058630F"/>
    <w:rsid w:val="00586C17"/>
    <w:rsid w:val="00587F65"/>
    <w:rsid w:val="0059037D"/>
    <w:rsid w:val="00592D49"/>
    <w:rsid w:val="00593654"/>
    <w:rsid w:val="00593A3C"/>
    <w:rsid w:val="00594D64"/>
    <w:rsid w:val="0059577C"/>
    <w:rsid w:val="005A0183"/>
    <w:rsid w:val="005A01DC"/>
    <w:rsid w:val="005A01E6"/>
    <w:rsid w:val="005A0346"/>
    <w:rsid w:val="005A0495"/>
    <w:rsid w:val="005A1316"/>
    <w:rsid w:val="005A1EB3"/>
    <w:rsid w:val="005A25F6"/>
    <w:rsid w:val="005A26A7"/>
    <w:rsid w:val="005A26B0"/>
    <w:rsid w:val="005A34F6"/>
    <w:rsid w:val="005A3C46"/>
    <w:rsid w:val="005A4947"/>
    <w:rsid w:val="005A49D0"/>
    <w:rsid w:val="005A4AB9"/>
    <w:rsid w:val="005A54E9"/>
    <w:rsid w:val="005A5E3B"/>
    <w:rsid w:val="005A60D3"/>
    <w:rsid w:val="005A613D"/>
    <w:rsid w:val="005A667C"/>
    <w:rsid w:val="005A6CFE"/>
    <w:rsid w:val="005B059B"/>
    <w:rsid w:val="005B0D7E"/>
    <w:rsid w:val="005B20A6"/>
    <w:rsid w:val="005B3085"/>
    <w:rsid w:val="005B35DB"/>
    <w:rsid w:val="005B3664"/>
    <w:rsid w:val="005B39C1"/>
    <w:rsid w:val="005B44FB"/>
    <w:rsid w:val="005B72E9"/>
    <w:rsid w:val="005B77B2"/>
    <w:rsid w:val="005B7EFF"/>
    <w:rsid w:val="005C005D"/>
    <w:rsid w:val="005C022E"/>
    <w:rsid w:val="005C0FE1"/>
    <w:rsid w:val="005C2113"/>
    <w:rsid w:val="005C272D"/>
    <w:rsid w:val="005C2A12"/>
    <w:rsid w:val="005C36E0"/>
    <w:rsid w:val="005C3A40"/>
    <w:rsid w:val="005C521A"/>
    <w:rsid w:val="005C52A9"/>
    <w:rsid w:val="005C624A"/>
    <w:rsid w:val="005C6300"/>
    <w:rsid w:val="005C6B05"/>
    <w:rsid w:val="005C7270"/>
    <w:rsid w:val="005C7D85"/>
    <w:rsid w:val="005D0152"/>
    <w:rsid w:val="005D01B0"/>
    <w:rsid w:val="005D1497"/>
    <w:rsid w:val="005D297D"/>
    <w:rsid w:val="005D2B99"/>
    <w:rsid w:val="005D2D43"/>
    <w:rsid w:val="005D2EA2"/>
    <w:rsid w:val="005D315C"/>
    <w:rsid w:val="005D4A8A"/>
    <w:rsid w:val="005D5F15"/>
    <w:rsid w:val="005D686F"/>
    <w:rsid w:val="005D7518"/>
    <w:rsid w:val="005D7AC7"/>
    <w:rsid w:val="005D7F54"/>
    <w:rsid w:val="005E07BF"/>
    <w:rsid w:val="005E0B77"/>
    <w:rsid w:val="005E15A0"/>
    <w:rsid w:val="005E15A4"/>
    <w:rsid w:val="005E1FFB"/>
    <w:rsid w:val="005E296D"/>
    <w:rsid w:val="005E2E1A"/>
    <w:rsid w:val="005E3CC5"/>
    <w:rsid w:val="005E4897"/>
    <w:rsid w:val="005E4AD7"/>
    <w:rsid w:val="005E4C44"/>
    <w:rsid w:val="005E537F"/>
    <w:rsid w:val="005E55E5"/>
    <w:rsid w:val="005E5DFF"/>
    <w:rsid w:val="005E61F3"/>
    <w:rsid w:val="005E64DC"/>
    <w:rsid w:val="005E6636"/>
    <w:rsid w:val="005E7004"/>
    <w:rsid w:val="005E7010"/>
    <w:rsid w:val="005E768D"/>
    <w:rsid w:val="005E788A"/>
    <w:rsid w:val="005E7B89"/>
    <w:rsid w:val="005F0278"/>
    <w:rsid w:val="005F04C4"/>
    <w:rsid w:val="005F0630"/>
    <w:rsid w:val="005F0EB0"/>
    <w:rsid w:val="005F1A60"/>
    <w:rsid w:val="005F23BA"/>
    <w:rsid w:val="005F2F33"/>
    <w:rsid w:val="005F35FD"/>
    <w:rsid w:val="005F3C43"/>
    <w:rsid w:val="005F4DAF"/>
    <w:rsid w:val="005F4F5B"/>
    <w:rsid w:val="005F5241"/>
    <w:rsid w:val="005F5914"/>
    <w:rsid w:val="005F5D1E"/>
    <w:rsid w:val="005F5F58"/>
    <w:rsid w:val="005F7245"/>
    <w:rsid w:val="0060035A"/>
    <w:rsid w:val="0060090E"/>
    <w:rsid w:val="00600A7F"/>
    <w:rsid w:val="00600DD7"/>
    <w:rsid w:val="006034DC"/>
    <w:rsid w:val="006036F2"/>
    <w:rsid w:val="00603A1E"/>
    <w:rsid w:val="006045F4"/>
    <w:rsid w:val="006051BA"/>
    <w:rsid w:val="006058A0"/>
    <w:rsid w:val="00605A16"/>
    <w:rsid w:val="00606077"/>
    <w:rsid w:val="006075DD"/>
    <w:rsid w:val="00607AA9"/>
    <w:rsid w:val="0061012E"/>
    <w:rsid w:val="00610640"/>
    <w:rsid w:val="00610A17"/>
    <w:rsid w:val="00611164"/>
    <w:rsid w:val="0061149A"/>
    <w:rsid w:val="00611E7E"/>
    <w:rsid w:val="006130B7"/>
    <w:rsid w:val="00613118"/>
    <w:rsid w:val="00613258"/>
    <w:rsid w:val="0061360F"/>
    <w:rsid w:val="00614616"/>
    <w:rsid w:val="00614F6D"/>
    <w:rsid w:val="00616B46"/>
    <w:rsid w:val="00617A8B"/>
    <w:rsid w:val="00617ECD"/>
    <w:rsid w:val="00621951"/>
    <w:rsid w:val="00621F98"/>
    <w:rsid w:val="0062247B"/>
    <w:rsid w:val="00622A1C"/>
    <w:rsid w:val="00624197"/>
    <w:rsid w:val="00625D99"/>
    <w:rsid w:val="00625E48"/>
    <w:rsid w:val="00625FDF"/>
    <w:rsid w:val="006279CE"/>
    <w:rsid w:val="00627A23"/>
    <w:rsid w:val="00627FF0"/>
    <w:rsid w:val="00631B2D"/>
    <w:rsid w:val="00632169"/>
    <w:rsid w:val="00632E48"/>
    <w:rsid w:val="00633A13"/>
    <w:rsid w:val="006349DD"/>
    <w:rsid w:val="0063543B"/>
    <w:rsid w:val="006355CF"/>
    <w:rsid w:val="00635733"/>
    <w:rsid w:val="00635ACB"/>
    <w:rsid w:val="00635EA4"/>
    <w:rsid w:val="006366E8"/>
    <w:rsid w:val="00636949"/>
    <w:rsid w:val="00636B48"/>
    <w:rsid w:val="00636F51"/>
    <w:rsid w:val="00640582"/>
    <w:rsid w:val="0064072B"/>
    <w:rsid w:val="00640BC2"/>
    <w:rsid w:val="00640E82"/>
    <w:rsid w:val="00641386"/>
    <w:rsid w:val="00641771"/>
    <w:rsid w:val="00641E8E"/>
    <w:rsid w:val="0064253E"/>
    <w:rsid w:val="00642938"/>
    <w:rsid w:val="0064301D"/>
    <w:rsid w:val="00644079"/>
    <w:rsid w:val="00644113"/>
    <w:rsid w:val="00644375"/>
    <w:rsid w:val="006449D1"/>
    <w:rsid w:val="00646947"/>
    <w:rsid w:val="00646C49"/>
    <w:rsid w:val="00646DE3"/>
    <w:rsid w:val="00646FD1"/>
    <w:rsid w:val="00647B1E"/>
    <w:rsid w:val="00647FEC"/>
    <w:rsid w:val="006509BE"/>
    <w:rsid w:val="00650FBC"/>
    <w:rsid w:val="006510AB"/>
    <w:rsid w:val="00651744"/>
    <w:rsid w:val="00652482"/>
    <w:rsid w:val="0065270A"/>
    <w:rsid w:val="00652A1E"/>
    <w:rsid w:val="006534C6"/>
    <w:rsid w:val="006535C8"/>
    <w:rsid w:val="00653634"/>
    <w:rsid w:val="00654B7C"/>
    <w:rsid w:val="006559EC"/>
    <w:rsid w:val="00657110"/>
    <w:rsid w:val="006574B6"/>
    <w:rsid w:val="0065776C"/>
    <w:rsid w:val="00660664"/>
    <w:rsid w:val="00661076"/>
    <w:rsid w:val="006610BA"/>
    <w:rsid w:val="0066125A"/>
    <w:rsid w:val="0066205E"/>
    <w:rsid w:val="0066223A"/>
    <w:rsid w:val="006626B3"/>
    <w:rsid w:val="006627EB"/>
    <w:rsid w:val="00663059"/>
    <w:rsid w:val="00663EF9"/>
    <w:rsid w:val="006647EB"/>
    <w:rsid w:val="00664B4F"/>
    <w:rsid w:val="00664D4E"/>
    <w:rsid w:val="00665C65"/>
    <w:rsid w:val="0066780A"/>
    <w:rsid w:val="0067016E"/>
    <w:rsid w:val="006702A6"/>
    <w:rsid w:val="006710DC"/>
    <w:rsid w:val="00671149"/>
    <w:rsid w:val="00671334"/>
    <w:rsid w:val="00671399"/>
    <w:rsid w:val="006724C8"/>
    <w:rsid w:val="00672F6B"/>
    <w:rsid w:val="00673866"/>
    <w:rsid w:val="00675ABC"/>
    <w:rsid w:val="006776FB"/>
    <w:rsid w:val="006779CB"/>
    <w:rsid w:val="006804ED"/>
    <w:rsid w:val="006808EF"/>
    <w:rsid w:val="006814E6"/>
    <w:rsid w:val="006818C0"/>
    <w:rsid w:val="00682118"/>
    <w:rsid w:val="00682282"/>
    <w:rsid w:val="00682873"/>
    <w:rsid w:val="00682FD4"/>
    <w:rsid w:val="0068532F"/>
    <w:rsid w:val="006863F0"/>
    <w:rsid w:val="00687571"/>
    <w:rsid w:val="00687E1D"/>
    <w:rsid w:val="00687ED5"/>
    <w:rsid w:val="006919AA"/>
    <w:rsid w:val="00691BA3"/>
    <w:rsid w:val="0069207F"/>
    <w:rsid w:val="006920D2"/>
    <w:rsid w:val="006925D2"/>
    <w:rsid w:val="00692DBC"/>
    <w:rsid w:val="006935E8"/>
    <w:rsid w:val="006936A2"/>
    <w:rsid w:val="00693AD9"/>
    <w:rsid w:val="0069438F"/>
    <w:rsid w:val="00694495"/>
    <w:rsid w:val="00695350"/>
    <w:rsid w:val="00695C21"/>
    <w:rsid w:val="00696908"/>
    <w:rsid w:val="00696A71"/>
    <w:rsid w:val="00696C00"/>
    <w:rsid w:val="00696CB1"/>
    <w:rsid w:val="0069765C"/>
    <w:rsid w:val="006977FE"/>
    <w:rsid w:val="00697B26"/>
    <w:rsid w:val="00697D08"/>
    <w:rsid w:val="006A0B65"/>
    <w:rsid w:val="006A2BC9"/>
    <w:rsid w:val="006A2F8E"/>
    <w:rsid w:val="006A3CB8"/>
    <w:rsid w:val="006A46CF"/>
    <w:rsid w:val="006A6242"/>
    <w:rsid w:val="006A699F"/>
    <w:rsid w:val="006A6AFD"/>
    <w:rsid w:val="006A6BC1"/>
    <w:rsid w:val="006A7831"/>
    <w:rsid w:val="006A7A21"/>
    <w:rsid w:val="006B04CB"/>
    <w:rsid w:val="006B097D"/>
    <w:rsid w:val="006B1A6C"/>
    <w:rsid w:val="006B1F33"/>
    <w:rsid w:val="006B20CB"/>
    <w:rsid w:val="006B2205"/>
    <w:rsid w:val="006B269B"/>
    <w:rsid w:val="006B3031"/>
    <w:rsid w:val="006B5779"/>
    <w:rsid w:val="006B579D"/>
    <w:rsid w:val="006B5DC5"/>
    <w:rsid w:val="006B638A"/>
    <w:rsid w:val="006B6E48"/>
    <w:rsid w:val="006B702D"/>
    <w:rsid w:val="006C0B79"/>
    <w:rsid w:val="006C128A"/>
    <w:rsid w:val="006C241A"/>
    <w:rsid w:val="006C310E"/>
    <w:rsid w:val="006C5CE1"/>
    <w:rsid w:val="006C5D19"/>
    <w:rsid w:val="006C63A0"/>
    <w:rsid w:val="006D062D"/>
    <w:rsid w:val="006D081B"/>
    <w:rsid w:val="006D0D26"/>
    <w:rsid w:val="006D1EA0"/>
    <w:rsid w:val="006D1EE7"/>
    <w:rsid w:val="006D2D98"/>
    <w:rsid w:val="006D37DF"/>
    <w:rsid w:val="006D4EF2"/>
    <w:rsid w:val="006D53FB"/>
    <w:rsid w:val="006D5BD2"/>
    <w:rsid w:val="006D6AF5"/>
    <w:rsid w:val="006D7F46"/>
    <w:rsid w:val="006E1201"/>
    <w:rsid w:val="006E125D"/>
    <w:rsid w:val="006E12EF"/>
    <w:rsid w:val="006E1848"/>
    <w:rsid w:val="006E2BDB"/>
    <w:rsid w:val="006E2CEB"/>
    <w:rsid w:val="006E31CC"/>
    <w:rsid w:val="006E3350"/>
    <w:rsid w:val="006E3B62"/>
    <w:rsid w:val="006E3D44"/>
    <w:rsid w:val="006E3FF9"/>
    <w:rsid w:val="006E479E"/>
    <w:rsid w:val="006E7C85"/>
    <w:rsid w:val="006F0587"/>
    <w:rsid w:val="006F060D"/>
    <w:rsid w:val="006F0692"/>
    <w:rsid w:val="006F06D0"/>
    <w:rsid w:val="006F0BEF"/>
    <w:rsid w:val="006F0C85"/>
    <w:rsid w:val="006F0FB0"/>
    <w:rsid w:val="006F3518"/>
    <w:rsid w:val="006F3BDA"/>
    <w:rsid w:val="006F3C05"/>
    <w:rsid w:val="006F50F9"/>
    <w:rsid w:val="006F5886"/>
    <w:rsid w:val="006F5D2A"/>
    <w:rsid w:val="006F68AE"/>
    <w:rsid w:val="00700AA0"/>
    <w:rsid w:val="00701004"/>
    <w:rsid w:val="007018EB"/>
    <w:rsid w:val="00702BEE"/>
    <w:rsid w:val="00702FE7"/>
    <w:rsid w:val="0070352F"/>
    <w:rsid w:val="007037D0"/>
    <w:rsid w:val="00703D02"/>
    <w:rsid w:val="00704DD5"/>
    <w:rsid w:val="00704EC7"/>
    <w:rsid w:val="00705010"/>
    <w:rsid w:val="00705202"/>
    <w:rsid w:val="0070532B"/>
    <w:rsid w:val="00705988"/>
    <w:rsid w:val="00705F44"/>
    <w:rsid w:val="00706533"/>
    <w:rsid w:val="00706F95"/>
    <w:rsid w:val="00707ED0"/>
    <w:rsid w:val="007104C5"/>
    <w:rsid w:val="00710AAA"/>
    <w:rsid w:val="00710EAD"/>
    <w:rsid w:val="00710F94"/>
    <w:rsid w:val="0071118C"/>
    <w:rsid w:val="00711229"/>
    <w:rsid w:val="00711A03"/>
    <w:rsid w:val="00711B4A"/>
    <w:rsid w:val="007121CB"/>
    <w:rsid w:val="007121F2"/>
    <w:rsid w:val="007129F9"/>
    <w:rsid w:val="00713B32"/>
    <w:rsid w:val="00714229"/>
    <w:rsid w:val="00714297"/>
    <w:rsid w:val="00714389"/>
    <w:rsid w:val="0071496E"/>
    <w:rsid w:val="0071576B"/>
    <w:rsid w:val="00716C85"/>
    <w:rsid w:val="0071765D"/>
    <w:rsid w:val="007210F2"/>
    <w:rsid w:val="00721AD3"/>
    <w:rsid w:val="00722862"/>
    <w:rsid w:val="00723D52"/>
    <w:rsid w:val="00724597"/>
    <w:rsid w:val="00724645"/>
    <w:rsid w:val="00724CEF"/>
    <w:rsid w:val="007261F4"/>
    <w:rsid w:val="00726288"/>
    <w:rsid w:val="00726430"/>
    <w:rsid w:val="00726A30"/>
    <w:rsid w:val="00726CF8"/>
    <w:rsid w:val="00726FB8"/>
    <w:rsid w:val="00727342"/>
    <w:rsid w:val="00727951"/>
    <w:rsid w:val="00730123"/>
    <w:rsid w:val="00730CDE"/>
    <w:rsid w:val="00730D23"/>
    <w:rsid w:val="00730F7C"/>
    <w:rsid w:val="00731337"/>
    <w:rsid w:val="00731E00"/>
    <w:rsid w:val="00732A97"/>
    <w:rsid w:val="007335C7"/>
    <w:rsid w:val="00733DED"/>
    <w:rsid w:val="007356FA"/>
    <w:rsid w:val="0073675B"/>
    <w:rsid w:val="007369F0"/>
    <w:rsid w:val="0073787E"/>
    <w:rsid w:val="00737C0E"/>
    <w:rsid w:val="00737EAF"/>
    <w:rsid w:val="00740592"/>
    <w:rsid w:val="00740EAF"/>
    <w:rsid w:val="00740F88"/>
    <w:rsid w:val="0074111F"/>
    <w:rsid w:val="007426E7"/>
    <w:rsid w:val="00742926"/>
    <w:rsid w:val="007434EC"/>
    <w:rsid w:val="00743509"/>
    <w:rsid w:val="007444B4"/>
    <w:rsid w:val="007444CB"/>
    <w:rsid w:val="00744CF6"/>
    <w:rsid w:val="00744D11"/>
    <w:rsid w:val="007452FC"/>
    <w:rsid w:val="007454C3"/>
    <w:rsid w:val="00745C1C"/>
    <w:rsid w:val="00746DFC"/>
    <w:rsid w:val="007508A9"/>
    <w:rsid w:val="0075118F"/>
    <w:rsid w:val="0075124C"/>
    <w:rsid w:val="00751EA1"/>
    <w:rsid w:val="00752101"/>
    <w:rsid w:val="007525A9"/>
    <w:rsid w:val="00752A7B"/>
    <w:rsid w:val="00752FBC"/>
    <w:rsid w:val="00752FE0"/>
    <w:rsid w:val="00753AF9"/>
    <w:rsid w:val="00753BB1"/>
    <w:rsid w:val="00754A07"/>
    <w:rsid w:val="0075514D"/>
    <w:rsid w:val="007555DF"/>
    <w:rsid w:val="007570B4"/>
    <w:rsid w:val="00760581"/>
    <w:rsid w:val="0076098A"/>
    <w:rsid w:val="007627BF"/>
    <w:rsid w:val="00762DFF"/>
    <w:rsid w:val="00763D22"/>
    <w:rsid w:val="0076429E"/>
    <w:rsid w:val="007666E3"/>
    <w:rsid w:val="00766AEC"/>
    <w:rsid w:val="007674B3"/>
    <w:rsid w:val="007675B1"/>
    <w:rsid w:val="007709B4"/>
    <w:rsid w:val="007712A7"/>
    <w:rsid w:val="007727C2"/>
    <w:rsid w:val="00775A29"/>
    <w:rsid w:val="0078034C"/>
    <w:rsid w:val="00780790"/>
    <w:rsid w:val="00780D96"/>
    <w:rsid w:val="007852B3"/>
    <w:rsid w:val="00785EED"/>
    <w:rsid w:val="007866A2"/>
    <w:rsid w:val="00786A7F"/>
    <w:rsid w:val="00787019"/>
    <w:rsid w:val="0079158E"/>
    <w:rsid w:val="00792A1A"/>
    <w:rsid w:val="007934F5"/>
    <w:rsid w:val="0079356B"/>
    <w:rsid w:val="00793B21"/>
    <w:rsid w:val="00793F8B"/>
    <w:rsid w:val="00794DAE"/>
    <w:rsid w:val="0079503C"/>
    <w:rsid w:val="00795528"/>
    <w:rsid w:val="00795AA4"/>
    <w:rsid w:val="00796075"/>
    <w:rsid w:val="00796405"/>
    <w:rsid w:val="00796680"/>
    <w:rsid w:val="0079719F"/>
    <w:rsid w:val="0079747D"/>
    <w:rsid w:val="007A0CC8"/>
    <w:rsid w:val="007A0FD3"/>
    <w:rsid w:val="007A113B"/>
    <w:rsid w:val="007A1B07"/>
    <w:rsid w:val="007A3918"/>
    <w:rsid w:val="007A4B9B"/>
    <w:rsid w:val="007A4DB0"/>
    <w:rsid w:val="007A5325"/>
    <w:rsid w:val="007A5A7F"/>
    <w:rsid w:val="007A6639"/>
    <w:rsid w:val="007A66F5"/>
    <w:rsid w:val="007A74FA"/>
    <w:rsid w:val="007A7802"/>
    <w:rsid w:val="007A7C18"/>
    <w:rsid w:val="007B0612"/>
    <w:rsid w:val="007B0B5A"/>
    <w:rsid w:val="007B1A35"/>
    <w:rsid w:val="007B1F4F"/>
    <w:rsid w:val="007B277F"/>
    <w:rsid w:val="007B29AF"/>
    <w:rsid w:val="007B313F"/>
    <w:rsid w:val="007B425F"/>
    <w:rsid w:val="007B4B7C"/>
    <w:rsid w:val="007B6181"/>
    <w:rsid w:val="007B643E"/>
    <w:rsid w:val="007B72F2"/>
    <w:rsid w:val="007B730F"/>
    <w:rsid w:val="007C091C"/>
    <w:rsid w:val="007C0C9D"/>
    <w:rsid w:val="007C1558"/>
    <w:rsid w:val="007C2ED6"/>
    <w:rsid w:val="007C33C5"/>
    <w:rsid w:val="007C3BC4"/>
    <w:rsid w:val="007C41CF"/>
    <w:rsid w:val="007C6DE2"/>
    <w:rsid w:val="007C720E"/>
    <w:rsid w:val="007D0EE1"/>
    <w:rsid w:val="007D1AFD"/>
    <w:rsid w:val="007D1D83"/>
    <w:rsid w:val="007D1FD8"/>
    <w:rsid w:val="007D2E42"/>
    <w:rsid w:val="007D3241"/>
    <w:rsid w:val="007D32C6"/>
    <w:rsid w:val="007D3790"/>
    <w:rsid w:val="007D467A"/>
    <w:rsid w:val="007D4BF1"/>
    <w:rsid w:val="007D5221"/>
    <w:rsid w:val="007D66BE"/>
    <w:rsid w:val="007D6704"/>
    <w:rsid w:val="007D6BD0"/>
    <w:rsid w:val="007D6C5D"/>
    <w:rsid w:val="007D6E39"/>
    <w:rsid w:val="007D75F3"/>
    <w:rsid w:val="007E04C8"/>
    <w:rsid w:val="007E06AA"/>
    <w:rsid w:val="007E0E30"/>
    <w:rsid w:val="007E1215"/>
    <w:rsid w:val="007E241C"/>
    <w:rsid w:val="007E2AD9"/>
    <w:rsid w:val="007E31D4"/>
    <w:rsid w:val="007E3337"/>
    <w:rsid w:val="007E381F"/>
    <w:rsid w:val="007E3BEC"/>
    <w:rsid w:val="007E409C"/>
    <w:rsid w:val="007E475A"/>
    <w:rsid w:val="007E4E8C"/>
    <w:rsid w:val="007E52DA"/>
    <w:rsid w:val="007E5899"/>
    <w:rsid w:val="007E5FB7"/>
    <w:rsid w:val="007E645B"/>
    <w:rsid w:val="007E64E5"/>
    <w:rsid w:val="007E68D3"/>
    <w:rsid w:val="007E6C29"/>
    <w:rsid w:val="007E73C4"/>
    <w:rsid w:val="007E7BD4"/>
    <w:rsid w:val="007E7F86"/>
    <w:rsid w:val="007F2060"/>
    <w:rsid w:val="007F2245"/>
    <w:rsid w:val="007F2590"/>
    <w:rsid w:val="007F2B75"/>
    <w:rsid w:val="007F3910"/>
    <w:rsid w:val="007F39C8"/>
    <w:rsid w:val="007F3DE5"/>
    <w:rsid w:val="007F47CC"/>
    <w:rsid w:val="007F52B5"/>
    <w:rsid w:val="007F5DE6"/>
    <w:rsid w:val="007F6EB6"/>
    <w:rsid w:val="007F7C89"/>
    <w:rsid w:val="008006E5"/>
    <w:rsid w:val="00801C03"/>
    <w:rsid w:val="00801D9E"/>
    <w:rsid w:val="00802015"/>
    <w:rsid w:val="008027C3"/>
    <w:rsid w:val="008034B1"/>
    <w:rsid w:val="00803525"/>
    <w:rsid w:val="00803657"/>
    <w:rsid w:val="00803B5E"/>
    <w:rsid w:val="00804005"/>
    <w:rsid w:val="0080438C"/>
    <w:rsid w:val="00804507"/>
    <w:rsid w:val="008055D9"/>
    <w:rsid w:val="00806073"/>
    <w:rsid w:val="0080695C"/>
    <w:rsid w:val="00806E75"/>
    <w:rsid w:val="0080718C"/>
    <w:rsid w:val="0080774D"/>
    <w:rsid w:val="00810AE0"/>
    <w:rsid w:val="00810C26"/>
    <w:rsid w:val="00811504"/>
    <w:rsid w:val="00811683"/>
    <w:rsid w:val="008116C4"/>
    <w:rsid w:val="00811FA4"/>
    <w:rsid w:val="008127DF"/>
    <w:rsid w:val="0081343A"/>
    <w:rsid w:val="0081425E"/>
    <w:rsid w:val="008143DE"/>
    <w:rsid w:val="00814804"/>
    <w:rsid w:val="0081556A"/>
    <w:rsid w:val="00815A9B"/>
    <w:rsid w:val="008167EA"/>
    <w:rsid w:val="00816AA4"/>
    <w:rsid w:val="008214A5"/>
    <w:rsid w:val="00821647"/>
    <w:rsid w:val="00822471"/>
    <w:rsid w:val="00822D14"/>
    <w:rsid w:val="00822EA1"/>
    <w:rsid w:val="008234FA"/>
    <w:rsid w:val="008239CA"/>
    <w:rsid w:val="00823CC3"/>
    <w:rsid w:val="00824242"/>
    <w:rsid w:val="008242B5"/>
    <w:rsid w:val="00824592"/>
    <w:rsid w:val="00826282"/>
    <w:rsid w:val="00827376"/>
    <w:rsid w:val="008275AD"/>
    <w:rsid w:val="008303AD"/>
    <w:rsid w:val="008318A6"/>
    <w:rsid w:val="00832658"/>
    <w:rsid w:val="00832BD3"/>
    <w:rsid w:val="00833389"/>
    <w:rsid w:val="00833C70"/>
    <w:rsid w:val="00833E8E"/>
    <w:rsid w:val="00834373"/>
    <w:rsid w:val="008359E5"/>
    <w:rsid w:val="00835F5B"/>
    <w:rsid w:val="00837216"/>
    <w:rsid w:val="0083730C"/>
    <w:rsid w:val="00837776"/>
    <w:rsid w:val="00837E92"/>
    <w:rsid w:val="00840094"/>
    <w:rsid w:val="0084158C"/>
    <w:rsid w:val="008415B2"/>
    <w:rsid w:val="00843939"/>
    <w:rsid w:val="008448D9"/>
    <w:rsid w:val="00845047"/>
    <w:rsid w:val="008455D5"/>
    <w:rsid w:val="008458B6"/>
    <w:rsid w:val="008465EE"/>
    <w:rsid w:val="00846F4B"/>
    <w:rsid w:val="00846FE5"/>
    <w:rsid w:val="00847583"/>
    <w:rsid w:val="008505CE"/>
    <w:rsid w:val="00850610"/>
    <w:rsid w:val="008510CD"/>
    <w:rsid w:val="00852305"/>
    <w:rsid w:val="00852438"/>
    <w:rsid w:val="00852A40"/>
    <w:rsid w:val="00853D2B"/>
    <w:rsid w:val="00854C74"/>
    <w:rsid w:val="008551DE"/>
    <w:rsid w:val="0085526E"/>
    <w:rsid w:val="00856BE2"/>
    <w:rsid w:val="00860335"/>
    <w:rsid w:val="00860DED"/>
    <w:rsid w:val="00860E6B"/>
    <w:rsid w:val="008611E0"/>
    <w:rsid w:val="0086178A"/>
    <w:rsid w:val="00861957"/>
    <w:rsid w:val="00862837"/>
    <w:rsid w:val="00864136"/>
    <w:rsid w:val="00864C67"/>
    <w:rsid w:val="008667E3"/>
    <w:rsid w:val="008668B3"/>
    <w:rsid w:val="008671C5"/>
    <w:rsid w:val="00867702"/>
    <w:rsid w:val="008712BF"/>
    <w:rsid w:val="00871543"/>
    <w:rsid w:val="008715B9"/>
    <w:rsid w:val="00871BCC"/>
    <w:rsid w:val="00871DEC"/>
    <w:rsid w:val="008730EC"/>
    <w:rsid w:val="008734A8"/>
    <w:rsid w:val="0087447C"/>
    <w:rsid w:val="0087488E"/>
    <w:rsid w:val="00874900"/>
    <w:rsid w:val="00874DB8"/>
    <w:rsid w:val="00875753"/>
    <w:rsid w:val="008760DF"/>
    <w:rsid w:val="00877BA7"/>
    <w:rsid w:val="00880DD4"/>
    <w:rsid w:val="008814A3"/>
    <w:rsid w:val="00881E54"/>
    <w:rsid w:val="008821A1"/>
    <w:rsid w:val="0088306B"/>
    <w:rsid w:val="008850FD"/>
    <w:rsid w:val="00885800"/>
    <w:rsid w:val="00886608"/>
    <w:rsid w:val="00886BA2"/>
    <w:rsid w:val="00890AE3"/>
    <w:rsid w:val="008915BB"/>
    <w:rsid w:val="00891E38"/>
    <w:rsid w:val="008930BA"/>
    <w:rsid w:val="008931D1"/>
    <w:rsid w:val="00893945"/>
    <w:rsid w:val="0089429E"/>
    <w:rsid w:val="00894315"/>
    <w:rsid w:val="00894EDC"/>
    <w:rsid w:val="00895794"/>
    <w:rsid w:val="00895E8A"/>
    <w:rsid w:val="0089674A"/>
    <w:rsid w:val="008968D4"/>
    <w:rsid w:val="00896DC2"/>
    <w:rsid w:val="00896E2A"/>
    <w:rsid w:val="00897553"/>
    <w:rsid w:val="008975DF"/>
    <w:rsid w:val="008977BE"/>
    <w:rsid w:val="008A256C"/>
    <w:rsid w:val="008A2B73"/>
    <w:rsid w:val="008A3D09"/>
    <w:rsid w:val="008A492F"/>
    <w:rsid w:val="008A5AD7"/>
    <w:rsid w:val="008A5FAF"/>
    <w:rsid w:val="008A665F"/>
    <w:rsid w:val="008A6F94"/>
    <w:rsid w:val="008A760D"/>
    <w:rsid w:val="008A7893"/>
    <w:rsid w:val="008B2115"/>
    <w:rsid w:val="008B2643"/>
    <w:rsid w:val="008B2A6D"/>
    <w:rsid w:val="008B2EE6"/>
    <w:rsid w:val="008B31DE"/>
    <w:rsid w:val="008B33E9"/>
    <w:rsid w:val="008B38DA"/>
    <w:rsid w:val="008B3F2F"/>
    <w:rsid w:val="008B63E8"/>
    <w:rsid w:val="008B656F"/>
    <w:rsid w:val="008B79BC"/>
    <w:rsid w:val="008C0CF3"/>
    <w:rsid w:val="008C172F"/>
    <w:rsid w:val="008C20CA"/>
    <w:rsid w:val="008C21B1"/>
    <w:rsid w:val="008C285F"/>
    <w:rsid w:val="008C290F"/>
    <w:rsid w:val="008C2B03"/>
    <w:rsid w:val="008C2CEF"/>
    <w:rsid w:val="008C36A9"/>
    <w:rsid w:val="008C37AF"/>
    <w:rsid w:val="008C3F65"/>
    <w:rsid w:val="008C4047"/>
    <w:rsid w:val="008C4303"/>
    <w:rsid w:val="008C47BC"/>
    <w:rsid w:val="008C487E"/>
    <w:rsid w:val="008C505B"/>
    <w:rsid w:val="008C5230"/>
    <w:rsid w:val="008C62EC"/>
    <w:rsid w:val="008C654D"/>
    <w:rsid w:val="008C6AC7"/>
    <w:rsid w:val="008C7D7B"/>
    <w:rsid w:val="008D02A0"/>
    <w:rsid w:val="008D068E"/>
    <w:rsid w:val="008D06B5"/>
    <w:rsid w:val="008D0FBC"/>
    <w:rsid w:val="008D139E"/>
    <w:rsid w:val="008D245B"/>
    <w:rsid w:val="008D3648"/>
    <w:rsid w:val="008D3D2F"/>
    <w:rsid w:val="008D479E"/>
    <w:rsid w:val="008D4887"/>
    <w:rsid w:val="008D4A2E"/>
    <w:rsid w:val="008D4E49"/>
    <w:rsid w:val="008D542F"/>
    <w:rsid w:val="008D55E7"/>
    <w:rsid w:val="008D5BCB"/>
    <w:rsid w:val="008D6548"/>
    <w:rsid w:val="008D6AE5"/>
    <w:rsid w:val="008E1A51"/>
    <w:rsid w:val="008E26C5"/>
    <w:rsid w:val="008E283C"/>
    <w:rsid w:val="008E3642"/>
    <w:rsid w:val="008E471F"/>
    <w:rsid w:val="008E520E"/>
    <w:rsid w:val="008E521B"/>
    <w:rsid w:val="008E5A74"/>
    <w:rsid w:val="008E606A"/>
    <w:rsid w:val="008E6380"/>
    <w:rsid w:val="008E6DD9"/>
    <w:rsid w:val="008E7FE3"/>
    <w:rsid w:val="008F0331"/>
    <w:rsid w:val="008F0E0A"/>
    <w:rsid w:val="008F179D"/>
    <w:rsid w:val="008F1967"/>
    <w:rsid w:val="008F1C5F"/>
    <w:rsid w:val="008F1DE8"/>
    <w:rsid w:val="008F1F3E"/>
    <w:rsid w:val="008F2D81"/>
    <w:rsid w:val="008F3396"/>
    <w:rsid w:val="008F3BB9"/>
    <w:rsid w:val="008F4F81"/>
    <w:rsid w:val="008F540E"/>
    <w:rsid w:val="008F6062"/>
    <w:rsid w:val="008F6AE9"/>
    <w:rsid w:val="008F752C"/>
    <w:rsid w:val="0090012F"/>
    <w:rsid w:val="009003B8"/>
    <w:rsid w:val="00901796"/>
    <w:rsid w:val="00901A16"/>
    <w:rsid w:val="00901CBE"/>
    <w:rsid w:val="00904169"/>
    <w:rsid w:val="009044D6"/>
    <w:rsid w:val="009048E9"/>
    <w:rsid w:val="009049EA"/>
    <w:rsid w:val="00904C3A"/>
    <w:rsid w:val="00905105"/>
    <w:rsid w:val="00906101"/>
    <w:rsid w:val="009061D5"/>
    <w:rsid w:val="0091099A"/>
    <w:rsid w:val="00912038"/>
    <w:rsid w:val="009120CD"/>
    <w:rsid w:val="00912902"/>
    <w:rsid w:val="00912BA0"/>
    <w:rsid w:val="00912D1B"/>
    <w:rsid w:val="00913E53"/>
    <w:rsid w:val="00914352"/>
    <w:rsid w:val="00916054"/>
    <w:rsid w:val="009167F6"/>
    <w:rsid w:val="00917544"/>
    <w:rsid w:val="00917780"/>
    <w:rsid w:val="00920154"/>
    <w:rsid w:val="00921151"/>
    <w:rsid w:val="00921294"/>
    <w:rsid w:val="009216B6"/>
    <w:rsid w:val="00921BEC"/>
    <w:rsid w:val="00922E8F"/>
    <w:rsid w:val="00925215"/>
    <w:rsid w:val="0092547E"/>
    <w:rsid w:val="009263F6"/>
    <w:rsid w:val="009268F2"/>
    <w:rsid w:val="009276A2"/>
    <w:rsid w:val="00930DE2"/>
    <w:rsid w:val="0093128D"/>
    <w:rsid w:val="00931BC5"/>
    <w:rsid w:val="00931C3F"/>
    <w:rsid w:val="00931E1A"/>
    <w:rsid w:val="00932113"/>
    <w:rsid w:val="009328BC"/>
    <w:rsid w:val="00932DB8"/>
    <w:rsid w:val="00932DBE"/>
    <w:rsid w:val="0093304F"/>
    <w:rsid w:val="0093319D"/>
    <w:rsid w:val="009331BB"/>
    <w:rsid w:val="00933861"/>
    <w:rsid w:val="00933A88"/>
    <w:rsid w:val="00933D94"/>
    <w:rsid w:val="009340C2"/>
    <w:rsid w:val="00937126"/>
    <w:rsid w:val="00937AF4"/>
    <w:rsid w:val="00937D14"/>
    <w:rsid w:val="0094002D"/>
    <w:rsid w:val="00941ECE"/>
    <w:rsid w:val="0094229E"/>
    <w:rsid w:val="009424AF"/>
    <w:rsid w:val="0094343C"/>
    <w:rsid w:val="009439A6"/>
    <w:rsid w:val="0094443F"/>
    <w:rsid w:val="0094582A"/>
    <w:rsid w:val="00945A23"/>
    <w:rsid w:val="0094603F"/>
    <w:rsid w:val="00946F42"/>
    <w:rsid w:val="00946FDA"/>
    <w:rsid w:val="00947344"/>
    <w:rsid w:val="009474DB"/>
    <w:rsid w:val="00947BF4"/>
    <w:rsid w:val="009504F4"/>
    <w:rsid w:val="009507C3"/>
    <w:rsid w:val="009516CA"/>
    <w:rsid w:val="00952A46"/>
    <w:rsid w:val="00953104"/>
    <w:rsid w:val="00953299"/>
    <w:rsid w:val="00953DC4"/>
    <w:rsid w:val="00954182"/>
    <w:rsid w:val="00954829"/>
    <w:rsid w:val="00954E71"/>
    <w:rsid w:val="00955089"/>
    <w:rsid w:val="009550E9"/>
    <w:rsid w:val="00955203"/>
    <w:rsid w:val="00955514"/>
    <w:rsid w:val="00955D5F"/>
    <w:rsid w:val="0095797C"/>
    <w:rsid w:val="00960C15"/>
    <w:rsid w:val="00960EF3"/>
    <w:rsid w:val="009612C8"/>
    <w:rsid w:val="00961A1A"/>
    <w:rsid w:val="00961D83"/>
    <w:rsid w:val="00962483"/>
    <w:rsid w:val="0096322B"/>
    <w:rsid w:val="009635A7"/>
    <w:rsid w:val="00963838"/>
    <w:rsid w:val="00964671"/>
    <w:rsid w:val="0096499B"/>
    <w:rsid w:val="00965772"/>
    <w:rsid w:val="00965AD4"/>
    <w:rsid w:val="00965CFE"/>
    <w:rsid w:val="00965D7E"/>
    <w:rsid w:val="00966471"/>
    <w:rsid w:val="00966AB3"/>
    <w:rsid w:val="009672ED"/>
    <w:rsid w:val="009705B3"/>
    <w:rsid w:val="00970BAE"/>
    <w:rsid w:val="00970DD2"/>
    <w:rsid w:val="00971B41"/>
    <w:rsid w:val="00973352"/>
    <w:rsid w:val="00973D2A"/>
    <w:rsid w:val="00973FAF"/>
    <w:rsid w:val="0097434C"/>
    <w:rsid w:val="00974F90"/>
    <w:rsid w:val="009757D5"/>
    <w:rsid w:val="009763EC"/>
    <w:rsid w:val="00981117"/>
    <w:rsid w:val="00981B26"/>
    <w:rsid w:val="009822ED"/>
    <w:rsid w:val="0098250A"/>
    <w:rsid w:val="00982582"/>
    <w:rsid w:val="009829EC"/>
    <w:rsid w:val="009834E9"/>
    <w:rsid w:val="009840D9"/>
    <w:rsid w:val="00984142"/>
    <w:rsid w:val="0098462E"/>
    <w:rsid w:val="00984F2F"/>
    <w:rsid w:val="0098552F"/>
    <w:rsid w:val="00985D85"/>
    <w:rsid w:val="00986287"/>
    <w:rsid w:val="00986C38"/>
    <w:rsid w:val="0099071E"/>
    <w:rsid w:val="0099207A"/>
    <w:rsid w:val="0099225A"/>
    <w:rsid w:val="00992CCA"/>
    <w:rsid w:val="009933BF"/>
    <w:rsid w:val="009934CB"/>
    <w:rsid w:val="009937A9"/>
    <w:rsid w:val="00993AB2"/>
    <w:rsid w:val="009946ED"/>
    <w:rsid w:val="00994D19"/>
    <w:rsid w:val="0099571C"/>
    <w:rsid w:val="00995B1F"/>
    <w:rsid w:val="00995E60"/>
    <w:rsid w:val="009967E5"/>
    <w:rsid w:val="00996936"/>
    <w:rsid w:val="009A04B2"/>
    <w:rsid w:val="009A05BF"/>
    <w:rsid w:val="009A0B94"/>
    <w:rsid w:val="009A1390"/>
    <w:rsid w:val="009A17D4"/>
    <w:rsid w:val="009A22B6"/>
    <w:rsid w:val="009A2303"/>
    <w:rsid w:val="009A2FC5"/>
    <w:rsid w:val="009A3123"/>
    <w:rsid w:val="009A31A1"/>
    <w:rsid w:val="009A3247"/>
    <w:rsid w:val="009A328A"/>
    <w:rsid w:val="009A3400"/>
    <w:rsid w:val="009A45FA"/>
    <w:rsid w:val="009A47BC"/>
    <w:rsid w:val="009A4FE4"/>
    <w:rsid w:val="009A5082"/>
    <w:rsid w:val="009A6D6E"/>
    <w:rsid w:val="009B0108"/>
    <w:rsid w:val="009B0295"/>
    <w:rsid w:val="009B02ED"/>
    <w:rsid w:val="009B0C1F"/>
    <w:rsid w:val="009B0FA2"/>
    <w:rsid w:val="009B265F"/>
    <w:rsid w:val="009B2839"/>
    <w:rsid w:val="009B2CD0"/>
    <w:rsid w:val="009B3F34"/>
    <w:rsid w:val="009B4B6E"/>
    <w:rsid w:val="009B58B4"/>
    <w:rsid w:val="009B60A3"/>
    <w:rsid w:val="009B6710"/>
    <w:rsid w:val="009B6F87"/>
    <w:rsid w:val="009B724A"/>
    <w:rsid w:val="009B76E9"/>
    <w:rsid w:val="009B7DD9"/>
    <w:rsid w:val="009B7DE3"/>
    <w:rsid w:val="009C01F7"/>
    <w:rsid w:val="009C03EB"/>
    <w:rsid w:val="009C06A8"/>
    <w:rsid w:val="009C1288"/>
    <w:rsid w:val="009C17B1"/>
    <w:rsid w:val="009C1A0C"/>
    <w:rsid w:val="009C2294"/>
    <w:rsid w:val="009C23AA"/>
    <w:rsid w:val="009C408F"/>
    <w:rsid w:val="009C42B4"/>
    <w:rsid w:val="009C485B"/>
    <w:rsid w:val="009C51EB"/>
    <w:rsid w:val="009C646E"/>
    <w:rsid w:val="009C67BB"/>
    <w:rsid w:val="009C762B"/>
    <w:rsid w:val="009C76DD"/>
    <w:rsid w:val="009D0048"/>
    <w:rsid w:val="009D0792"/>
    <w:rsid w:val="009D2C89"/>
    <w:rsid w:val="009D2E32"/>
    <w:rsid w:val="009D3499"/>
    <w:rsid w:val="009D3C85"/>
    <w:rsid w:val="009D4527"/>
    <w:rsid w:val="009D4F77"/>
    <w:rsid w:val="009D58FC"/>
    <w:rsid w:val="009D64D2"/>
    <w:rsid w:val="009D74E8"/>
    <w:rsid w:val="009E03A6"/>
    <w:rsid w:val="009E0829"/>
    <w:rsid w:val="009E118A"/>
    <w:rsid w:val="009E1304"/>
    <w:rsid w:val="009E2A54"/>
    <w:rsid w:val="009E2CF1"/>
    <w:rsid w:val="009E3CF7"/>
    <w:rsid w:val="009E42BF"/>
    <w:rsid w:val="009E44D0"/>
    <w:rsid w:val="009E4562"/>
    <w:rsid w:val="009E48BE"/>
    <w:rsid w:val="009E4B30"/>
    <w:rsid w:val="009E5F52"/>
    <w:rsid w:val="009E6756"/>
    <w:rsid w:val="009E7275"/>
    <w:rsid w:val="009E7587"/>
    <w:rsid w:val="009E795C"/>
    <w:rsid w:val="009F0765"/>
    <w:rsid w:val="009F1BC0"/>
    <w:rsid w:val="009F21E8"/>
    <w:rsid w:val="009F248E"/>
    <w:rsid w:val="009F25A9"/>
    <w:rsid w:val="009F276D"/>
    <w:rsid w:val="009F330F"/>
    <w:rsid w:val="009F389A"/>
    <w:rsid w:val="009F3D6E"/>
    <w:rsid w:val="009F4154"/>
    <w:rsid w:val="009F4211"/>
    <w:rsid w:val="009F4946"/>
    <w:rsid w:val="009F4BBB"/>
    <w:rsid w:val="009F4C8B"/>
    <w:rsid w:val="009F532C"/>
    <w:rsid w:val="009F5A28"/>
    <w:rsid w:val="009F6415"/>
    <w:rsid w:val="009F7177"/>
    <w:rsid w:val="009F75F3"/>
    <w:rsid w:val="009F7E29"/>
    <w:rsid w:val="00A0020A"/>
    <w:rsid w:val="00A00215"/>
    <w:rsid w:val="00A00861"/>
    <w:rsid w:val="00A009CD"/>
    <w:rsid w:val="00A0147D"/>
    <w:rsid w:val="00A0284D"/>
    <w:rsid w:val="00A03007"/>
    <w:rsid w:val="00A03A51"/>
    <w:rsid w:val="00A03EB8"/>
    <w:rsid w:val="00A04405"/>
    <w:rsid w:val="00A0455B"/>
    <w:rsid w:val="00A046D9"/>
    <w:rsid w:val="00A05611"/>
    <w:rsid w:val="00A06876"/>
    <w:rsid w:val="00A0687C"/>
    <w:rsid w:val="00A06A22"/>
    <w:rsid w:val="00A06B1E"/>
    <w:rsid w:val="00A0704D"/>
    <w:rsid w:val="00A078D8"/>
    <w:rsid w:val="00A07E2A"/>
    <w:rsid w:val="00A100D1"/>
    <w:rsid w:val="00A10249"/>
    <w:rsid w:val="00A10432"/>
    <w:rsid w:val="00A11A2A"/>
    <w:rsid w:val="00A11C1B"/>
    <w:rsid w:val="00A1262E"/>
    <w:rsid w:val="00A12F61"/>
    <w:rsid w:val="00A12FB9"/>
    <w:rsid w:val="00A1417D"/>
    <w:rsid w:val="00A1471D"/>
    <w:rsid w:val="00A14E6D"/>
    <w:rsid w:val="00A155F5"/>
    <w:rsid w:val="00A16234"/>
    <w:rsid w:val="00A16746"/>
    <w:rsid w:val="00A168D0"/>
    <w:rsid w:val="00A16D99"/>
    <w:rsid w:val="00A20B22"/>
    <w:rsid w:val="00A20CB2"/>
    <w:rsid w:val="00A21143"/>
    <w:rsid w:val="00A22950"/>
    <w:rsid w:val="00A22E16"/>
    <w:rsid w:val="00A233EF"/>
    <w:rsid w:val="00A23432"/>
    <w:rsid w:val="00A23D67"/>
    <w:rsid w:val="00A247AC"/>
    <w:rsid w:val="00A24EC0"/>
    <w:rsid w:val="00A26567"/>
    <w:rsid w:val="00A26B83"/>
    <w:rsid w:val="00A272B7"/>
    <w:rsid w:val="00A27B9D"/>
    <w:rsid w:val="00A30479"/>
    <w:rsid w:val="00A3090B"/>
    <w:rsid w:val="00A31233"/>
    <w:rsid w:val="00A31AB6"/>
    <w:rsid w:val="00A31D3A"/>
    <w:rsid w:val="00A320BD"/>
    <w:rsid w:val="00A32DC9"/>
    <w:rsid w:val="00A3319D"/>
    <w:rsid w:val="00A332B8"/>
    <w:rsid w:val="00A33CB9"/>
    <w:rsid w:val="00A34BB9"/>
    <w:rsid w:val="00A34E0D"/>
    <w:rsid w:val="00A3653E"/>
    <w:rsid w:val="00A365EA"/>
    <w:rsid w:val="00A4007B"/>
    <w:rsid w:val="00A40828"/>
    <w:rsid w:val="00A40B26"/>
    <w:rsid w:val="00A40ED9"/>
    <w:rsid w:val="00A40F1A"/>
    <w:rsid w:val="00A41042"/>
    <w:rsid w:val="00A41CBD"/>
    <w:rsid w:val="00A41F60"/>
    <w:rsid w:val="00A4206D"/>
    <w:rsid w:val="00A42D9C"/>
    <w:rsid w:val="00A42DB6"/>
    <w:rsid w:val="00A433DE"/>
    <w:rsid w:val="00A441C3"/>
    <w:rsid w:val="00A44366"/>
    <w:rsid w:val="00A44969"/>
    <w:rsid w:val="00A4497E"/>
    <w:rsid w:val="00A44A79"/>
    <w:rsid w:val="00A45CA1"/>
    <w:rsid w:val="00A45E71"/>
    <w:rsid w:val="00A46F1D"/>
    <w:rsid w:val="00A503DC"/>
    <w:rsid w:val="00A50431"/>
    <w:rsid w:val="00A50D6F"/>
    <w:rsid w:val="00A51340"/>
    <w:rsid w:val="00A5174E"/>
    <w:rsid w:val="00A528B0"/>
    <w:rsid w:val="00A538D3"/>
    <w:rsid w:val="00A53B6C"/>
    <w:rsid w:val="00A53C9C"/>
    <w:rsid w:val="00A545B7"/>
    <w:rsid w:val="00A6000B"/>
    <w:rsid w:val="00A603ED"/>
    <w:rsid w:val="00A60DC2"/>
    <w:rsid w:val="00A61237"/>
    <w:rsid w:val="00A6125D"/>
    <w:rsid w:val="00A61723"/>
    <w:rsid w:val="00A61DFE"/>
    <w:rsid w:val="00A636CF"/>
    <w:rsid w:val="00A64F24"/>
    <w:rsid w:val="00A652BE"/>
    <w:rsid w:val="00A659E5"/>
    <w:rsid w:val="00A65CF2"/>
    <w:rsid w:val="00A6692D"/>
    <w:rsid w:val="00A66CEA"/>
    <w:rsid w:val="00A66ED6"/>
    <w:rsid w:val="00A6738A"/>
    <w:rsid w:val="00A67D90"/>
    <w:rsid w:val="00A704E1"/>
    <w:rsid w:val="00A704F9"/>
    <w:rsid w:val="00A70719"/>
    <w:rsid w:val="00A70E2B"/>
    <w:rsid w:val="00A70FE8"/>
    <w:rsid w:val="00A7128B"/>
    <w:rsid w:val="00A71662"/>
    <w:rsid w:val="00A71D48"/>
    <w:rsid w:val="00A7254E"/>
    <w:rsid w:val="00A7283C"/>
    <w:rsid w:val="00A72BC7"/>
    <w:rsid w:val="00A72F8C"/>
    <w:rsid w:val="00A73EE5"/>
    <w:rsid w:val="00A741B6"/>
    <w:rsid w:val="00A75753"/>
    <w:rsid w:val="00A75FDC"/>
    <w:rsid w:val="00A77383"/>
    <w:rsid w:val="00A778D9"/>
    <w:rsid w:val="00A77C37"/>
    <w:rsid w:val="00A77CB6"/>
    <w:rsid w:val="00A803BB"/>
    <w:rsid w:val="00A809AB"/>
    <w:rsid w:val="00A81961"/>
    <w:rsid w:val="00A824A0"/>
    <w:rsid w:val="00A8255C"/>
    <w:rsid w:val="00A82942"/>
    <w:rsid w:val="00A83F9B"/>
    <w:rsid w:val="00A8482E"/>
    <w:rsid w:val="00A84CEA"/>
    <w:rsid w:val="00A853F9"/>
    <w:rsid w:val="00A854DC"/>
    <w:rsid w:val="00A8564B"/>
    <w:rsid w:val="00A85F44"/>
    <w:rsid w:val="00A86C1F"/>
    <w:rsid w:val="00A8717D"/>
    <w:rsid w:val="00A90095"/>
    <w:rsid w:val="00A909DA"/>
    <w:rsid w:val="00A90C3A"/>
    <w:rsid w:val="00A90E13"/>
    <w:rsid w:val="00A9115B"/>
    <w:rsid w:val="00A919C1"/>
    <w:rsid w:val="00A9216A"/>
    <w:rsid w:val="00A925A9"/>
    <w:rsid w:val="00A92E31"/>
    <w:rsid w:val="00A93161"/>
    <w:rsid w:val="00A93EAF"/>
    <w:rsid w:val="00A95A51"/>
    <w:rsid w:val="00A95CA1"/>
    <w:rsid w:val="00A97B27"/>
    <w:rsid w:val="00A97C58"/>
    <w:rsid w:val="00A97F86"/>
    <w:rsid w:val="00AA0004"/>
    <w:rsid w:val="00AA028D"/>
    <w:rsid w:val="00AA07E3"/>
    <w:rsid w:val="00AA2BAE"/>
    <w:rsid w:val="00AA2BCC"/>
    <w:rsid w:val="00AA2D14"/>
    <w:rsid w:val="00AA3801"/>
    <w:rsid w:val="00AA4CCB"/>
    <w:rsid w:val="00AA5287"/>
    <w:rsid w:val="00AA608E"/>
    <w:rsid w:val="00AA732B"/>
    <w:rsid w:val="00AA7632"/>
    <w:rsid w:val="00AA7A87"/>
    <w:rsid w:val="00AB07E4"/>
    <w:rsid w:val="00AB0B4C"/>
    <w:rsid w:val="00AB0BD8"/>
    <w:rsid w:val="00AB13D2"/>
    <w:rsid w:val="00AB1646"/>
    <w:rsid w:val="00AB2846"/>
    <w:rsid w:val="00AB2B5B"/>
    <w:rsid w:val="00AB2C01"/>
    <w:rsid w:val="00AB2C97"/>
    <w:rsid w:val="00AB303A"/>
    <w:rsid w:val="00AB34AE"/>
    <w:rsid w:val="00AB35A2"/>
    <w:rsid w:val="00AB3CBA"/>
    <w:rsid w:val="00AB42F6"/>
    <w:rsid w:val="00AB469E"/>
    <w:rsid w:val="00AB47F3"/>
    <w:rsid w:val="00AB503C"/>
    <w:rsid w:val="00AB6F90"/>
    <w:rsid w:val="00AB724C"/>
    <w:rsid w:val="00AB75A7"/>
    <w:rsid w:val="00AB799B"/>
    <w:rsid w:val="00AB7EBF"/>
    <w:rsid w:val="00AB7F04"/>
    <w:rsid w:val="00AC2D0B"/>
    <w:rsid w:val="00AC2F3A"/>
    <w:rsid w:val="00AC3F7B"/>
    <w:rsid w:val="00AC539C"/>
    <w:rsid w:val="00AC5DB7"/>
    <w:rsid w:val="00AC5EDF"/>
    <w:rsid w:val="00AC6A54"/>
    <w:rsid w:val="00AD07A6"/>
    <w:rsid w:val="00AD0A79"/>
    <w:rsid w:val="00AD13DD"/>
    <w:rsid w:val="00AD19DA"/>
    <w:rsid w:val="00AD246A"/>
    <w:rsid w:val="00AD2C65"/>
    <w:rsid w:val="00AD472B"/>
    <w:rsid w:val="00AD4C9A"/>
    <w:rsid w:val="00AD52EB"/>
    <w:rsid w:val="00AD57CE"/>
    <w:rsid w:val="00AD580C"/>
    <w:rsid w:val="00AD5A38"/>
    <w:rsid w:val="00AD5C2B"/>
    <w:rsid w:val="00AD5FB5"/>
    <w:rsid w:val="00AD700D"/>
    <w:rsid w:val="00AD70FE"/>
    <w:rsid w:val="00AD77D0"/>
    <w:rsid w:val="00AD7D02"/>
    <w:rsid w:val="00AE0036"/>
    <w:rsid w:val="00AE03CB"/>
    <w:rsid w:val="00AE0725"/>
    <w:rsid w:val="00AE1F6C"/>
    <w:rsid w:val="00AE261B"/>
    <w:rsid w:val="00AE2EE0"/>
    <w:rsid w:val="00AE3B9F"/>
    <w:rsid w:val="00AE3CA2"/>
    <w:rsid w:val="00AE3D78"/>
    <w:rsid w:val="00AE4010"/>
    <w:rsid w:val="00AE50DB"/>
    <w:rsid w:val="00AE5C04"/>
    <w:rsid w:val="00AE6331"/>
    <w:rsid w:val="00AE734E"/>
    <w:rsid w:val="00AE7387"/>
    <w:rsid w:val="00AE7519"/>
    <w:rsid w:val="00AE7AB8"/>
    <w:rsid w:val="00AE7B45"/>
    <w:rsid w:val="00AF1226"/>
    <w:rsid w:val="00AF2603"/>
    <w:rsid w:val="00AF3567"/>
    <w:rsid w:val="00AF3BEC"/>
    <w:rsid w:val="00AF3F9A"/>
    <w:rsid w:val="00AF472E"/>
    <w:rsid w:val="00AF5B78"/>
    <w:rsid w:val="00AF65BD"/>
    <w:rsid w:val="00AF7365"/>
    <w:rsid w:val="00AF74FE"/>
    <w:rsid w:val="00AF759B"/>
    <w:rsid w:val="00AF7671"/>
    <w:rsid w:val="00AF7BAB"/>
    <w:rsid w:val="00AF7D54"/>
    <w:rsid w:val="00AF7F9D"/>
    <w:rsid w:val="00B0009A"/>
    <w:rsid w:val="00B013DB"/>
    <w:rsid w:val="00B0145F"/>
    <w:rsid w:val="00B0164C"/>
    <w:rsid w:val="00B033B8"/>
    <w:rsid w:val="00B0348C"/>
    <w:rsid w:val="00B04288"/>
    <w:rsid w:val="00B0439B"/>
    <w:rsid w:val="00B0583C"/>
    <w:rsid w:val="00B065FC"/>
    <w:rsid w:val="00B078EA"/>
    <w:rsid w:val="00B0793F"/>
    <w:rsid w:val="00B1057B"/>
    <w:rsid w:val="00B1092C"/>
    <w:rsid w:val="00B10DE2"/>
    <w:rsid w:val="00B110C9"/>
    <w:rsid w:val="00B11A66"/>
    <w:rsid w:val="00B1240C"/>
    <w:rsid w:val="00B12F4B"/>
    <w:rsid w:val="00B130D2"/>
    <w:rsid w:val="00B142E7"/>
    <w:rsid w:val="00B14C11"/>
    <w:rsid w:val="00B14CA4"/>
    <w:rsid w:val="00B15049"/>
    <w:rsid w:val="00B16012"/>
    <w:rsid w:val="00B1633A"/>
    <w:rsid w:val="00B1641F"/>
    <w:rsid w:val="00B1686E"/>
    <w:rsid w:val="00B1689F"/>
    <w:rsid w:val="00B16A60"/>
    <w:rsid w:val="00B173A6"/>
    <w:rsid w:val="00B1769B"/>
    <w:rsid w:val="00B17822"/>
    <w:rsid w:val="00B20137"/>
    <w:rsid w:val="00B20233"/>
    <w:rsid w:val="00B21003"/>
    <w:rsid w:val="00B210C8"/>
    <w:rsid w:val="00B21593"/>
    <w:rsid w:val="00B2182A"/>
    <w:rsid w:val="00B21DFA"/>
    <w:rsid w:val="00B22695"/>
    <w:rsid w:val="00B23380"/>
    <w:rsid w:val="00B24B97"/>
    <w:rsid w:val="00B24D00"/>
    <w:rsid w:val="00B24EC5"/>
    <w:rsid w:val="00B2575D"/>
    <w:rsid w:val="00B25A5D"/>
    <w:rsid w:val="00B260E3"/>
    <w:rsid w:val="00B2686A"/>
    <w:rsid w:val="00B2709D"/>
    <w:rsid w:val="00B27CD7"/>
    <w:rsid w:val="00B30AFA"/>
    <w:rsid w:val="00B31D48"/>
    <w:rsid w:val="00B32A59"/>
    <w:rsid w:val="00B332D9"/>
    <w:rsid w:val="00B336A6"/>
    <w:rsid w:val="00B3370B"/>
    <w:rsid w:val="00B34433"/>
    <w:rsid w:val="00B34BAB"/>
    <w:rsid w:val="00B34FA1"/>
    <w:rsid w:val="00B35A23"/>
    <w:rsid w:val="00B35E4A"/>
    <w:rsid w:val="00B35F8E"/>
    <w:rsid w:val="00B36087"/>
    <w:rsid w:val="00B361C7"/>
    <w:rsid w:val="00B3635F"/>
    <w:rsid w:val="00B36397"/>
    <w:rsid w:val="00B36F52"/>
    <w:rsid w:val="00B371CB"/>
    <w:rsid w:val="00B371D2"/>
    <w:rsid w:val="00B37E5A"/>
    <w:rsid w:val="00B40810"/>
    <w:rsid w:val="00B40CB7"/>
    <w:rsid w:val="00B416AA"/>
    <w:rsid w:val="00B417FF"/>
    <w:rsid w:val="00B41CBF"/>
    <w:rsid w:val="00B41D74"/>
    <w:rsid w:val="00B4253E"/>
    <w:rsid w:val="00B42633"/>
    <w:rsid w:val="00B429A5"/>
    <w:rsid w:val="00B43111"/>
    <w:rsid w:val="00B437F4"/>
    <w:rsid w:val="00B440B3"/>
    <w:rsid w:val="00B444F5"/>
    <w:rsid w:val="00B44A19"/>
    <w:rsid w:val="00B45919"/>
    <w:rsid w:val="00B46287"/>
    <w:rsid w:val="00B467C6"/>
    <w:rsid w:val="00B47976"/>
    <w:rsid w:val="00B510C3"/>
    <w:rsid w:val="00B518A9"/>
    <w:rsid w:val="00B52D07"/>
    <w:rsid w:val="00B52EF3"/>
    <w:rsid w:val="00B54B63"/>
    <w:rsid w:val="00B54F08"/>
    <w:rsid w:val="00B558E8"/>
    <w:rsid w:val="00B565BB"/>
    <w:rsid w:val="00B56D5C"/>
    <w:rsid w:val="00B56E94"/>
    <w:rsid w:val="00B57BFD"/>
    <w:rsid w:val="00B57CE0"/>
    <w:rsid w:val="00B57E7A"/>
    <w:rsid w:val="00B60BD2"/>
    <w:rsid w:val="00B60C5B"/>
    <w:rsid w:val="00B61FEE"/>
    <w:rsid w:val="00B62A06"/>
    <w:rsid w:val="00B62E4B"/>
    <w:rsid w:val="00B6315A"/>
    <w:rsid w:val="00B638B3"/>
    <w:rsid w:val="00B63D30"/>
    <w:rsid w:val="00B63D48"/>
    <w:rsid w:val="00B64426"/>
    <w:rsid w:val="00B64AA2"/>
    <w:rsid w:val="00B654E9"/>
    <w:rsid w:val="00B657E6"/>
    <w:rsid w:val="00B6612E"/>
    <w:rsid w:val="00B667A2"/>
    <w:rsid w:val="00B6730A"/>
    <w:rsid w:val="00B67BF2"/>
    <w:rsid w:val="00B708ED"/>
    <w:rsid w:val="00B7193C"/>
    <w:rsid w:val="00B71BE9"/>
    <w:rsid w:val="00B71CD1"/>
    <w:rsid w:val="00B725E9"/>
    <w:rsid w:val="00B727BF"/>
    <w:rsid w:val="00B7308D"/>
    <w:rsid w:val="00B73457"/>
    <w:rsid w:val="00B743FD"/>
    <w:rsid w:val="00B74632"/>
    <w:rsid w:val="00B748ED"/>
    <w:rsid w:val="00B748EE"/>
    <w:rsid w:val="00B75004"/>
    <w:rsid w:val="00B75A4D"/>
    <w:rsid w:val="00B76342"/>
    <w:rsid w:val="00B769F4"/>
    <w:rsid w:val="00B76EC7"/>
    <w:rsid w:val="00B77008"/>
    <w:rsid w:val="00B77180"/>
    <w:rsid w:val="00B802A7"/>
    <w:rsid w:val="00B80552"/>
    <w:rsid w:val="00B81233"/>
    <w:rsid w:val="00B8198A"/>
    <w:rsid w:val="00B81D6D"/>
    <w:rsid w:val="00B823C5"/>
    <w:rsid w:val="00B83B79"/>
    <w:rsid w:val="00B843C0"/>
    <w:rsid w:val="00B8492C"/>
    <w:rsid w:val="00B854A6"/>
    <w:rsid w:val="00B8560E"/>
    <w:rsid w:val="00B85644"/>
    <w:rsid w:val="00B85E16"/>
    <w:rsid w:val="00B85FEB"/>
    <w:rsid w:val="00B86D11"/>
    <w:rsid w:val="00B86D8B"/>
    <w:rsid w:val="00B87FC4"/>
    <w:rsid w:val="00B90797"/>
    <w:rsid w:val="00B9197D"/>
    <w:rsid w:val="00B91D52"/>
    <w:rsid w:val="00B91F4C"/>
    <w:rsid w:val="00B93098"/>
    <w:rsid w:val="00B93B2D"/>
    <w:rsid w:val="00B93B97"/>
    <w:rsid w:val="00B93F3B"/>
    <w:rsid w:val="00B9421A"/>
    <w:rsid w:val="00B94AB1"/>
    <w:rsid w:val="00B9518C"/>
    <w:rsid w:val="00B961C1"/>
    <w:rsid w:val="00B9642A"/>
    <w:rsid w:val="00B969AA"/>
    <w:rsid w:val="00B96B64"/>
    <w:rsid w:val="00B97045"/>
    <w:rsid w:val="00B9774A"/>
    <w:rsid w:val="00B97E6D"/>
    <w:rsid w:val="00BA0398"/>
    <w:rsid w:val="00BA0D01"/>
    <w:rsid w:val="00BA0EC3"/>
    <w:rsid w:val="00BA1455"/>
    <w:rsid w:val="00BA1F08"/>
    <w:rsid w:val="00BA218B"/>
    <w:rsid w:val="00BA2258"/>
    <w:rsid w:val="00BA269D"/>
    <w:rsid w:val="00BA2D38"/>
    <w:rsid w:val="00BA2D92"/>
    <w:rsid w:val="00BA3AF3"/>
    <w:rsid w:val="00BA4018"/>
    <w:rsid w:val="00BA420D"/>
    <w:rsid w:val="00BA4EC8"/>
    <w:rsid w:val="00BA50C4"/>
    <w:rsid w:val="00BA613E"/>
    <w:rsid w:val="00BA6226"/>
    <w:rsid w:val="00BA6E6A"/>
    <w:rsid w:val="00BA730C"/>
    <w:rsid w:val="00BA7752"/>
    <w:rsid w:val="00BA780B"/>
    <w:rsid w:val="00BB046E"/>
    <w:rsid w:val="00BB0B19"/>
    <w:rsid w:val="00BB0BF3"/>
    <w:rsid w:val="00BB0D37"/>
    <w:rsid w:val="00BB0FAA"/>
    <w:rsid w:val="00BB1A76"/>
    <w:rsid w:val="00BB20BE"/>
    <w:rsid w:val="00BB2403"/>
    <w:rsid w:val="00BB3392"/>
    <w:rsid w:val="00BB3E1F"/>
    <w:rsid w:val="00BB3EAE"/>
    <w:rsid w:val="00BB41A9"/>
    <w:rsid w:val="00BB4A2F"/>
    <w:rsid w:val="00BB4E7F"/>
    <w:rsid w:val="00BB604E"/>
    <w:rsid w:val="00BB6B33"/>
    <w:rsid w:val="00BB7D20"/>
    <w:rsid w:val="00BC0105"/>
    <w:rsid w:val="00BC0428"/>
    <w:rsid w:val="00BC04A4"/>
    <w:rsid w:val="00BC09D6"/>
    <w:rsid w:val="00BC0D7B"/>
    <w:rsid w:val="00BC0F2A"/>
    <w:rsid w:val="00BC17FF"/>
    <w:rsid w:val="00BC29DB"/>
    <w:rsid w:val="00BC3669"/>
    <w:rsid w:val="00BC3C67"/>
    <w:rsid w:val="00BC3CD6"/>
    <w:rsid w:val="00BC4750"/>
    <w:rsid w:val="00BC5110"/>
    <w:rsid w:val="00BC5348"/>
    <w:rsid w:val="00BC5C99"/>
    <w:rsid w:val="00BC63B6"/>
    <w:rsid w:val="00BC6FA2"/>
    <w:rsid w:val="00BC6FD9"/>
    <w:rsid w:val="00BC74B9"/>
    <w:rsid w:val="00BC75E3"/>
    <w:rsid w:val="00BC7930"/>
    <w:rsid w:val="00BD0873"/>
    <w:rsid w:val="00BD1034"/>
    <w:rsid w:val="00BD1492"/>
    <w:rsid w:val="00BD174C"/>
    <w:rsid w:val="00BD19AC"/>
    <w:rsid w:val="00BD1D74"/>
    <w:rsid w:val="00BD204B"/>
    <w:rsid w:val="00BD2C43"/>
    <w:rsid w:val="00BD3315"/>
    <w:rsid w:val="00BD36D4"/>
    <w:rsid w:val="00BD400C"/>
    <w:rsid w:val="00BD4AF7"/>
    <w:rsid w:val="00BD55DD"/>
    <w:rsid w:val="00BD5661"/>
    <w:rsid w:val="00BD5ACE"/>
    <w:rsid w:val="00BD66C0"/>
    <w:rsid w:val="00BD7D24"/>
    <w:rsid w:val="00BE09A1"/>
    <w:rsid w:val="00BE16D6"/>
    <w:rsid w:val="00BE1829"/>
    <w:rsid w:val="00BE25C6"/>
    <w:rsid w:val="00BE2987"/>
    <w:rsid w:val="00BE353C"/>
    <w:rsid w:val="00BE37EF"/>
    <w:rsid w:val="00BE38E2"/>
    <w:rsid w:val="00BE4B37"/>
    <w:rsid w:val="00BE4CF1"/>
    <w:rsid w:val="00BE5626"/>
    <w:rsid w:val="00BF02DE"/>
    <w:rsid w:val="00BF117D"/>
    <w:rsid w:val="00BF18E7"/>
    <w:rsid w:val="00BF23F4"/>
    <w:rsid w:val="00BF246C"/>
    <w:rsid w:val="00BF251B"/>
    <w:rsid w:val="00BF2769"/>
    <w:rsid w:val="00BF2A27"/>
    <w:rsid w:val="00BF2AE7"/>
    <w:rsid w:val="00BF2CCA"/>
    <w:rsid w:val="00BF3483"/>
    <w:rsid w:val="00BF37BE"/>
    <w:rsid w:val="00BF39D9"/>
    <w:rsid w:val="00BF3BFE"/>
    <w:rsid w:val="00BF4DFE"/>
    <w:rsid w:val="00BF547B"/>
    <w:rsid w:val="00BF57B7"/>
    <w:rsid w:val="00BF5D7B"/>
    <w:rsid w:val="00BF5ED0"/>
    <w:rsid w:val="00BF645A"/>
    <w:rsid w:val="00BF6508"/>
    <w:rsid w:val="00BF6793"/>
    <w:rsid w:val="00BF7B27"/>
    <w:rsid w:val="00C00878"/>
    <w:rsid w:val="00C00EDC"/>
    <w:rsid w:val="00C0135E"/>
    <w:rsid w:val="00C01428"/>
    <w:rsid w:val="00C01F5D"/>
    <w:rsid w:val="00C025FA"/>
    <w:rsid w:val="00C0358A"/>
    <w:rsid w:val="00C04CD3"/>
    <w:rsid w:val="00C04F0F"/>
    <w:rsid w:val="00C052A7"/>
    <w:rsid w:val="00C058F0"/>
    <w:rsid w:val="00C10957"/>
    <w:rsid w:val="00C116E9"/>
    <w:rsid w:val="00C11DE4"/>
    <w:rsid w:val="00C12669"/>
    <w:rsid w:val="00C1292A"/>
    <w:rsid w:val="00C12BD3"/>
    <w:rsid w:val="00C1447F"/>
    <w:rsid w:val="00C14BE7"/>
    <w:rsid w:val="00C15991"/>
    <w:rsid w:val="00C15D8D"/>
    <w:rsid w:val="00C16FFD"/>
    <w:rsid w:val="00C176CD"/>
    <w:rsid w:val="00C178F0"/>
    <w:rsid w:val="00C20483"/>
    <w:rsid w:val="00C20A32"/>
    <w:rsid w:val="00C20A99"/>
    <w:rsid w:val="00C2160C"/>
    <w:rsid w:val="00C22071"/>
    <w:rsid w:val="00C22B80"/>
    <w:rsid w:val="00C22B99"/>
    <w:rsid w:val="00C2368B"/>
    <w:rsid w:val="00C23B09"/>
    <w:rsid w:val="00C24764"/>
    <w:rsid w:val="00C24930"/>
    <w:rsid w:val="00C25F04"/>
    <w:rsid w:val="00C27752"/>
    <w:rsid w:val="00C27A5E"/>
    <w:rsid w:val="00C3030B"/>
    <w:rsid w:val="00C304A1"/>
    <w:rsid w:val="00C30CBB"/>
    <w:rsid w:val="00C320E4"/>
    <w:rsid w:val="00C323E5"/>
    <w:rsid w:val="00C32519"/>
    <w:rsid w:val="00C32662"/>
    <w:rsid w:val="00C32AF5"/>
    <w:rsid w:val="00C33289"/>
    <w:rsid w:val="00C33996"/>
    <w:rsid w:val="00C33D1C"/>
    <w:rsid w:val="00C33FAE"/>
    <w:rsid w:val="00C3458C"/>
    <w:rsid w:val="00C3498A"/>
    <w:rsid w:val="00C34CED"/>
    <w:rsid w:val="00C35654"/>
    <w:rsid w:val="00C35AC5"/>
    <w:rsid w:val="00C35C45"/>
    <w:rsid w:val="00C364DA"/>
    <w:rsid w:val="00C366C8"/>
    <w:rsid w:val="00C36CDF"/>
    <w:rsid w:val="00C36D9F"/>
    <w:rsid w:val="00C37C85"/>
    <w:rsid w:val="00C4062D"/>
    <w:rsid w:val="00C40B49"/>
    <w:rsid w:val="00C40BD2"/>
    <w:rsid w:val="00C410A5"/>
    <w:rsid w:val="00C411D8"/>
    <w:rsid w:val="00C42A81"/>
    <w:rsid w:val="00C42CEC"/>
    <w:rsid w:val="00C437D4"/>
    <w:rsid w:val="00C44960"/>
    <w:rsid w:val="00C44A6B"/>
    <w:rsid w:val="00C44AF7"/>
    <w:rsid w:val="00C45E85"/>
    <w:rsid w:val="00C46232"/>
    <w:rsid w:val="00C46D42"/>
    <w:rsid w:val="00C46EE7"/>
    <w:rsid w:val="00C479B1"/>
    <w:rsid w:val="00C47B52"/>
    <w:rsid w:val="00C47BDF"/>
    <w:rsid w:val="00C50483"/>
    <w:rsid w:val="00C504EF"/>
    <w:rsid w:val="00C50A85"/>
    <w:rsid w:val="00C5121E"/>
    <w:rsid w:val="00C51AA7"/>
    <w:rsid w:val="00C51B75"/>
    <w:rsid w:val="00C525C8"/>
    <w:rsid w:val="00C53000"/>
    <w:rsid w:val="00C53543"/>
    <w:rsid w:val="00C53553"/>
    <w:rsid w:val="00C54358"/>
    <w:rsid w:val="00C54DDE"/>
    <w:rsid w:val="00C55615"/>
    <w:rsid w:val="00C56075"/>
    <w:rsid w:val="00C56C68"/>
    <w:rsid w:val="00C601C5"/>
    <w:rsid w:val="00C614C9"/>
    <w:rsid w:val="00C61A50"/>
    <w:rsid w:val="00C61AFE"/>
    <w:rsid w:val="00C63184"/>
    <w:rsid w:val="00C644F1"/>
    <w:rsid w:val="00C64B35"/>
    <w:rsid w:val="00C65532"/>
    <w:rsid w:val="00C65E33"/>
    <w:rsid w:val="00C66161"/>
    <w:rsid w:val="00C66196"/>
    <w:rsid w:val="00C6707B"/>
    <w:rsid w:val="00C67B67"/>
    <w:rsid w:val="00C67E5B"/>
    <w:rsid w:val="00C72064"/>
    <w:rsid w:val="00C7348E"/>
    <w:rsid w:val="00C75CB5"/>
    <w:rsid w:val="00C76F1E"/>
    <w:rsid w:val="00C77297"/>
    <w:rsid w:val="00C77471"/>
    <w:rsid w:val="00C776F9"/>
    <w:rsid w:val="00C8039F"/>
    <w:rsid w:val="00C80BA9"/>
    <w:rsid w:val="00C8121A"/>
    <w:rsid w:val="00C81FDB"/>
    <w:rsid w:val="00C8201D"/>
    <w:rsid w:val="00C82225"/>
    <w:rsid w:val="00C82435"/>
    <w:rsid w:val="00C82ACF"/>
    <w:rsid w:val="00C82E34"/>
    <w:rsid w:val="00C839C5"/>
    <w:rsid w:val="00C83B08"/>
    <w:rsid w:val="00C8529A"/>
    <w:rsid w:val="00C867D1"/>
    <w:rsid w:val="00C86B29"/>
    <w:rsid w:val="00C87AE9"/>
    <w:rsid w:val="00C9070E"/>
    <w:rsid w:val="00C90CE5"/>
    <w:rsid w:val="00C9113D"/>
    <w:rsid w:val="00C91523"/>
    <w:rsid w:val="00C91B25"/>
    <w:rsid w:val="00C91BE0"/>
    <w:rsid w:val="00C926E8"/>
    <w:rsid w:val="00C931E9"/>
    <w:rsid w:val="00C93F5A"/>
    <w:rsid w:val="00C9431C"/>
    <w:rsid w:val="00C954FF"/>
    <w:rsid w:val="00C97A4F"/>
    <w:rsid w:val="00CA0055"/>
    <w:rsid w:val="00CA098E"/>
    <w:rsid w:val="00CA1A70"/>
    <w:rsid w:val="00CA1C09"/>
    <w:rsid w:val="00CA313F"/>
    <w:rsid w:val="00CA3912"/>
    <w:rsid w:val="00CA3D34"/>
    <w:rsid w:val="00CA3F85"/>
    <w:rsid w:val="00CA5693"/>
    <w:rsid w:val="00CA6568"/>
    <w:rsid w:val="00CA65D7"/>
    <w:rsid w:val="00CA6ED1"/>
    <w:rsid w:val="00CB078F"/>
    <w:rsid w:val="00CB0E2D"/>
    <w:rsid w:val="00CB158F"/>
    <w:rsid w:val="00CB18A5"/>
    <w:rsid w:val="00CB18B8"/>
    <w:rsid w:val="00CB36E3"/>
    <w:rsid w:val="00CB377A"/>
    <w:rsid w:val="00CB3FD0"/>
    <w:rsid w:val="00CB40E8"/>
    <w:rsid w:val="00CB4E3B"/>
    <w:rsid w:val="00CB58E9"/>
    <w:rsid w:val="00CB6A1A"/>
    <w:rsid w:val="00CB7772"/>
    <w:rsid w:val="00CB79EB"/>
    <w:rsid w:val="00CC00FE"/>
    <w:rsid w:val="00CC0265"/>
    <w:rsid w:val="00CC0BCD"/>
    <w:rsid w:val="00CC0BF5"/>
    <w:rsid w:val="00CC0C3E"/>
    <w:rsid w:val="00CC150D"/>
    <w:rsid w:val="00CC23A5"/>
    <w:rsid w:val="00CC40A7"/>
    <w:rsid w:val="00CC6005"/>
    <w:rsid w:val="00CC65C3"/>
    <w:rsid w:val="00CC7286"/>
    <w:rsid w:val="00CC748C"/>
    <w:rsid w:val="00CC74EF"/>
    <w:rsid w:val="00CC76E2"/>
    <w:rsid w:val="00CC7BD7"/>
    <w:rsid w:val="00CD07DB"/>
    <w:rsid w:val="00CD0924"/>
    <w:rsid w:val="00CD1F5E"/>
    <w:rsid w:val="00CD2030"/>
    <w:rsid w:val="00CD2DF2"/>
    <w:rsid w:val="00CD36CA"/>
    <w:rsid w:val="00CD47A9"/>
    <w:rsid w:val="00CD4F86"/>
    <w:rsid w:val="00CD543B"/>
    <w:rsid w:val="00CD66F3"/>
    <w:rsid w:val="00CD6C70"/>
    <w:rsid w:val="00CD732F"/>
    <w:rsid w:val="00CD75AD"/>
    <w:rsid w:val="00CE117D"/>
    <w:rsid w:val="00CE1899"/>
    <w:rsid w:val="00CE2DE6"/>
    <w:rsid w:val="00CE3F29"/>
    <w:rsid w:val="00CE4636"/>
    <w:rsid w:val="00CE4AD2"/>
    <w:rsid w:val="00CE52BC"/>
    <w:rsid w:val="00CE6133"/>
    <w:rsid w:val="00CE6397"/>
    <w:rsid w:val="00CE6CD2"/>
    <w:rsid w:val="00CF0187"/>
    <w:rsid w:val="00CF05CE"/>
    <w:rsid w:val="00CF0AD4"/>
    <w:rsid w:val="00CF150B"/>
    <w:rsid w:val="00CF2443"/>
    <w:rsid w:val="00CF2D03"/>
    <w:rsid w:val="00CF3D6F"/>
    <w:rsid w:val="00CF4529"/>
    <w:rsid w:val="00CF4E6E"/>
    <w:rsid w:val="00CF57B6"/>
    <w:rsid w:val="00CF5C9D"/>
    <w:rsid w:val="00CF5EB9"/>
    <w:rsid w:val="00CF6464"/>
    <w:rsid w:val="00CF70FA"/>
    <w:rsid w:val="00CF751C"/>
    <w:rsid w:val="00CF77C9"/>
    <w:rsid w:val="00D00747"/>
    <w:rsid w:val="00D01279"/>
    <w:rsid w:val="00D01C3B"/>
    <w:rsid w:val="00D025AA"/>
    <w:rsid w:val="00D02802"/>
    <w:rsid w:val="00D02D3A"/>
    <w:rsid w:val="00D030B0"/>
    <w:rsid w:val="00D03830"/>
    <w:rsid w:val="00D04547"/>
    <w:rsid w:val="00D0477B"/>
    <w:rsid w:val="00D04C29"/>
    <w:rsid w:val="00D0524C"/>
    <w:rsid w:val="00D05DC4"/>
    <w:rsid w:val="00D05FD5"/>
    <w:rsid w:val="00D10A06"/>
    <w:rsid w:val="00D1114A"/>
    <w:rsid w:val="00D11203"/>
    <w:rsid w:val="00D1336B"/>
    <w:rsid w:val="00D13CC7"/>
    <w:rsid w:val="00D13ED0"/>
    <w:rsid w:val="00D148DA"/>
    <w:rsid w:val="00D14936"/>
    <w:rsid w:val="00D14D2E"/>
    <w:rsid w:val="00D14DE0"/>
    <w:rsid w:val="00D14E17"/>
    <w:rsid w:val="00D15247"/>
    <w:rsid w:val="00D158CF"/>
    <w:rsid w:val="00D163C9"/>
    <w:rsid w:val="00D16B18"/>
    <w:rsid w:val="00D16C5F"/>
    <w:rsid w:val="00D16EC9"/>
    <w:rsid w:val="00D171B8"/>
    <w:rsid w:val="00D17292"/>
    <w:rsid w:val="00D20541"/>
    <w:rsid w:val="00D20832"/>
    <w:rsid w:val="00D2195A"/>
    <w:rsid w:val="00D21BF0"/>
    <w:rsid w:val="00D2284B"/>
    <w:rsid w:val="00D22DC6"/>
    <w:rsid w:val="00D22F51"/>
    <w:rsid w:val="00D22FD9"/>
    <w:rsid w:val="00D2302E"/>
    <w:rsid w:val="00D23377"/>
    <w:rsid w:val="00D247E0"/>
    <w:rsid w:val="00D25262"/>
    <w:rsid w:val="00D25988"/>
    <w:rsid w:val="00D25FB1"/>
    <w:rsid w:val="00D270B7"/>
    <w:rsid w:val="00D27E00"/>
    <w:rsid w:val="00D304AC"/>
    <w:rsid w:val="00D322E6"/>
    <w:rsid w:val="00D322FE"/>
    <w:rsid w:val="00D32465"/>
    <w:rsid w:val="00D32E17"/>
    <w:rsid w:val="00D3369B"/>
    <w:rsid w:val="00D342A6"/>
    <w:rsid w:val="00D34394"/>
    <w:rsid w:val="00D34493"/>
    <w:rsid w:val="00D346BE"/>
    <w:rsid w:val="00D350B0"/>
    <w:rsid w:val="00D35243"/>
    <w:rsid w:val="00D354EE"/>
    <w:rsid w:val="00D35715"/>
    <w:rsid w:val="00D357E3"/>
    <w:rsid w:val="00D35897"/>
    <w:rsid w:val="00D40D14"/>
    <w:rsid w:val="00D41B49"/>
    <w:rsid w:val="00D41B99"/>
    <w:rsid w:val="00D43203"/>
    <w:rsid w:val="00D43239"/>
    <w:rsid w:val="00D4390F"/>
    <w:rsid w:val="00D43927"/>
    <w:rsid w:val="00D4412F"/>
    <w:rsid w:val="00D444AB"/>
    <w:rsid w:val="00D4559D"/>
    <w:rsid w:val="00D458C7"/>
    <w:rsid w:val="00D479DB"/>
    <w:rsid w:val="00D50A0D"/>
    <w:rsid w:val="00D521F2"/>
    <w:rsid w:val="00D524B4"/>
    <w:rsid w:val="00D52777"/>
    <w:rsid w:val="00D52E88"/>
    <w:rsid w:val="00D52EB9"/>
    <w:rsid w:val="00D540D4"/>
    <w:rsid w:val="00D55582"/>
    <w:rsid w:val="00D55DAB"/>
    <w:rsid w:val="00D56377"/>
    <w:rsid w:val="00D57E64"/>
    <w:rsid w:val="00D57FE2"/>
    <w:rsid w:val="00D6181E"/>
    <w:rsid w:val="00D61AB8"/>
    <w:rsid w:val="00D61D22"/>
    <w:rsid w:val="00D6236B"/>
    <w:rsid w:val="00D62866"/>
    <w:rsid w:val="00D62FD9"/>
    <w:rsid w:val="00D630E2"/>
    <w:rsid w:val="00D63189"/>
    <w:rsid w:val="00D6458E"/>
    <w:rsid w:val="00D6474D"/>
    <w:rsid w:val="00D6591C"/>
    <w:rsid w:val="00D65B04"/>
    <w:rsid w:val="00D65C51"/>
    <w:rsid w:val="00D66B02"/>
    <w:rsid w:val="00D676F5"/>
    <w:rsid w:val="00D70252"/>
    <w:rsid w:val="00D717A8"/>
    <w:rsid w:val="00D71913"/>
    <w:rsid w:val="00D7353D"/>
    <w:rsid w:val="00D74133"/>
    <w:rsid w:val="00D74269"/>
    <w:rsid w:val="00D74500"/>
    <w:rsid w:val="00D760D9"/>
    <w:rsid w:val="00D76579"/>
    <w:rsid w:val="00D76D62"/>
    <w:rsid w:val="00D77253"/>
    <w:rsid w:val="00D77799"/>
    <w:rsid w:val="00D807B2"/>
    <w:rsid w:val="00D812AB"/>
    <w:rsid w:val="00D81378"/>
    <w:rsid w:val="00D8167E"/>
    <w:rsid w:val="00D81AC3"/>
    <w:rsid w:val="00D81D6E"/>
    <w:rsid w:val="00D81D9F"/>
    <w:rsid w:val="00D81DC2"/>
    <w:rsid w:val="00D81FF8"/>
    <w:rsid w:val="00D82A7E"/>
    <w:rsid w:val="00D82E7F"/>
    <w:rsid w:val="00D849ED"/>
    <w:rsid w:val="00D852C8"/>
    <w:rsid w:val="00D85E15"/>
    <w:rsid w:val="00D85EDE"/>
    <w:rsid w:val="00D863EE"/>
    <w:rsid w:val="00D86406"/>
    <w:rsid w:val="00D86C35"/>
    <w:rsid w:val="00D875A4"/>
    <w:rsid w:val="00D87C56"/>
    <w:rsid w:val="00D903F9"/>
    <w:rsid w:val="00D90BAF"/>
    <w:rsid w:val="00D90F16"/>
    <w:rsid w:val="00D91A74"/>
    <w:rsid w:val="00D921A7"/>
    <w:rsid w:val="00D926AA"/>
    <w:rsid w:val="00D93488"/>
    <w:rsid w:val="00D94375"/>
    <w:rsid w:val="00D94E13"/>
    <w:rsid w:val="00D95232"/>
    <w:rsid w:val="00D95F7A"/>
    <w:rsid w:val="00D96562"/>
    <w:rsid w:val="00D96B04"/>
    <w:rsid w:val="00DA12DB"/>
    <w:rsid w:val="00DA1FAA"/>
    <w:rsid w:val="00DA2798"/>
    <w:rsid w:val="00DA36AE"/>
    <w:rsid w:val="00DA4A1C"/>
    <w:rsid w:val="00DA4BC9"/>
    <w:rsid w:val="00DA5098"/>
    <w:rsid w:val="00DA57B7"/>
    <w:rsid w:val="00DA589D"/>
    <w:rsid w:val="00DA5C28"/>
    <w:rsid w:val="00DA6373"/>
    <w:rsid w:val="00DA69C5"/>
    <w:rsid w:val="00DA7837"/>
    <w:rsid w:val="00DA7AC4"/>
    <w:rsid w:val="00DB056B"/>
    <w:rsid w:val="00DB0587"/>
    <w:rsid w:val="00DB06F4"/>
    <w:rsid w:val="00DB3010"/>
    <w:rsid w:val="00DB31B8"/>
    <w:rsid w:val="00DB32E4"/>
    <w:rsid w:val="00DB4B77"/>
    <w:rsid w:val="00DB4C73"/>
    <w:rsid w:val="00DB56D9"/>
    <w:rsid w:val="00DB582F"/>
    <w:rsid w:val="00DB6667"/>
    <w:rsid w:val="00DB6760"/>
    <w:rsid w:val="00DB6EEC"/>
    <w:rsid w:val="00DB7272"/>
    <w:rsid w:val="00DB73E2"/>
    <w:rsid w:val="00DB7B32"/>
    <w:rsid w:val="00DC0410"/>
    <w:rsid w:val="00DC0783"/>
    <w:rsid w:val="00DC1C3C"/>
    <w:rsid w:val="00DC1E40"/>
    <w:rsid w:val="00DC3BDC"/>
    <w:rsid w:val="00DC3EB1"/>
    <w:rsid w:val="00DC43CE"/>
    <w:rsid w:val="00DC45DA"/>
    <w:rsid w:val="00DC461A"/>
    <w:rsid w:val="00DC48DA"/>
    <w:rsid w:val="00DC4A06"/>
    <w:rsid w:val="00DC4E5D"/>
    <w:rsid w:val="00DC608D"/>
    <w:rsid w:val="00DC707D"/>
    <w:rsid w:val="00DC720D"/>
    <w:rsid w:val="00DC72B6"/>
    <w:rsid w:val="00DC7BF8"/>
    <w:rsid w:val="00DD040F"/>
    <w:rsid w:val="00DD104D"/>
    <w:rsid w:val="00DD1AC2"/>
    <w:rsid w:val="00DD2899"/>
    <w:rsid w:val="00DD2C34"/>
    <w:rsid w:val="00DD3AA5"/>
    <w:rsid w:val="00DD478C"/>
    <w:rsid w:val="00DD4BB7"/>
    <w:rsid w:val="00DD5239"/>
    <w:rsid w:val="00DD60D0"/>
    <w:rsid w:val="00DD620F"/>
    <w:rsid w:val="00DD6B09"/>
    <w:rsid w:val="00DD6E52"/>
    <w:rsid w:val="00DD6EEF"/>
    <w:rsid w:val="00DD76B0"/>
    <w:rsid w:val="00DD777D"/>
    <w:rsid w:val="00DE0260"/>
    <w:rsid w:val="00DE0DF5"/>
    <w:rsid w:val="00DE2032"/>
    <w:rsid w:val="00DE2FD2"/>
    <w:rsid w:val="00DE31CE"/>
    <w:rsid w:val="00DE32A2"/>
    <w:rsid w:val="00DE3D3D"/>
    <w:rsid w:val="00DE4251"/>
    <w:rsid w:val="00DE4563"/>
    <w:rsid w:val="00DE479F"/>
    <w:rsid w:val="00DE4BE4"/>
    <w:rsid w:val="00DE4E0E"/>
    <w:rsid w:val="00DE5848"/>
    <w:rsid w:val="00DE5F3D"/>
    <w:rsid w:val="00DE70AE"/>
    <w:rsid w:val="00DE7390"/>
    <w:rsid w:val="00DE7668"/>
    <w:rsid w:val="00DE7912"/>
    <w:rsid w:val="00DF0816"/>
    <w:rsid w:val="00DF0B5E"/>
    <w:rsid w:val="00DF1921"/>
    <w:rsid w:val="00DF1C98"/>
    <w:rsid w:val="00DF2940"/>
    <w:rsid w:val="00DF351B"/>
    <w:rsid w:val="00DF38BC"/>
    <w:rsid w:val="00DF3967"/>
    <w:rsid w:val="00DF40A5"/>
    <w:rsid w:val="00DF46B6"/>
    <w:rsid w:val="00DF4A94"/>
    <w:rsid w:val="00DF4A9F"/>
    <w:rsid w:val="00DF4AD2"/>
    <w:rsid w:val="00DF4B95"/>
    <w:rsid w:val="00DF5782"/>
    <w:rsid w:val="00DF5D83"/>
    <w:rsid w:val="00DF7380"/>
    <w:rsid w:val="00DF7C34"/>
    <w:rsid w:val="00E00B72"/>
    <w:rsid w:val="00E013F7"/>
    <w:rsid w:val="00E015DC"/>
    <w:rsid w:val="00E01952"/>
    <w:rsid w:val="00E02153"/>
    <w:rsid w:val="00E02D4D"/>
    <w:rsid w:val="00E02E4D"/>
    <w:rsid w:val="00E02F08"/>
    <w:rsid w:val="00E03232"/>
    <w:rsid w:val="00E03A3C"/>
    <w:rsid w:val="00E0410C"/>
    <w:rsid w:val="00E0440A"/>
    <w:rsid w:val="00E04462"/>
    <w:rsid w:val="00E04BC2"/>
    <w:rsid w:val="00E05C58"/>
    <w:rsid w:val="00E05FC0"/>
    <w:rsid w:val="00E065B8"/>
    <w:rsid w:val="00E06A77"/>
    <w:rsid w:val="00E074B5"/>
    <w:rsid w:val="00E10D3B"/>
    <w:rsid w:val="00E10F36"/>
    <w:rsid w:val="00E1106B"/>
    <w:rsid w:val="00E118B0"/>
    <w:rsid w:val="00E1239C"/>
    <w:rsid w:val="00E12437"/>
    <w:rsid w:val="00E1244B"/>
    <w:rsid w:val="00E13CAF"/>
    <w:rsid w:val="00E1405F"/>
    <w:rsid w:val="00E14246"/>
    <w:rsid w:val="00E149C4"/>
    <w:rsid w:val="00E14CAC"/>
    <w:rsid w:val="00E154C8"/>
    <w:rsid w:val="00E156AA"/>
    <w:rsid w:val="00E1663A"/>
    <w:rsid w:val="00E16AC7"/>
    <w:rsid w:val="00E17103"/>
    <w:rsid w:val="00E205C8"/>
    <w:rsid w:val="00E20C15"/>
    <w:rsid w:val="00E21ACD"/>
    <w:rsid w:val="00E21BCE"/>
    <w:rsid w:val="00E221C0"/>
    <w:rsid w:val="00E2236C"/>
    <w:rsid w:val="00E223CE"/>
    <w:rsid w:val="00E22612"/>
    <w:rsid w:val="00E227F9"/>
    <w:rsid w:val="00E22D61"/>
    <w:rsid w:val="00E22E65"/>
    <w:rsid w:val="00E23A39"/>
    <w:rsid w:val="00E243A1"/>
    <w:rsid w:val="00E248C7"/>
    <w:rsid w:val="00E24F36"/>
    <w:rsid w:val="00E25709"/>
    <w:rsid w:val="00E265A1"/>
    <w:rsid w:val="00E301CF"/>
    <w:rsid w:val="00E302DC"/>
    <w:rsid w:val="00E310FE"/>
    <w:rsid w:val="00E3127A"/>
    <w:rsid w:val="00E3136A"/>
    <w:rsid w:val="00E31BF6"/>
    <w:rsid w:val="00E327B9"/>
    <w:rsid w:val="00E32C1A"/>
    <w:rsid w:val="00E32DD5"/>
    <w:rsid w:val="00E3303A"/>
    <w:rsid w:val="00E338E0"/>
    <w:rsid w:val="00E3488E"/>
    <w:rsid w:val="00E35376"/>
    <w:rsid w:val="00E35B3C"/>
    <w:rsid w:val="00E35D44"/>
    <w:rsid w:val="00E35FD2"/>
    <w:rsid w:val="00E362A9"/>
    <w:rsid w:val="00E3733F"/>
    <w:rsid w:val="00E40ABC"/>
    <w:rsid w:val="00E4198F"/>
    <w:rsid w:val="00E419F8"/>
    <w:rsid w:val="00E425E2"/>
    <w:rsid w:val="00E428F4"/>
    <w:rsid w:val="00E42BFC"/>
    <w:rsid w:val="00E431C1"/>
    <w:rsid w:val="00E43508"/>
    <w:rsid w:val="00E440A5"/>
    <w:rsid w:val="00E45372"/>
    <w:rsid w:val="00E45C96"/>
    <w:rsid w:val="00E45E40"/>
    <w:rsid w:val="00E46157"/>
    <w:rsid w:val="00E46BA4"/>
    <w:rsid w:val="00E508E9"/>
    <w:rsid w:val="00E513FC"/>
    <w:rsid w:val="00E517E2"/>
    <w:rsid w:val="00E51B69"/>
    <w:rsid w:val="00E51D27"/>
    <w:rsid w:val="00E52983"/>
    <w:rsid w:val="00E529BD"/>
    <w:rsid w:val="00E52C99"/>
    <w:rsid w:val="00E52CCB"/>
    <w:rsid w:val="00E52EAA"/>
    <w:rsid w:val="00E52EC3"/>
    <w:rsid w:val="00E531F9"/>
    <w:rsid w:val="00E5386D"/>
    <w:rsid w:val="00E54911"/>
    <w:rsid w:val="00E55124"/>
    <w:rsid w:val="00E552DB"/>
    <w:rsid w:val="00E5608E"/>
    <w:rsid w:val="00E56F94"/>
    <w:rsid w:val="00E5748B"/>
    <w:rsid w:val="00E60834"/>
    <w:rsid w:val="00E60C31"/>
    <w:rsid w:val="00E613BB"/>
    <w:rsid w:val="00E61C57"/>
    <w:rsid w:val="00E6353B"/>
    <w:rsid w:val="00E63AA5"/>
    <w:rsid w:val="00E654DF"/>
    <w:rsid w:val="00E65549"/>
    <w:rsid w:val="00E67B8E"/>
    <w:rsid w:val="00E67EF5"/>
    <w:rsid w:val="00E70699"/>
    <w:rsid w:val="00E71E3A"/>
    <w:rsid w:val="00E730E5"/>
    <w:rsid w:val="00E733ED"/>
    <w:rsid w:val="00E7357D"/>
    <w:rsid w:val="00E73C4E"/>
    <w:rsid w:val="00E7581A"/>
    <w:rsid w:val="00E76E69"/>
    <w:rsid w:val="00E80CDF"/>
    <w:rsid w:val="00E80DEC"/>
    <w:rsid w:val="00E810E1"/>
    <w:rsid w:val="00E815F6"/>
    <w:rsid w:val="00E821D8"/>
    <w:rsid w:val="00E823F1"/>
    <w:rsid w:val="00E838B3"/>
    <w:rsid w:val="00E83FAC"/>
    <w:rsid w:val="00E84C07"/>
    <w:rsid w:val="00E84DF2"/>
    <w:rsid w:val="00E85F60"/>
    <w:rsid w:val="00E861FB"/>
    <w:rsid w:val="00E8641F"/>
    <w:rsid w:val="00E87F6C"/>
    <w:rsid w:val="00E9041B"/>
    <w:rsid w:val="00E90465"/>
    <w:rsid w:val="00E905DD"/>
    <w:rsid w:val="00E90959"/>
    <w:rsid w:val="00E90FA1"/>
    <w:rsid w:val="00E9222D"/>
    <w:rsid w:val="00E94453"/>
    <w:rsid w:val="00E94795"/>
    <w:rsid w:val="00E948D1"/>
    <w:rsid w:val="00E94B83"/>
    <w:rsid w:val="00E9511C"/>
    <w:rsid w:val="00E9564A"/>
    <w:rsid w:val="00E96E7C"/>
    <w:rsid w:val="00E96E96"/>
    <w:rsid w:val="00E97B50"/>
    <w:rsid w:val="00E97EEA"/>
    <w:rsid w:val="00EA0C2F"/>
    <w:rsid w:val="00EA0F81"/>
    <w:rsid w:val="00EA15BA"/>
    <w:rsid w:val="00EA24F4"/>
    <w:rsid w:val="00EA26B3"/>
    <w:rsid w:val="00EA27FC"/>
    <w:rsid w:val="00EA2ACC"/>
    <w:rsid w:val="00EA2FAD"/>
    <w:rsid w:val="00EA3A22"/>
    <w:rsid w:val="00EA3DB7"/>
    <w:rsid w:val="00EA42B2"/>
    <w:rsid w:val="00EA5CF6"/>
    <w:rsid w:val="00EA6330"/>
    <w:rsid w:val="00EA6D22"/>
    <w:rsid w:val="00EA6DBE"/>
    <w:rsid w:val="00EA6F43"/>
    <w:rsid w:val="00EA7118"/>
    <w:rsid w:val="00EA735B"/>
    <w:rsid w:val="00EB04C4"/>
    <w:rsid w:val="00EB09BF"/>
    <w:rsid w:val="00EB0A43"/>
    <w:rsid w:val="00EB1014"/>
    <w:rsid w:val="00EB12B2"/>
    <w:rsid w:val="00EB258B"/>
    <w:rsid w:val="00EB2EEE"/>
    <w:rsid w:val="00EB40BB"/>
    <w:rsid w:val="00EB5785"/>
    <w:rsid w:val="00EB5AE8"/>
    <w:rsid w:val="00EB7461"/>
    <w:rsid w:val="00EB7988"/>
    <w:rsid w:val="00EB7EDB"/>
    <w:rsid w:val="00EC0CA4"/>
    <w:rsid w:val="00EC114D"/>
    <w:rsid w:val="00EC28AE"/>
    <w:rsid w:val="00EC33BE"/>
    <w:rsid w:val="00EC388F"/>
    <w:rsid w:val="00EC3DF5"/>
    <w:rsid w:val="00EC3FAA"/>
    <w:rsid w:val="00EC4267"/>
    <w:rsid w:val="00EC448D"/>
    <w:rsid w:val="00EC4ABE"/>
    <w:rsid w:val="00EC555C"/>
    <w:rsid w:val="00EC7750"/>
    <w:rsid w:val="00ED04CE"/>
    <w:rsid w:val="00ED0AC5"/>
    <w:rsid w:val="00ED14EF"/>
    <w:rsid w:val="00ED1915"/>
    <w:rsid w:val="00ED1942"/>
    <w:rsid w:val="00ED1B7C"/>
    <w:rsid w:val="00ED1D14"/>
    <w:rsid w:val="00ED270E"/>
    <w:rsid w:val="00ED304E"/>
    <w:rsid w:val="00ED359C"/>
    <w:rsid w:val="00ED3940"/>
    <w:rsid w:val="00ED3B83"/>
    <w:rsid w:val="00ED3E02"/>
    <w:rsid w:val="00ED4A46"/>
    <w:rsid w:val="00ED53CF"/>
    <w:rsid w:val="00ED5C89"/>
    <w:rsid w:val="00ED6B63"/>
    <w:rsid w:val="00ED73FD"/>
    <w:rsid w:val="00ED7C6C"/>
    <w:rsid w:val="00EE02F2"/>
    <w:rsid w:val="00EE042D"/>
    <w:rsid w:val="00EE08D6"/>
    <w:rsid w:val="00EE09D9"/>
    <w:rsid w:val="00EE124B"/>
    <w:rsid w:val="00EE3AB5"/>
    <w:rsid w:val="00EE3F86"/>
    <w:rsid w:val="00EE4068"/>
    <w:rsid w:val="00EE4938"/>
    <w:rsid w:val="00EE4CDE"/>
    <w:rsid w:val="00EE4FA4"/>
    <w:rsid w:val="00EE5C1A"/>
    <w:rsid w:val="00EE6E8E"/>
    <w:rsid w:val="00EF29FD"/>
    <w:rsid w:val="00EF2C90"/>
    <w:rsid w:val="00EF371B"/>
    <w:rsid w:val="00EF3C85"/>
    <w:rsid w:val="00EF4075"/>
    <w:rsid w:val="00EF4125"/>
    <w:rsid w:val="00EF4934"/>
    <w:rsid w:val="00EF49FF"/>
    <w:rsid w:val="00EF4D68"/>
    <w:rsid w:val="00EF5B2F"/>
    <w:rsid w:val="00EF5C7B"/>
    <w:rsid w:val="00EF6FDA"/>
    <w:rsid w:val="00EF7454"/>
    <w:rsid w:val="00EF768D"/>
    <w:rsid w:val="00EF7AA8"/>
    <w:rsid w:val="00F00A8C"/>
    <w:rsid w:val="00F00B00"/>
    <w:rsid w:val="00F02D2E"/>
    <w:rsid w:val="00F035DE"/>
    <w:rsid w:val="00F04212"/>
    <w:rsid w:val="00F0611A"/>
    <w:rsid w:val="00F06AB9"/>
    <w:rsid w:val="00F07116"/>
    <w:rsid w:val="00F0725D"/>
    <w:rsid w:val="00F074D4"/>
    <w:rsid w:val="00F078FC"/>
    <w:rsid w:val="00F100FA"/>
    <w:rsid w:val="00F10415"/>
    <w:rsid w:val="00F10751"/>
    <w:rsid w:val="00F10857"/>
    <w:rsid w:val="00F11113"/>
    <w:rsid w:val="00F121A5"/>
    <w:rsid w:val="00F128D7"/>
    <w:rsid w:val="00F137BC"/>
    <w:rsid w:val="00F1401E"/>
    <w:rsid w:val="00F14104"/>
    <w:rsid w:val="00F149FF"/>
    <w:rsid w:val="00F14E56"/>
    <w:rsid w:val="00F1585F"/>
    <w:rsid w:val="00F15F25"/>
    <w:rsid w:val="00F161D4"/>
    <w:rsid w:val="00F16B0C"/>
    <w:rsid w:val="00F173ED"/>
    <w:rsid w:val="00F20101"/>
    <w:rsid w:val="00F204D7"/>
    <w:rsid w:val="00F204ED"/>
    <w:rsid w:val="00F206CD"/>
    <w:rsid w:val="00F218AC"/>
    <w:rsid w:val="00F21926"/>
    <w:rsid w:val="00F21D82"/>
    <w:rsid w:val="00F224E4"/>
    <w:rsid w:val="00F2268A"/>
    <w:rsid w:val="00F235F9"/>
    <w:rsid w:val="00F23AD2"/>
    <w:rsid w:val="00F24DB5"/>
    <w:rsid w:val="00F24E54"/>
    <w:rsid w:val="00F24E71"/>
    <w:rsid w:val="00F2530F"/>
    <w:rsid w:val="00F25BA8"/>
    <w:rsid w:val="00F275D4"/>
    <w:rsid w:val="00F2786A"/>
    <w:rsid w:val="00F30385"/>
    <w:rsid w:val="00F321FF"/>
    <w:rsid w:val="00F33D19"/>
    <w:rsid w:val="00F346E3"/>
    <w:rsid w:val="00F34A55"/>
    <w:rsid w:val="00F3513E"/>
    <w:rsid w:val="00F3641F"/>
    <w:rsid w:val="00F365BA"/>
    <w:rsid w:val="00F3707A"/>
    <w:rsid w:val="00F3746F"/>
    <w:rsid w:val="00F37671"/>
    <w:rsid w:val="00F37D3D"/>
    <w:rsid w:val="00F41392"/>
    <w:rsid w:val="00F41444"/>
    <w:rsid w:val="00F41A15"/>
    <w:rsid w:val="00F41DD4"/>
    <w:rsid w:val="00F41EBC"/>
    <w:rsid w:val="00F42202"/>
    <w:rsid w:val="00F4233F"/>
    <w:rsid w:val="00F4339B"/>
    <w:rsid w:val="00F43595"/>
    <w:rsid w:val="00F43959"/>
    <w:rsid w:val="00F43F5C"/>
    <w:rsid w:val="00F44A03"/>
    <w:rsid w:val="00F4559F"/>
    <w:rsid w:val="00F45A06"/>
    <w:rsid w:val="00F4614F"/>
    <w:rsid w:val="00F4695B"/>
    <w:rsid w:val="00F4760C"/>
    <w:rsid w:val="00F47829"/>
    <w:rsid w:val="00F47A71"/>
    <w:rsid w:val="00F47B5C"/>
    <w:rsid w:val="00F50175"/>
    <w:rsid w:val="00F50A05"/>
    <w:rsid w:val="00F50F87"/>
    <w:rsid w:val="00F52118"/>
    <w:rsid w:val="00F5234D"/>
    <w:rsid w:val="00F52360"/>
    <w:rsid w:val="00F52995"/>
    <w:rsid w:val="00F53846"/>
    <w:rsid w:val="00F54158"/>
    <w:rsid w:val="00F54C21"/>
    <w:rsid w:val="00F54CEC"/>
    <w:rsid w:val="00F55574"/>
    <w:rsid w:val="00F5616B"/>
    <w:rsid w:val="00F5684D"/>
    <w:rsid w:val="00F5792D"/>
    <w:rsid w:val="00F57FBC"/>
    <w:rsid w:val="00F57FBF"/>
    <w:rsid w:val="00F60065"/>
    <w:rsid w:val="00F6275C"/>
    <w:rsid w:val="00F62A62"/>
    <w:rsid w:val="00F638ED"/>
    <w:rsid w:val="00F649B4"/>
    <w:rsid w:val="00F65508"/>
    <w:rsid w:val="00F65E26"/>
    <w:rsid w:val="00F669C4"/>
    <w:rsid w:val="00F66EB4"/>
    <w:rsid w:val="00F67673"/>
    <w:rsid w:val="00F70A76"/>
    <w:rsid w:val="00F70AC0"/>
    <w:rsid w:val="00F7246B"/>
    <w:rsid w:val="00F72CB4"/>
    <w:rsid w:val="00F72F01"/>
    <w:rsid w:val="00F7312D"/>
    <w:rsid w:val="00F7319F"/>
    <w:rsid w:val="00F740A0"/>
    <w:rsid w:val="00F743FC"/>
    <w:rsid w:val="00F74508"/>
    <w:rsid w:val="00F7462B"/>
    <w:rsid w:val="00F74CFD"/>
    <w:rsid w:val="00F74E8C"/>
    <w:rsid w:val="00F74F03"/>
    <w:rsid w:val="00F75493"/>
    <w:rsid w:val="00F757F9"/>
    <w:rsid w:val="00F75A3C"/>
    <w:rsid w:val="00F75C2F"/>
    <w:rsid w:val="00F7637E"/>
    <w:rsid w:val="00F76773"/>
    <w:rsid w:val="00F76C34"/>
    <w:rsid w:val="00F76E62"/>
    <w:rsid w:val="00F770C6"/>
    <w:rsid w:val="00F776EC"/>
    <w:rsid w:val="00F77C9C"/>
    <w:rsid w:val="00F80726"/>
    <w:rsid w:val="00F8129A"/>
    <w:rsid w:val="00F8144A"/>
    <w:rsid w:val="00F81B76"/>
    <w:rsid w:val="00F82384"/>
    <w:rsid w:val="00F824B8"/>
    <w:rsid w:val="00F82583"/>
    <w:rsid w:val="00F827C8"/>
    <w:rsid w:val="00F8398B"/>
    <w:rsid w:val="00F83D87"/>
    <w:rsid w:val="00F84A08"/>
    <w:rsid w:val="00F854AF"/>
    <w:rsid w:val="00F858FC"/>
    <w:rsid w:val="00F86019"/>
    <w:rsid w:val="00F860BD"/>
    <w:rsid w:val="00F86A69"/>
    <w:rsid w:val="00F86B3A"/>
    <w:rsid w:val="00F90870"/>
    <w:rsid w:val="00F911DF"/>
    <w:rsid w:val="00F91FBC"/>
    <w:rsid w:val="00F93CDC"/>
    <w:rsid w:val="00F93DE9"/>
    <w:rsid w:val="00F941E6"/>
    <w:rsid w:val="00F948F4"/>
    <w:rsid w:val="00F94E02"/>
    <w:rsid w:val="00F96B62"/>
    <w:rsid w:val="00F975E6"/>
    <w:rsid w:val="00FA0327"/>
    <w:rsid w:val="00FA0513"/>
    <w:rsid w:val="00FA0E7F"/>
    <w:rsid w:val="00FA117B"/>
    <w:rsid w:val="00FA1EDF"/>
    <w:rsid w:val="00FA202B"/>
    <w:rsid w:val="00FA3355"/>
    <w:rsid w:val="00FA3620"/>
    <w:rsid w:val="00FA4A61"/>
    <w:rsid w:val="00FA531E"/>
    <w:rsid w:val="00FA6ACE"/>
    <w:rsid w:val="00FA6E7A"/>
    <w:rsid w:val="00FA7785"/>
    <w:rsid w:val="00FB095D"/>
    <w:rsid w:val="00FB17E8"/>
    <w:rsid w:val="00FB1AE2"/>
    <w:rsid w:val="00FB1CF5"/>
    <w:rsid w:val="00FB22F1"/>
    <w:rsid w:val="00FB39C7"/>
    <w:rsid w:val="00FB3D3B"/>
    <w:rsid w:val="00FB4126"/>
    <w:rsid w:val="00FB4741"/>
    <w:rsid w:val="00FB4919"/>
    <w:rsid w:val="00FB4B5D"/>
    <w:rsid w:val="00FB7230"/>
    <w:rsid w:val="00FB7F6B"/>
    <w:rsid w:val="00FB7FAF"/>
    <w:rsid w:val="00FC02F7"/>
    <w:rsid w:val="00FC0352"/>
    <w:rsid w:val="00FC0598"/>
    <w:rsid w:val="00FC0FDC"/>
    <w:rsid w:val="00FC15CF"/>
    <w:rsid w:val="00FC208C"/>
    <w:rsid w:val="00FC244F"/>
    <w:rsid w:val="00FC2AF2"/>
    <w:rsid w:val="00FC2C2B"/>
    <w:rsid w:val="00FC3837"/>
    <w:rsid w:val="00FC3AC4"/>
    <w:rsid w:val="00FC3D11"/>
    <w:rsid w:val="00FC49AC"/>
    <w:rsid w:val="00FC4E22"/>
    <w:rsid w:val="00FC5857"/>
    <w:rsid w:val="00FC6F86"/>
    <w:rsid w:val="00FC7297"/>
    <w:rsid w:val="00FD080E"/>
    <w:rsid w:val="00FD1060"/>
    <w:rsid w:val="00FD10DD"/>
    <w:rsid w:val="00FD12A8"/>
    <w:rsid w:val="00FD2282"/>
    <w:rsid w:val="00FD2684"/>
    <w:rsid w:val="00FD26D4"/>
    <w:rsid w:val="00FD293B"/>
    <w:rsid w:val="00FD2E87"/>
    <w:rsid w:val="00FD3207"/>
    <w:rsid w:val="00FD3F31"/>
    <w:rsid w:val="00FD5142"/>
    <w:rsid w:val="00FD5E0E"/>
    <w:rsid w:val="00FD71C8"/>
    <w:rsid w:val="00FD76BC"/>
    <w:rsid w:val="00FD7F41"/>
    <w:rsid w:val="00FE00F9"/>
    <w:rsid w:val="00FE0873"/>
    <w:rsid w:val="00FE09E2"/>
    <w:rsid w:val="00FE129E"/>
    <w:rsid w:val="00FE148D"/>
    <w:rsid w:val="00FE15F0"/>
    <w:rsid w:val="00FE16F3"/>
    <w:rsid w:val="00FE1F17"/>
    <w:rsid w:val="00FE23EB"/>
    <w:rsid w:val="00FE3305"/>
    <w:rsid w:val="00FE3789"/>
    <w:rsid w:val="00FE3979"/>
    <w:rsid w:val="00FE431C"/>
    <w:rsid w:val="00FE4867"/>
    <w:rsid w:val="00FE4CD6"/>
    <w:rsid w:val="00FE4EB9"/>
    <w:rsid w:val="00FE60C1"/>
    <w:rsid w:val="00FE6528"/>
    <w:rsid w:val="00FE6D24"/>
    <w:rsid w:val="00FE73F1"/>
    <w:rsid w:val="00FE7B5D"/>
    <w:rsid w:val="00FF17AF"/>
    <w:rsid w:val="00FF1BA1"/>
    <w:rsid w:val="00FF1E6C"/>
    <w:rsid w:val="00FF1ED1"/>
    <w:rsid w:val="00FF24B1"/>
    <w:rsid w:val="00FF3261"/>
    <w:rsid w:val="00FF3E5B"/>
    <w:rsid w:val="00FF59A7"/>
    <w:rsid w:val="00FF5CB7"/>
    <w:rsid w:val="00FF5E17"/>
    <w:rsid w:val="00FF7C40"/>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FDC03F2"/>
  <w15:chartTrackingRefBased/>
  <w15:docId w15:val="{172671F9-4F33-454E-8C04-96451F4DF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CA2"/>
    <w:pPr>
      <w:spacing w:after="0" w:line="360" w:lineRule="auto"/>
      <w:jc w:val="both"/>
    </w:pPr>
    <w:rPr>
      <w:rFonts w:ascii="Arial Narrow" w:hAnsi="Arial Narrow"/>
      <w:spacing w:val="20"/>
    </w:rPr>
  </w:style>
  <w:style w:type="paragraph" w:styleId="Ttulo1">
    <w:name w:val="heading 1"/>
    <w:basedOn w:val="Normal"/>
    <w:next w:val="Normal"/>
    <w:link w:val="Ttulo1Char"/>
    <w:uiPriority w:val="9"/>
    <w:qFormat/>
    <w:rsid w:val="00995E60"/>
    <w:pPr>
      <w:keepNext/>
      <w:keepLines/>
      <w:numPr>
        <w:numId w:val="1"/>
      </w:numPr>
      <w:spacing w:before="480" w:after="480"/>
      <w:ind w:left="714" w:hanging="357"/>
      <w:outlineLvl w:val="0"/>
    </w:pPr>
    <w:rPr>
      <w:rFonts w:eastAsiaTheme="majorEastAsia" w:cstheme="majorBidi"/>
      <w:b/>
      <w:szCs w:val="32"/>
      <w:u w:val="single"/>
    </w:rPr>
  </w:style>
  <w:style w:type="paragraph" w:styleId="Ttulo2">
    <w:name w:val="heading 2"/>
    <w:basedOn w:val="Normal"/>
    <w:next w:val="Normal"/>
    <w:link w:val="Ttulo2Char"/>
    <w:uiPriority w:val="9"/>
    <w:unhideWhenUsed/>
    <w:qFormat/>
    <w:rsid w:val="00DD6E52"/>
    <w:pPr>
      <w:keepNext/>
      <w:keepLines/>
      <w:numPr>
        <w:numId w:val="24"/>
      </w:numPr>
      <w:spacing w:before="480" w:after="480"/>
      <w:outlineLvl w:val="1"/>
    </w:pPr>
    <w:rPr>
      <w:rFonts w:eastAsiaTheme="majorEastAsia" w:cstheme="majorBidi"/>
      <w:b/>
      <w:szCs w:val="26"/>
      <w:u w:val="single"/>
    </w:rPr>
  </w:style>
  <w:style w:type="paragraph" w:styleId="Ttulo3">
    <w:name w:val="heading 3"/>
    <w:basedOn w:val="Normal"/>
    <w:next w:val="Normal"/>
    <w:link w:val="Ttulo3Char"/>
    <w:uiPriority w:val="9"/>
    <w:unhideWhenUsed/>
    <w:qFormat/>
    <w:rsid w:val="00647B1E"/>
    <w:pPr>
      <w:keepNext/>
      <w:keepLines/>
      <w:numPr>
        <w:numId w:val="20"/>
      </w:numPr>
      <w:spacing w:before="360" w:after="360"/>
      <w:outlineLvl w:val="2"/>
    </w:pPr>
    <w:rPr>
      <w:rFonts w:eastAsiaTheme="majorEastAsia" w:cstheme="majorBidi"/>
      <w:b/>
      <w:i/>
    </w:rPr>
  </w:style>
  <w:style w:type="paragraph" w:styleId="Ttulo4">
    <w:name w:val="heading 4"/>
    <w:basedOn w:val="Normal"/>
    <w:next w:val="Normal"/>
    <w:link w:val="Ttulo4Char"/>
    <w:uiPriority w:val="9"/>
    <w:unhideWhenUsed/>
    <w:qFormat/>
    <w:rsid w:val="000470E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9328BC"/>
    <w:pPr>
      <w:tabs>
        <w:tab w:val="center" w:pos="4320"/>
        <w:tab w:val="right" w:pos="8640"/>
      </w:tabs>
    </w:pPr>
  </w:style>
  <w:style w:type="character" w:customStyle="1" w:styleId="CabealhoChar">
    <w:name w:val="Cabeçalho Char"/>
    <w:basedOn w:val="Fontepargpadro"/>
    <w:link w:val="Cabealho"/>
    <w:uiPriority w:val="99"/>
    <w:rsid w:val="009328BC"/>
  </w:style>
  <w:style w:type="paragraph" w:styleId="Rodap">
    <w:name w:val="footer"/>
    <w:basedOn w:val="Normal"/>
    <w:link w:val="RodapChar"/>
    <w:uiPriority w:val="99"/>
    <w:unhideWhenUsed/>
    <w:rsid w:val="009328BC"/>
    <w:pPr>
      <w:tabs>
        <w:tab w:val="center" w:pos="4320"/>
        <w:tab w:val="right" w:pos="8640"/>
      </w:tabs>
    </w:pPr>
  </w:style>
  <w:style w:type="character" w:customStyle="1" w:styleId="RodapChar">
    <w:name w:val="Rodapé Char"/>
    <w:basedOn w:val="Fontepargpadro"/>
    <w:link w:val="Rodap"/>
    <w:uiPriority w:val="99"/>
    <w:rsid w:val="009328BC"/>
  </w:style>
  <w:style w:type="paragraph" w:styleId="Textodebalo">
    <w:name w:val="Balloon Text"/>
    <w:basedOn w:val="Normal"/>
    <w:link w:val="TextodebaloChar"/>
    <w:uiPriority w:val="99"/>
    <w:semiHidden/>
    <w:unhideWhenUsed/>
    <w:rsid w:val="0020202E"/>
    <w:rPr>
      <w:rFonts w:ascii="Lucida Grande" w:hAnsi="Lucida Grande"/>
      <w:sz w:val="18"/>
      <w:szCs w:val="18"/>
    </w:rPr>
  </w:style>
  <w:style w:type="character" w:customStyle="1" w:styleId="TextodebaloChar">
    <w:name w:val="Texto de balão Char"/>
    <w:basedOn w:val="Fontepargpadro"/>
    <w:link w:val="Textodebalo"/>
    <w:uiPriority w:val="99"/>
    <w:semiHidden/>
    <w:rsid w:val="0020202E"/>
    <w:rPr>
      <w:rFonts w:ascii="Lucida Grande" w:hAnsi="Lucida Grande"/>
      <w:sz w:val="18"/>
      <w:szCs w:val="18"/>
    </w:rPr>
  </w:style>
  <w:style w:type="paragraph" w:styleId="NormalWeb">
    <w:name w:val="Normal (Web)"/>
    <w:basedOn w:val="Normal"/>
    <w:uiPriority w:val="99"/>
    <w:semiHidden/>
    <w:unhideWhenUsed/>
    <w:rsid w:val="00E613BB"/>
    <w:pPr>
      <w:spacing w:before="100" w:beforeAutospacing="1" w:after="100" w:afterAutospacing="1"/>
    </w:pPr>
    <w:rPr>
      <w:rFonts w:ascii="Times New Roman" w:eastAsiaTheme="minorEastAsia" w:hAnsi="Times New Roman" w:cs="Times New Roman"/>
      <w:lang w:val="pt-BR" w:eastAsia="pt-BR"/>
    </w:rPr>
  </w:style>
  <w:style w:type="table" w:styleId="Tabelacomgrade">
    <w:name w:val="Table Grid"/>
    <w:basedOn w:val="Tabelanormal"/>
    <w:uiPriority w:val="39"/>
    <w:rsid w:val="00E613BB"/>
    <w:pPr>
      <w:spacing w:after="0"/>
    </w:pPr>
    <w:rPr>
      <w:sz w:val="22"/>
      <w:szCs w:val="22"/>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link w:val="PargrafodaListaChar"/>
    <w:uiPriority w:val="34"/>
    <w:qFormat/>
    <w:rsid w:val="00235456"/>
    <w:pPr>
      <w:numPr>
        <w:numId w:val="2"/>
      </w:numPr>
      <w:tabs>
        <w:tab w:val="left" w:pos="1134"/>
      </w:tabs>
      <w:spacing w:before="180" w:after="180"/>
    </w:pPr>
  </w:style>
  <w:style w:type="character" w:styleId="Hyperlink">
    <w:name w:val="Hyperlink"/>
    <w:basedOn w:val="Fontepargpadro"/>
    <w:uiPriority w:val="99"/>
    <w:unhideWhenUsed/>
    <w:rsid w:val="00FE00F9"/>
    <w:rPr>
      <w:color w:val="0000FF" w:themeColor="hyperlink"/>
      <w:u w:val="single"/>
    </w:rPr>
  </w:style>
  <w:style w:type="character" w:styleId="MenoPendente">
    <w:name w:val="Unresolved Mention"/>
    <w:basedOn w:val="Fontepargpadro"/>
    <w:uiPriority w:val="99"/>
    <w:semiHidden/>
    <w:unhideWhenUsed/>
    <w:rsid w:val="00FE00F9"/>
    <w:rPr>
      <w:color w:val="605E5C"/>
      <w:shd w:val="clear" w:color="auto" w:fill="E1DFDD"/>
    </w:rPr>
  </w:style>
  <w:style w:type="character" w:customStyle="1" w:styleId="Ttulo1Char">
    <w:name w:val="Título 1 Char"/>
    <w:basedOn w:val="Fontepargpadro"/>
    <w:link w:val="Ttulo1"/>
    <w:uiPriority w:val="9"/>
    <w:rsid w:val="00995E60"/>
    <w:rPr>
      <w:rFonts w:ascii="Arial Narrow" w:eastAsiaTheme="majorEastAsia" w:hAnsi="Arial Narrow" w:cstheme="majorBidi"/>
      <w:b/>
      <w:spacing w:val="20"/>
      <w:szCs w:val="32"/>
      <w:u w:val="single"/>
    </w:rPr>
  </w:style>
  <w:style w:type="paragraph" w:styleId="Textodenotaderodap">
    <w:name w:val="footnote text"/>
    <w:aliases w:val="Footnote Text Char,Char Char Char Char,Char,fn,Char Char Char,LSA Nota Rodape,Char Char Char Char Char Char,Char Char,Footnote ak,Texto de rodapé,Texto de rodapé Char,ALTS FOOTNOTE,FN,Footnotes,ft,ft2"/>
    <w:basedOn w:val="Normal"/>
    <w:link w:val="TextodenotaderodapChar"/>
    <w:uiPriority w:val="99"/>
    <w:unhideWhenUsed/>
    <w:qFormat/>
    <w:rsid w:val="00D807B2"/>
    <w:pPr>
      <w:spacing w:line="240" w:lineRule="auto"/>
    </w:pPr>
    <w:rPr>
      <w:sz w:val="20"/>
      <w:szCs w:val="20"/>
    </w:rPr>
  </w:style>
  <w:style w:type="character" w:customStyle="1" w:styleId="TextodenotaderodapChar">
    <w:name w:val="Texto de nota de rodapé Char"/>
    <w:aliases w:val="Footnote Text Char Char,Char Char Char Char Char,Char Char1,fn Char,Char Char Char Char1,LSA Nota Rodape Char,Char Char Char Char Char Char Char,Char Char Char1,Footnote ak Char,Texto de rodapé Char1,ALTS FOOTNOTE Char"/>
    <w:basedOn w:val="Fontepargpadro"/>
    <w:link w:val="Textodenotaderodap"/>
    <w:uiPriority w:val="99"/>
    <w:qFormat/>
    <w:rsid w:val="00D807B2"/>
    <w:rPr>
      <w:rFonts w:ascii="Arial Narrow" w:hAnsi="Arial Narrow"/>
      <w:spacing w:val="20"/>
      <w:sz w:val="20"/>
      <w:szCs w:val="20"/>
    </w:rPr>
  </w:style>
  <w:style w:type="character" w:styleId="Refdenotaderodap">
    <w:name w:val="footnote reference"/>
    <w:aliases w:val="sobrescrito,fr,Stinking Styles13,Referência a notas de rodapé,Footnote reference number,Footnote symbol,note TESI,Char Char6 Char Char Char Char Char Char Char,Char6 Char Char Char Char Char Char Char Char Char,Ref,de nota al pie"/>
    <w:basedOn w:val="Fontepargpadro"/>
    <w:link w:val="CharChar6CharCharCharCharCharCharCharCharChar"/>
    <w:unhideWhenUsed/>
    <w:qFormat/>
    <w:rsid w:val="00D807B2"/>
    <w:rPr>
      <w:vertAlign w:val="superscript"/>
    </w:rPr>
  </w:style>
  <w:style w:type="character" w:styleId="Refdecomentrio">
    <w:name w:val="annotation reference"/>
    <w:basedOn w:val="Fontepargpadro"/>
    <w:uiPriority w:val="99"/>
    <w:semiHidden/>
    <w:unhideWhenUsed/>
    <w:rsid w:val="00705988"/>
    <w:rPr>
      <w:sz w:val="16"/>
      <w:szCs w:val="16"/>
    </w:rPr>
  </w:style>
  <w:style w:type="paragraph" w:styleId="Textodecomentrio">
    <w:name w:val="annotation text"/>
    <w:basedOn w:val="Normal"/>
    <w:link w:val="TextodecomentrioChar"/>
    <w:uiPriority w:val="99"/>
    <w:unhideWhenUsed/>
    <w:rsid w:val="00705988"/>
    <w:pPr>
      <w:spacing w:line="240" w:lineRule="auto"/>
    </w:pPr>
    <w:rPr>
      <w:sz w:val="20"/>
      <w:szCs w:val="20"/>
    </w:rPr>
  </w:style>
  <w:style w:type="character" w:customStyle="1" w:styleId="TextodecomentrioChar">
    <w:name w:val="Texto de comentário Char"/>
    <w:basedOn w:val="Fontepargpadro"/>
    <w:link w:val="Textodecomentrio"/>
    <w:uiPriority w:val="99"/>
    <w:rsid w:val="00705988"/>
    <w:rPr>
      <w:rFonts w:ascii="Arial Narrow" w:hAnsi="Arial Narrow"/>
      <w:spacing w:val="20"/>
      <w:sz w:val="20"/>
      <w:szCs w:val="20"/>
    </w:rPr>
  </w:style>
  <w:style w:type="paragraph" w:styleId="Assuntodocomentrio">
    <w:name w:val="annotation subject"/>
    <w:basedOn w:val="Textodecomentrio"/>
    <w:next w:val="Textodecomentrio"/>
    <w:link w:val="AssuntodocomentrioChar"/>
    <w:uiPriority w:val="99"/>
    <w:semiHidden/>
    <w:unhideWhenUsed/>
    <w:rsid w:val="00705988"/>
    <w:rPr>
      <w:b/>
      <w:bCs/>
    </w:rPr>
  </w:style>
  <w:style w:type="character" w:customStyle="1" w:styleId="AssuntodocomentrioChar">
    <w:name w:val="Assunto do comentário Char"/>
    <w:basedOn w:val="TextodecomentrioChar"/>
    <w:link w:val="Assuntodocomentrio"/>
    <w:uiPriority w:val="99"/>
    <w:semiHidden/>
    <w:rsid w:val="00705988"/>
    <w:rPr>
      <w:rFonts w:ascii="Arial Narrow" w:hAnsi="Arial Narrow"/>
      <w:b/>
      <w:bCs/>
      <w:spacing w:val="20"/>
      <w:sz w:val="20"/>
      <w:szCs w:val="20"/>
    </w:rPr>
  </w:style>
  <w:style w:type="character" w:customStyle="1" w:styleId="Ttulo2Char">
    <w:name w:val="Título 2 Char"/>
    <w:basedOn w:val="Fontepargpadro"/>
    <w:link w:val="Ttulo2"/>
    <w:uiPriority w:val="9"/>
    <w:rsid w:val="00DD6E52"/>
    <w:rPr>
      <w:rFonts w:ascii="Arial Narrow" w:eastAsiaTheme="majorEastAsia" w:hAnsi="Arial Narrow" w:cstheme="majorBidi"/>
      <w:b/>
      <w:spacing w:val="20"/>
      <w:szCs w:val="26"/>
      <w:u w:val="single"/>
    </w:rPr>
  </w:style>
  <w:style w:type="paragraph" w:styleId="Citao">
    <w:name w:val="Quote"/>
    <w:basedOn w:val="Normal"/>
    <w:next w:val="Normal"/>
    <w:link w:val="CitaoChar"/>
    <w:uiPriority w:val="29"/>
    <w:qFormat/>
    <w:rsid w:val="00F43959"/>
    <w:pPr>
      <w:spacing w:before="240" w:after="240" w:line="240" w:lineRule="auto"/>
      <w:ind w:left="2268"/>
    </w:pPr>
    <w:rPr>
      <w:i/>
      <w:iCs/>
    </w:rPr>
  </w:style>
  <w:style w:type="character" w:customStyle="1" w:styleId="CitaoChar">
    <w:name w:val="Citação Char"/>
    <w:basedOn w:val="Fontepargpadro"/>
    <w:link w:val="Citao"/>
    <w:uiPriority w:val="29"/>
    <w:rsid w:val="00F43959"/>
    <w:rPr>
      <w:rFonts w:ascii="Arial Narrow" w:hAnsi="Arial Narrow"/>
      <w:i/>
      <w:iCs/>
      <w:spacing w:val="20"/>
    </w:rPr>
  </w:style>
  <w:style w:type="paragraph" w:customStyle="1" w:styleId="Default">
    <w:name w:val="Default"/>
    <w:qFormat/>
    <w:rsid w:val="00992CCA"/>
    <w:pPr>
      <w:suppressAutoHyphens/>
      <w:overflowPunct w:val="0"/>
      <w:spacing w:after="0"/>
    </w:pPr>
    <w:rPr>
      <w:rFonts w:ascii="Times New Roman" w:eastAsia="Times New Roman" w:hAnsi="Times New Roman" w:cs="Times New Roman"/>
      <w:color w:val="000000"/>
      <w:lang w:val="pt-BR" w:eastAsia="zh-CN"/>
    </w:rPr>
  </w:style>
  <w:style w:type="character" w:customStyle="1" w:styleId="Ttulo3Char">
    <w:name w:val="Título 3 Char"/>
    <w:basedOn w:val="Fontepargpadro"/>
    <w:link w:val="Ttulo3"/>
    <w:uiPriority w:val="9"/>
    <w:rsid w:val="00647B1E"/>
    <w:rPr>
      <w:rFonts w:ascii="Arial Narrow" w:eastAsiaTheme="majorEastAsia" w:hAnsi="Arial Narrow" w:cstheme="majorBidi"/>
      <w:b/>
      <w:i/>
      <w:spacing w:val="20"/>
    </w:rPr>
  </w:style>
  <w:style w:type="paragraph" w:styleId="Reviso">
    <w:name w:val="Revision"/>
    <w:hidden/>
    <w:uiPriority w:val="99"/>
    <w:semiHidden/>
    <w:rsid w:val="009E118A"/>
    <w:pPr>
      <w:spacing w:after="0"/>
    </w:pPr>
    <w:rPr>
      <w:rFonts w:ascii="Arial Narrow" w:hAnsi="Arial Narrow"/>
      <w:spacing w:val="20"/>
    </w:rPr>
  </w:style>
  <w:style w:type="character" w:customStyle="1" w:styleId="Ttulo4Char">
    <w:name w:val="Título 4 Char"/>
    <w:basedOn w:val="Fontepargpadro"/>
    <w:link w:val="Ttulo4"/>
    <w:uiPriority w:val="9"/>
    <w:rsid w:val="000470EA"/>
    <w:rPr>
      <w:rFonts w:asciiTheme="majorHAnsi" w:eastAsiaTheme="majorEastAsia" w:hAnsiTheme="majorHAnsi" w:cstheme="majorBidi"/>
      <w:i/>
      <w:iCs/>
      <w:color w:val="365F91" w:themeColor="accent1" w:themeShade="BF"/>
      <w:spacing w:val="20"/>
    </w:rPr>
  </w:style>
  <w:style w:type="paragraph" w:customStyle="1" w:styleId="Imagem">
    <w:name w:val="Imagem"/>
    <w:basedOn w:val="PargrafodaLista"/>
    <w:link w:val="ImagemChar"/>
    <w:qFormat/>
    <w:rsid w:val="00A86C1F"/>
    <w:pPr>
      <w:numPr>
        <w:numId w:val="0"/>
      </w:numPr>
      <w:jc w:val="center"/>
    </w:pPr>
    <w:rPr>
      <w:noProof/>
      <w:lang w:val="pt-BR"/>
    </w:rPr>
  </w:style>
  <w:style w:type="character" w:customStyle="1" w:styleId="PargrafodaListaChar">
    <w:name w:val="Parágrafo da Lista Char"/>
    <w:basedOn w:val="Fontepargpadro"/>
    <w:link w:val="PargrafodaLista"/>
    <w:uiPriority w:val="34"/>
    <w:rsid w:val="00A86C1F"/>
    <w:rPr>
      <w:rFonts w:ascii="Arial Narrow" w:hAnsi="Arial Narrow"/>
      <w:spacing w:val="20"/>
    </w:rPr>
  </w:style>
  <w:style w:type="character" w:customStyle="1" w:styleId="ImagemChar">
    <w:name w:val="Imagem Char"/>
    <w:basedOn w:val="PargrafodaListaChar"/>
    <w:link w:val="Imagem"/>
    <w:rsid w:val="00A86C1F"/>
    <w:rPr>
      <w:rFonts w:ascii="Arial Narrow" w:hAnsi="Arial Narrow"/>
      <w:noProof/>
      <w:spacing w:val="20"/>
      <w:lang w:val="pt-BR"/>
    </w:rPr>
  </w:style>
  <w:style w:type="paragraph" w:customStyle="1" w:styleId="CharChar6CharCharCharCharCharCharCharCharChar">
    <w:name w:val="Char Char6 Char Char Char Char Char Char Char Char Char"/>
    <w:basedOn w:val="Normal"/>
    <w:link w:val="Refdenotaderodap"/>
    <w:qFormat/>
    <w:rsid w:val="00CD66F3"/>
    <w:pPr>
      <w:spacing w:before="240"/>
      <w:jc w:val="center"/>
    </w:pPr>
    <w:rPr>
      <w:rFonts w:asciiTheme="minorHAnsi" w:hAnsiTheme="minorHAnsi"/>
      <w:spacing w:val="0"/>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303307">
      <w:bodyDiv w:val="1"/>
      <w:marLeft w:val="0"/>
      <w:marRight w:val="0"/>
      <w:marTop w:val="0"/>
      <w:marBottom w:val="0"/>
      <w:divBdr>
        <w:top w:val="none" w:sz="0" w:space="0" w:color="auto"/>
        <w:left w:val="none" w:sz="0" w:space="0" w:color="auto"/>
        <w:bottom w:val="none" w:sz="0" w:space="0" w:color="auto"/>
        <w:right w:val="none" w:sz="0" w:space="0" w:color="auto"/>
      </w:divBdr>
    </w:div>
    <w:div w:id="276913457">
      <w:bodyDiv w:val="1"/>
      <w:marLeft w:val="0"/>
      <w:marRight w:val="0"/>
      <w:marTop w:val="0"/>
      <w:marBottom w:val="0"/>
      <w:divBdr>
        <w:top w:val="none" w:sz="0" w:space="0" w:color="auto"/>
        <w:left w:val="none" w:sz="0" w:space="0" w:color="auto"/>
        <w:bottom w:val="none" w:sz="0" w:space="0" w:color="auto"/>
        <w:right w:val="none" w:sz="0" w:space="0" w:color="auto"/>
      </w:divBdr>
    </w:div>
    <w:div w:id="593712887">
      <w:bodyDiv w:val="1"/>
      <w:marLeft w:val="0"/>
      <w:marRight w:val="0"/>
      <w:marTop w:val="0"/>
      <w:marBottom w:val="0"/>
      <w:divBdr>
        <w:top w:val="none" w:sz="0" w:space="0" w:color="auto"/>
        <w:left w:val="none" w:sz="0" w:space="0" w:color="auto"/>
        <w:bottom w:val="none" w:sz="0" w:space="0" w:color="auto"/>
        <w:right w:val="none" w:sz="0" w:space="0" w:color="auto"/>
      </w:divBdr>
    </w:div>
    <w:div w:id="1077821246">
      <w:bodyDiv w:val="1"/>
      <w:marLeft w:val="0"/>
      <w:marRight w:val="0"/>
      <w:marTop w:val="0"/>
      <w:marBottom w:val="0"/>
      <w:divBdr>
        <w:top w:val="none" w:sz="0" w:space="0" w:color="auto"/>
        <w:left w:val="none" w:sz="0" w:space="0" w:color="auto"/>
        <w:bottom w:val="none" w:sz="0" w:space="0" w:color="auto"/>
        <w:right w:val="none" w:sz="0" w:space="0" w:color="auto"/>
      </w:divBdr>
    </w:div>
    <w:div w:id="1358308359">
      <w:bodyDiv w:val="1"/>
      <w:marLeft w:val="0"/>
      <w:marRight w:val="0"/>
      <w:marTop w:val="0"/>
      <w:marBottom w:val="0"/>
      <w:divBdr>
        <w:top w:val="none" w:sz="0" w:space="0" w:color="auto"/>
        <w:left w:val="none" w:sz="0" w:space="0" w:color="auto"/>
        <w:bottom w:val="none" w:sz="0" w:space="0" w:color="auto"/>
        <w:right w:val="none" w:sz="0" w:space="0" w:color="auto"/>
      </w:divBdr>
    </w:div>
    <w:div w:id="1479374621">
      <w:bodyDiv w:val="1"/>
      <w:marLeft w:val="0"/>
      <w:marRight w:val="0"/>
      <w:marTop w:val="0"/>
      <w:marBottom w:val="0"/>
      <w:divBdr>
        <w:top w:val="none" w:sz="0" w:space="0" w:color="auto"/>
        <w:left w:val="none" w:sz="0" w:space="0" w:color="auto"/>
        <w:bottom w:val="none" w:sz="0" w:space="0" w:color="auto"/>
        <w:right w:val="none" w:sz="0" w:space="0" w:color="auto"/>
      </w:divBdr>
    </w:div>
    <w:div w:id="2018845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2.sv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diagramLayout" Target="diagrams/layout1.xml"/><Relationship Id="rId107" Type="http://schemas.openxmlformats.org/officeDocument/2006/relationships/image" Target="media/image88.png"/><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microsoft.com/office/2011/relationships/commentsExtended" Target="commentsExtended.xml"/><Relationship Id="rId17" Type="http://schemas.openxmlformats.org/officeDocument/2006/relationships/diagramQuickStyle" Target="diagrams/quickStyle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footer" Target="footer2.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fontTable" Target="fontTable.xml"/><Relationship Id="rId13" Type="http://schemas.microsoft.com/office/2016/09/relationships/commentsIds" Target="commentsIds.xml"/><Relationship Id="rId18" Type="http://schemas.openxmlformats.org/officeDocument/2006/relationships/diagramColors" Target="diagrams/colors1.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emf"/><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microsoft.com/office/2011/relationships/people" Target="people.xml"/><Relationship Id="rId61" Type="http://schemas.openxmlformats.org/officeDocument/2006/relationships/image" Target="media/image42.png"/><Relationship Id="rId82" Type="http://schemas.openxmlformats.org/officeDocument/2006/relationships/image" Target="media/image63.png"/><Relationship Id="rId19" Type="http://schemas.microsoft.com/office/2007/relationships/diagramDrawing" Target="diagrams/drawing1.xml"/><Relationship Id="rId14" Type="http://schemas.microsoft.com/office/2018/08/relationships/commentsExtensible" Target="commentsExtensible.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image" Target="media/image1.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theme" Target="theme/theme1.xml"/><Relationship Id="rId15" Type="http://schemas.openxmlformats.org/officeDocument/2006/relationships/diagramData" Target="diagrams/data1.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hyperlink" Target="http://www.tostoadv.com.br"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rupo.brisanet.com.br/diretoria" TargetMode="External"/><Relationship Id="rId2" Type="http://schemas.openxmlformats.org/officeDocument/2006/relationships/hyperlink" Target="https://informacoes.anatel.gov.br/paineis/acessos/panorama" TargetMode="External"/><Relationship Id="rId1" Type="http://schemas.openxmlformats.org/officeDocument/2006/relationships/hyperlink" Target="https://statusinvest.com.br/acoes/brst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0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9CC217-D865-4E41-B942-196BC8C84AFE}"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pt-BR"/>
        </a:p>
      </dgm:t>
    </dgm:pt>
    <dgm:pt modelId="{62CC24CC-CCDF-4FB0-967C-7EBF2955C8EC}">
      <dgm:prSet phldrT="[Texto]" phldr="0"/>
      <dgm:spPr>
        <a:solidFill>
          <a:srgbClr val="FFC000"/>
        </a:solidFill>
      </dgm:spPr>
      <dgm:t>
        <a:bodyPr/>
        <a:lstStyle/>
        <a:p>
          <a:r>
            <a:rPr lang="pt-BR" b="1" spc="100" baseline="0" dirty="0">
              <a:solidFill>
                <a:schemeClr val="tx1"/>
              </a:solidFill>
              <a:latin typeface="Arial Narrow" panose="020B0606020202030204" pitchFamily="34" charset="0"/>
            </a:rPr>
            <a:t>Desenho das Soluções</a:t>
          </a:r>
        </a:p>
        <a:p>
          <a:r>
            <a:rPr lang="pt-BR" b="1" spc="100" baseline="0" dirty="0">
              <a:solidFill>
                <a:schemeClr val="tx1"/>
              </a:solidFill>
              <a:latin typeface="Arial Narrow" panose="020B0606020202030204" pitchFamily="34" charset="0"/>
            </a:rPr>
            <a:t> </a:t>
          </a:r>
          <a:r>
            <a:rPr lang="pt-BR" b="0" spc="100" baseline="0" dirty="0">
              <a:solidFill>
                <a:schemeClr val="tx1"/>
              </a:solidFill>
              <a:latin typeface="Arial Narrow" panose="020B0606020202030204" pitchFamily="34" charset="0"/>
            </a:rPr>
            <a:t>19.8.2022</a:t>
          </a:r>
        </a:p>
        <a:p>
          <a:r>
            <a:rPr lang="pt-BR" b="1" spc="100" baseline="0" dirty="0">
              <a:solidFill>
                <a:schemeClr val="tx1"/>
              </a:solidFill>
              <a:latin typeface="Arial Narrow" panose="020B0606020202030204" pitchFamily="34" charset="0"/>
            </a:rPr>
            <a:t>R$1.813.025,95</a:t>
          </a:r>
        </a:p>
      </dgm:t>
    </dgm:pt>
    <dgm:pt modelId="{ABCC4435-169A-46B4-A58D-A4DC88DC4FBB}" type="parTrans" cxnId="{E9E166DF-AC82-45BA-A6D6-BA6CAA4D18F7}">
      <dgm:prSet/>
      <dgm:spPr/>
      <dgm:t>
        <a:bodyPr/>
        <a:lstStyle/>
        <a:p>
          <a:endParaRPr lang="pt-BR"/>
        </a:p>
      </dgm:t>
    </dgm:pt>
    <dgm:pt modelId="{05D62390-3113-477D-9733-72C396FF1073}" type="sibTrans" cxnId="{E9E166DF-AC82-45BA-A6D6-BA6CAA4D18F7}">
      <dgm:prSet/>
      <dgm:spPr/>
      <dgm:t>
        <a:bodyPr/>
        <a:lstStyle/>
        <a:p>
          <a:endParaRPr lang="pt-BR"/>
        </a:p>
      </dgm:t>
    </dgm:pt>
    <dgm:pt modelId="{036E607F-2D3F-43FF-AFC0-D018EACCACA7}">
      <dgm:prSet phldrT="[Texto]" phldr="0"/>
      <dgm:spPr>
        <a:solidFill>
          <a:srgbClr val="FFC000"/>
        </a:solidFill>
      </dgm:spPr>
      <dgm:t>
        <a:bodyPr/>
        <a:lstStyle/>
        <a:p>
          <a:r>
            <a:rPr lang="pt-BR" b="1" spc="100" baseline="0" dirty="0">
              <a:solidFill>
                <a:schemeClr val="tx1"/>
              </a:solidFill>
              <a:latin typeface="Arial Narrow" panose="020B0606020202030204" pitchFamily="34" charset="0"/>
            </a:rPr>
            <a:t>Contrato de Implementação</a:t>
          </a:r>
        </a:p>
        <a:p>
          <a:r>
            <a:rPr lang="pt-BR" b="0" spc="100" baseline="0" dirty="0">
              <a:solidFill>
                <a:schemeClr val="tx1"/>
              </a:solidFill>
              <a:latin typeface="Arial Narrow" panose="020B0606020202030204" pitchFamily="34" charset="0"/>
            </a:rPr>
            <a:t>29.11.2022</a:t>
          </a:r>
        </a:p>
        <a:p>
          <a:r>
            <a:rPr lang="pt-BR" b="1" spc="100" baseline="0" dirty="0">
              <a:solidFill>
                <a:schemeClr val="tx1"/>
              </a:solidFill>
              <a:latin typeface="Arial Narrow" panose="020B0606020202030204" pitchFamily="34" charset="0"/>
            </a:rPr>
            <a:t>R$21.000.000,0</a:t>
          </a:r>
        </a:p>
      </dgm:t>
    </dgm:pt>
    <dgm:pt modelId="{9711390F-7AC0-4ECA-9C91-7D56DD2C5065}" type="parTrans" cxnId="{37F08D48-6F56-464A-8E03-4BA239C7C835}">
      <dgm:prSet/>
      <dgm:spPr/>
      <dgm:t>
        <a:bodyPr/>
        <a:lstStyle/>
        <a:p>
          <a:endParaRPr lang="pt-BR"/>
        </a:p>
      </dgm:t>
    </dgm:pt>
    <dgm:pt modelId="{3E88B9FF-E3B5-4EB1-995F-7B58A660B791}" type="sibTrans" cxnId="{37F08D48-6F56-464A-8E03-4BA239C7C835}">
      <dgm:prSet/>
      <dgm:spPr/>
      <dgm:t>
        <a:bodyPr/>
        <a:lstStyle/>
        <a:p>
          <a:endParaRPr lang="pt-BR"/>
        </a:p>
      </dgm:t>
    </dgm:pt>
    <dgm:pt modelId="{DD7A2B58-C5DD-45B0-8CF2-98E0C8B5BF91}">
      <dgm:prSet phldrT="[Texto]" phldr="0"/>
      <dgm:spPr>
        <a:solidFill>
          <a:srgbClr val="FFC000"/>
        </a:solidFill>
      </dgm:spPr>
      <dgm:t>
        <a:bodyPr/>
        <a:lstStyle/>
        <a:p>
          <a:r>
            <a:rPr lang="pt-BR" b="1" spc="100" baseline="0" dirty="0" err="1">
              <a:solidFill>
                <a:schemeClr val="tx1"/>
              </a:solidFill>
              <a:latin typeface="Arial Narrow" panose="020B0606020202030204" pitchFamily="34" charset="0"/>
            </a:rPr>
            <a:t>Smart</a:t>
          </a:r>
          <a:r>
            <a:rPr lang="pt-BR" b="1" spc="100" baseline="0" dirty="0">
              <a:solidFill>
                <a:schemeClr val="tx1"/>
              </a:solidFill>
              <a:latin typeface="Arial Narrow" panose="020B0606020202030204" pitchFamily="34" charset="0"/>
            </a:rPr>
            <a:t> </a:t>
          </a:r>
          <a:r>
            <a:rPr lang="pt-BR" b="1" spc="100" baseline="0" dirty="0" err="1">
              <a:solidFill>
                <a:schemeClr val="tx1"/>
              </a:solidFill>
              <a:latin typeface="Arial Narrow" panose="020B0606020202030204" pitchFamily="34" charset="0"/>
            </a:rPr>
            <a:t>Attention</a:t>
          </a:r>
        </a:p>
        <a:p>
          <a:r>
            <a:rPr lang="pt-BR" b="0" spc="100" baseline="0" dirty="0">
              <a:solidFill>
                <a:schemeClr val="tx1"/>
              </a:solidFill>
              <a:latin typeface="Arial Narrow" panose="020B0606020202030204" pitchFamily="34" charset="0"/>
            </a:rPr>
            <a:t>31.5.2023</a:t>
          </a:r>
        </a:p>
        <a:p>
          <a:r>
            <a:rPr lang="pt-BR" b="1" spc="100" baseline="0" dirty="0">
              <a:solidFill>
                <a:schemeClr val="tx1"/>
              </a:solidFill>
              <a:latin typeface="Arial Narrow" panose="020B0606020202030204" pitchFamily="34" charset="0"/>
            </a:rPr>
            <a:t>R$1.512.301,26</a:t>
          </a:r>
        </a:p>
      </dgm:t>
    </dgm:pt>
    <dgm:pt modelId="{3CD4EDA9-D7F3-4FAD-A1F8-7A63DAE305D1}" type="parTrans" cxnId="{8BC2EF34-7FB3-4432-8821-ED4DC14C361E}">
      <dgm:prSet/>
      <dgm:spPr/>
      <dgm:t>
        <a:bodyPr/>
        <a:lstStyle/>
        <a:p>
          <a:endParaRPr lang="pt-BR"/>
        </a:p>
      </dgm:t>
    </dgm:pt>
    <dgm:pt modelId="{1627A394-B1F5-4F04-BAA5-78EAC6F09C97}" type="sibTrans" cxnId="{8BC2EF34-7FB3-4432-8821-ED4DC14C361E}">
      <dgm:prSet/>
      <dgm:spPr/>
      <dgm:t>
        <a:bodyPr/>
        <a:lstStyle/>
        <a:p>
          <a:endParaRPr lang="pt-BR"/>
        </a:p>
      </dgm:t>
    </dgm:pt>
    <dgm:pt modelId="{32BA8C8B-796C-4788-8955-3A15A2F6505A}">
      <dgm:prSet phldrT="[Texto]" phldr="0"/>
      <dgm:spPr>
        <a:solidFill>
          <a:srgbClr val="FFC000"/>
        </a:solidFill>
      </dgm:spPr>
      <dgm:t>
        <a:bodyPr/>
        <a:lstStyle/>
        <a:p>
          <a:r>
            <a:rPr lang="pt-BR" b="1" spc="100" baseline="0" dirty="0">
              <a:solidFill>
                <a:schemeClr val="tx1"/>
              </a:solidFill>
              <a:latin typeface="Arial Narrow" panose="020B0606020202030204" pitchFamily="34" charset="0"/>
            </a:rPr>
            <a:t>Implementação Preliminar</a:t>
          </a:r>
        </a:p>
        <a:p>
          <a:r>
            <a:rPr lang="pt-BR" b="0" spc="100" baseline="0" dirty="0">
              <a:solidFill>
                <a:schemeClr val="tx1"/>
              </a:solidFill>
              <a:latin typeface="Arial Narrow" panose="020B0606020202030204" pitchFamily="34" charset="0"/>
            </a:rPr>
            <a:t>1.11.2022</a:t>
          </a:r>
        </a:p>
        <a:p>
          <a:r>
            <a:rPr lang="pt-BR" b="1" spc="100" baseline="0" dirty="0">
              <a:solidFill>
                <a:schemeClr val="tx1"/>
              </a:solidFill>
              <a:latin typeface="Arial Narrow" panose="020B0606020202030204" pitchFamily="34" charset="0"/>
            </a:rPr>
            <a:t>R$1.852.790,47</a:t>
          </a:r>
        </a:p>
      </dgm:t>
    </dgm:pt>
    <dgm:pt modelId="{85AA3BFA-6B1B-4FA5-91CE-AE46EDA386B3}" type="parTrans" cxnId="{B547ECF4-4FB6-42D3-BB17-A63977819701}">
      <dgm:prSet/>
      <dgm:spPr/>
      <dgm:t>
        <a:bodyPr/>
        <a:lstStyle/>
        <a:p>
          <a:endParaRPr lang="pt-BR"/>
        </a:p>
      </dgm:t>
    </dgm:pt>
    <dgm:pt modelId="{16CCE7F2-810D-4C93-A4DE-22F5EE07E9F6}" type="sibTrans" cxnId="{B547ECF4-4FB6-42D3-BB17-A63977819701}">
      <dgm:prSet/>
      <dgm:spPr/>
      <dgm:t>
        <a:bodyPr/>
        <a:lstStyle/>
        <a:p>
          <a:endParaRPr lang="pt-BR"/>
        </a:p>
      </dgm:t>
    </dgm:pt>
    <dgm:pt modelId="{85B21CE6-EA95-42FD-95EE-4A09A5093D37}">
      <dgm:prSet phldrT="[Texto]" phldr="0"/>
      <dgm:spPr>
        <a:solidFill>
          <a:srgbClr val="FFC000"/>
        </a:solidFill>
      </dgm:spPr>
      <dgm:t>
        <a:bodyPr/>
        <a:lstStyle/>
        <a:p>
          <a:r>
            <a:rPr lang="pt-BR" b="1" spc="100" baseline="0" dirty="0">
              <a:solidFill>
                <a:schemeClr val="tx1"/>
              </a:solidFill>
              <a:latin typeface="Arial Narrow" panose="020B0606020202030204" pitchFamily="34" charset="0"/>
            </a:rPr>
            <a:t>Licenciamento de Software</a:t>
          </a:r>
        </a:p>
        <a:p>
          <a:r>
            <a:rPr lang="pt-BR" b="0" spc="100" baseline="0" dirty="0">
              <a:solidFill>
                <a:schemeClr val="tx1"/>
              </a:solidFill>
              <a:latin typeface="Arial Narrow" panose="020B0606020202030204" pitchFamily="34" charset="0"/>
            </a:rPr>
            <a:t>20.6.2024</a:t>
          </a:r>
        </a:p>
        <a:p>
          <a:r>
            <a:rPr lang="pt-BR" b="1" spc="100" baseline="0" dirty="0">
              <a:solidFill>
                <a:schemeClr val="tx1"/>
              </a:solidFill>
              <a:latin typeface="Arial Narrow" panose="020B0606020202030204" pitchFamily="34" charset="0"/>
            </a:rPr>
            <a:t>R$0,00</a:t>
          </a:r>
        </a:p>
      </dgm:t>
    </dgm:pt>
    <dgm:pt modelId="{99D42D4E-89D6-4D54-B9BB-38E3FE3AB897}" type="parTrans" cxnId="{D017BA75-A36E-4279-9852-320374699076}">
      <dgm:prSet/>
      <dgm:spPr/>
      <dgm:t>
        <a:bodyPr/>
        <a:lstStyle/>
        <a:p>
          <a:endParaRPr lang="pt-BR"/>
        </a:p>
      </dgm:t>
    </dgm:pt>
    <dgm:pt modelId="{4CC62AF2-AACA-447E-8D15-4C9DC465841E}" type="sibTrans" cxnId="{D017BA75-A36E-4279-9852-320374699076}">
      <dgm:prSet/>
      <dgm:spPr/>
      <dgm:t>
        <a:bodyPr/>
        <a:lstStyle/>
        <a:p>
          <a:endParaRPr lang="pt-BR"/>
        </a:p>
      </dgm:t>
    </dgm:pt>
    <dgm:pt modelId="{C4949192-3DF6-45B3-8117-714D9E794300}" type="pres">
      <dgm:prSet presAssocID="{4A9CC217-D865-4E41-B942-196BC8C84AFE}" presName="CompostProcess" presStyleCnt="0">
        <dgm:presLayoutVars>
          <dgm:dir/>
          <dgm:resizeHandles val="exact"/>
        </dgm:presLayoutVars>
      </dgm:prSet>
      <dgm:spPr/>
    </dgm:pt>
    <dgm:pt modelId="{A1AA3FD4-E83D-48C7-AF48-81D8E0BEC67E}" type="pres">
      <dgm:prSet presAssocID="{4A9CC217-D865-4E41-B942-196BC8C84AFE}" presName="arrow" presStyleLbl="bgShp" presStyleIdx="0" presStyleCnt="1" custScaleX="117647"/>
      <dgm:spPr/>
    </dgm:pt>
    <dgm:pt modelId="{6B46028A-4C0A-47F4-8A55-258F30FD04E6}" type="pres">
      <dgm:prSet presAssocID="{4A9CC217-D865-4E41-B942-196BC8C84AFE}" presName="linearProcess" presStyleCnt="0"/>
      <dgm:spPr/>
    </dgm:pt>
    <dgm:pt modelId="{CB7082F1-49F4-41C6-B14A-3C34132A3311}" type="pres">
      <dgm:prSet presAssocID="{62CC24CC-CCDF-4FB0-967C-7EBF2955C8EC}" presName="textNode" presStyleLbl="node1" presStyleIdx="0" presStyleCnt="5">
        <dgm:presLayoutVars>
          <dgm:bulletEnabled val="1"/>
        </dgm:presLayoutVars>
      </dgm:prSet>
      <dgm:spPr/>
    </dgm:pt>
    <dgm:pt modelId="{87CAAD09-B343-4CAB-ABD5-D9D37463C210}" type="pres">
      <dgm:prSet presAssocID="{05D62390-3113-477D-9733-72C396FF1073}" presName="sibTrans" presStyleCnt="0"/>
      <dgm:spPr/>
    </dgm:pt>
    <dgm:pt modelId="{4CE2A682-B56B-4AC7-A8A5-788DDA6531F1}" type="pres">
      <dgm:prSet presAssocID="{32BA8C8B-796C-4788-8955-3A15A2F6505A}" presName="textNode" presStyleLbl="node1" presStyleIdx="1" presStyleCnt="5">
        <dgm:presLayoutVars>
          <dgm:bulletEnabled val="1"/>
        </dgm:presLayoutVars>
      </dgm:prSet>
      <dgm:spPr/>
    </dgm:pt>
    <dgm:pt modelId="{4C032B18-2161-4398-A106-03B35F5590EF}" type="pres">
      <dgm:prSet presAssocID="{16CCE7F2-810D-4C93-A4DE-22F5EE07E9F6}" presName="sibTrans" presStyleCnt="0"/>
      <dgm:spPr/>
    </dgm:pt>
    <dgm:pt modelId="{728B1E94-AA41-4096-A119-26C06FB6F11B}" type="pres">
      <dgm:prSet presAssocID="{036E607F-2D3F-43FF-AFC0-D018EACCACA7}" presName="textNode" presStyleLbl="node1" presStyleIdx="2" presStyleCnt="5">
        <dgm:presLayoutVars>
          <dgm:bulletEnabled val="1"/>
        </dgm:presLayoutVars>
      </dgm:prSet>
      <dgm:spPr/>
    </dgm:pt>
    <dgm:pt modelId="{9A0071DC-BC5A-423D-92FB-E3EDD2D2B76E}" type="pres">
      <dgm:prSet presAssocID="{3E88B9FF-E3B5-4EB1-995F-7B58A660B791}" presName="sibTrans" presStyleCnt="0"/>
      <dgm:spPr/>
    </dgm:pt>
    <dgm:pt modelId="{D2319B3B-F72B-4ADE-B6BB-D8267D798634}" type="pres">
      <dgm:prSet presAssocID="{DD7A2B58-C5DD-45B0-8CF2-98E0C8B5BF91}" presName="textNode" presStyleLbl="node1" presStyleIdx="3" presStyleCnt="5">
        <dgm:presLayoutVars>
          <dgm:bulletEnabled val="1"/>
        </dgm:presLayoutVars>
      </dgm:prSet>
      <dgm:spPr/>
    </dgm:pt>
    <dgm:pt modelId="{6CB41E2B-2D36-46F6-8F3C-9A71C5F24E50}" type="pres">
      <dgm:prSet presAssocID="{1627A394-B1F5-4F04-BAA5-78EAC6F09C97}" presName="sibTrans" presStyleCnt="0"/>
      <dgm:spPr/>
    </dgm:pt>
    <dgm:pt modelId="{1EA989DF-35F1-4880-AF25-D4377AF44007}" type="pres">
      <dgm:prSet presAssocID="{85B21CE6-EA95-42FD-95EE-4A09A5093D37}" presName="textNode" presStyleLbl="node1" presStyleIdx="4" presStyleCnt="5">
        <dgm:presLayoutVars>
          <dgm:bulletEnabled val="1"/>
        </dgm:presLayoutVars>
      </dgm:prSet>
      <dgm:spPr/>
    </dgm:pt>
  </dgm:ptLst>
  <dgm:cxnLst>
    <dgm:cxn modelId="{8BC2EF34-7FB3-4432-8821-ED4DC14C361E}" srcId="{4A9CC217-D865-4E41-B942-196BC8C84AFE}" destId="{DD7A2B58-C5DD-45B0-8CF2-98E0C8B5BF91}" srcOrd="3" destOrd="0" parTransId="{3CD4EDA9-D7F3-4FAD-A1F8-7A63DAE305D1}" sibTransId="{1627A394-B1F5-4F04-BAA5-78EAC6F09C97}"/>
    <dgm:cxn modelId="{22C91738-2BBB-4FC6-9555-EF4B595F4A10}" type="presOf" srcId="{32BA8C8B-796C-4788-8955-3A15A2F6505A}" destId="{4CE2A682-B56B-4AC7-A8A5-788DDA6531F1}" srcOrd="0" destOrd="0" presId="urn:microsoft.com/office/officeart/2005/8/layout/hProcess9"/>
    <dgm:cxn modelId="{96791841-1DBF-467A-9F71-35A41A449354}" type="presOf" srcId="{DD7A2B58-C5DD-45B0-8CF2-98E0C8B5BF91}" destId="{D2319B3B-F72B-4ADE-B6BB-D8267D798634}" srcOrd="0" destOrd="0" presId="urn:microsoft.com/office/officeart/2005/8/layout/hProcess9"/>
    <dgm:cxn modelId="{E61A6565-55D5-47E2-B5EE-F583A8DD501E}" type="presOf" srcId="{036E607F-2D3F-43FF-AFC0-D018EACCACA7}" destId="{728B1E94-AA41-4096-A119-26C06FB6F11B}" srcOrd="0" destOrd="0" presId="urn:microsoft.com/office/officeart/2005/8/layout/hProcess9"/>
    <dgm:cxn modelId="{C9BADD46-01B2-4AB6-8022-5AE6AD125FBF}" type="presOf" srcId="{62CC24CC-CCDF-4FB0-967C-7EBF2955C8EC}" destId="{CB7082F1-49F4-41C6-B14A-3C34132A3311}" srcOrd="0" destOrd="0" presId="urn:microsoft.com/office/officeart/2005/8/layout/hProcess9"/>
    <dgm:cxn modelId="{37F08D48-6F56-464A-8E03-4BA239C7C835}" srcId="{4A9CC217-D865-4E41-B942-196BC8C84AFE}" destId="{036E607F-2D3F-43FF-AFC0-D018EACCACA7}" srcOrd="2" destOrd="0" parTransId="{9711390F-7AC0-4ECA-9C91-7D56DD2C5065}" sibTransId="{3E88B9FF-E3B5-4EB1-995F-7B58A660B791}"/>
    <dgm:cxn modelId="{D017BA75-A36E-4279-9852-320374699076}" srcId="{4A9CC217-D865-4E41-B942-196BC8C84AFE}" destId="{85B21CE6-EA95-42FD-95EE-4A09A5093D37}" srcOrd="4" destOrd="0" parTransId="{99D42D4E-89D6-4D54-B9BB-38E3FE3AB897}" sibTransId="{4CC62AF2-AACA-447E-8D15-4C9DC465841E}"/>
    <dgm:cxn modelId="{E9E166DF-AC82-45BA-A6D6-BA6CAA4D18F7}" srcId="{4A9CC217-D865-4E41-B942-196BC8C84AFE}" destId="{62CC24CC-CCDF-4FB0-967C-7EBF2955C8EC}" srcOrd="0" destOrd="0" parTransId="{ABCC4435-169A-46B4-A58D-A4DC88DC4FBB}" sibTransId="{05D62390-3113-477D-9733-72C396FF1073}"/>
    <dgm:cxn modelId="{3D0BFBED-EDEF-4C24-BE1E-473B52468B27}" type="presOf" srcId="{85B21CE6-EA95-42FD-95EE-4A09A5093D37}" destId="{1EA989DF-35F1-4880-AF25-D4377AF44007}" srcOrd="0" destOrd="0" presId="urn:microsoft.com/office/officeart/2005/8/layout/hProcess9"/>
    <dgm:cxn modelId="{B547ECF4-4FB6-42D3-BB17-A63977819701}" srcId="{4A9CC217-D865-4E41-B942-196BC8C84AFE}" destId="{32BA8C8B-796C-4788-8955-3A15A2F6505A}" srcOrd="1" destOrd="0" parTransId="{85AA3BFA-6B1B-4FA5-91CE-AE46EDA386B3}" sibTransId="{16CCE7F2-810D-4C93-A4DE-22F5EE07E9F6}"/>
    <dgm:cxn modelId="{B70EACF8-08B3-47E5-B9B5-1C5D8C2650DE}" type="presOf" srcId="{4A9CC217-D865-4E41-B942-196BC8C84AFE}" destId="{C4949192-3DF6-45B3-8117-714D9E794300}" srcOrd="0" destOrd="0" presId="urn:microsoft.com/office/officeart/2005/8/layout/hProcess9"/>
    <dgm:cxn modelId="{61A1F659-5043-40BD-A66B-EFDE28B70CE4}" type="presParOf" srcId="{C4949192-3DF6-45B3-8117-714D9E794300}" destId="{A1AA3FD4-E83D-48C7-AF48-81D8E0BEC67E}" srcOrd="0" destOrd="0" presId="urn:microsoft.com/office/officeart/2005/8/layout/hProcess9"/>
    <dgm:cxn modelId="{5BE0581F-936B-4FA0-8B8F-AD2CD134EB32}" type="presParOf" srcId="{C4949192-3DF6-45B3-8117-714D9E794300}" destId="{6B46028A-4C0A-47F4-8A55-258F30FD04E6}" srcOrd="1" destOrd="0" presId="urn:microsoft.com/office/officeart/2005/8/layout/hProcess9"/>
    <dgm:cxn modelId="{B1404C8C-E3DA-44F4-90E7-372DB74B50A3}" type="presParOf" srcId="{6B46028A-4C0A-47F4-8A55-258F30FD04E6}" destId="{CB7082F1-49F4-41C6-B14A-3C34132A3311}" srcOrd="0" destOrd="0" presId="urn:microsoft.com/office/officeart/2005/8/layout/hProcess9"/>
    <dgm:cxn modelId="{9DAE9052-F89B-4F7D-B16A-2251C2C4BD25}" type="presParOf" srcId="{6B46028A-4C0A-47F4-8A55-258F30FD04E6}" destId="{87CAAD09-B343-4CAB-ABD5-D9D37463C210}" srcOrd="1" destOrd="0" presId="urn:microsoft.com/office/officeart/2005/8/layout/hProcess9"/>
    <dgm:cxn modelId="{BA06CD8A-69E0-4091-91AA-DB14889CE7E1}" type="presParOf" srcId="{6B46028A-4C0A-47F4-8A55-258F30FD04E6}" destId="{4CE2A682-B56B-4AC7-A8A5-788DDA6531F1}" srcOrd="2" destOrd="0" presId="urn:microsoft.com/office/officeart/2005/8/layout/hProcess9"/>
    <dgm:cxn modelId="{169CBC30-E74E-4621-817D-647BD9C6841D}" type="presParOf" srcId="{6B46028A-4C0A-47F4-8A55-258F30FD04E6}" destId="{4C032B18-2161-4398-A106-03B35F5590EF}" srcOrd="3" destOrd="0" presId="urn:microsoft.com/office/officeart/2005/8/layout/hProcess9"/>
    <dgm:cxn modelId="{7B405A4D-8A64-45BE-A7B1-4B84518B64B1}" type="presParOf" srcId="{6B46028A-4C0A-47F4-8A55-258F30FD04E6}" destId="{728B1E94-AA41-4096-A119-26C06FB6F11B}" srcOrd="4" destOrd="0" presId="urn:microsoft.com/office/officeart/2005/8/layout/hProcess9"/>
    <dgm:cxn modelId="{2ACD08A2-2E91-45CB-98E9-9DF1287C093C}" type="presParOf" srcId="{6B46028A-4C0A-47F4-8A55-258F30FD04E6}" destId="{9A0071DC-BC5A-423D-92FB-E3EDD2D2B76E}" srcOrd="5" destOrd="0" presId="urn:microsoft.com/office/officeart/2005/8/layout/hProcess9"/>
    <dgm:cxn modelId="{BBE45DCD-5BC2-4267-9D6F-86E556F8743C}" type="presParOf" srcId="{6B46028A-4C0A-47F4-8A55-258F30FD04E6}" destId="{D2319B3B-F72B-4ADE-B6BB-D8267D798634}" srcOrd="6" destOrd="0" presId="urn:microsoft.com/office/officeart/2005/8/layout/hProcess9"/>
    <dgm:cxn modelId="{46BC0679-4EAF-400D-A0A5-B99E381651F9}" type="presParOf" srcId="{6B46028A-4C0A-47F4-8A55-258F30FD04E6}" destId="{6CB41E2B-2D36-46F6-8F3C-9A71C5F24E50}" srcOrd="7" destOrd="0" presId="urn:microsoft.com/office/officeart/2005/8/layout/hProcess9"/>
    <dgm:cxn modelId="{BB82A1EA-44A9-4244-9AF4-9F171EE08759}" type="presParOf" srcId="{6B46028A-4C0A-47F4-8A55-258F30FD04E6}" destId="{1EA989DF-35F1-4880-AF25-D4377AF44007}" srcOrd="8" destOrd="0" presId="urn:microsoft.com/office/officeart/2005/8/layout/hProcess9"/>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AA3FD4-E83D-48C7-AF48-81D8E0BEC67E}">
      <dsp:nvSpPr>
        <dsp:cNvPr id="0" name=""/>
        <dsp:cNvSpPr/>
      </dsp:nvSpPr>
      <dsp:spPr>
        <a:xfrm>
          <a:off x="1" y="0"/>
          <a:ext cx="5939787" cy="253365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B7082F1-49F4-41C6-B14A-3C34132A3311}">
      <dsp:nvSpPr>
        <dsp:cNvPr id="0" name=""/>
        <dsp:cNvSpPr/>
      </dsp:nvSpPr>
      <dsp:spPr>
        <a:xfrm>
          <a:off x="2610" y="760094"/>
          <a:ext cx="1141263" cy="1013460"/>
        </a:xfrm>
        <a:prstGeom prst="roundRect">
          <a:avLst/>
        </a:prstGeom>
        <a:solidFill>
          <a:srgbClr val="FFC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Desenho das Soluções</a:t>
          </a:r>
        </a:p>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 </a:t>
          </a:r>
          <a:r>
            <a:rPr lang="pt-BR" sz="1000" b="0" kern="1200" spc="100" baseline="0" dirty="0">
              <a:solidFill>
                <a:schemeClr val="tx1"/>
              </a:solidFill>
              <a:latin typeface="Arial Narrow" panose="020B0606020202030204" pitchFamily="34" charset="0"/>
            </a:rPr>
            <a:t>19.8.2022</a:t>
          </a:r>
        </a:p>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R$1.813.025,95</a:t>
          </a:r>
        </a:p>
      </dsp:txBody>
      <dsp:txXfrm>
        <a:off x="52083" y="809567"/>
        <a:ext cx="1042317" cy="914514"/>
      </dsp:txXfrm>
    </dsp:sp>
    <dsp:sp modelId="{4CE2A682-B56B-4AC7-A8A5-788DDA6531F1}">
      <dsp:nvSpPr>
        <dsp:cNvPr id="0" name=""/>
        <dsp:cNvSpPr/>
      </dsp:nvSpPr>
      <dsp:spPr>
        <a:xfrm>
          <a:off x="1200936" y="760094"/>
          <a:ext cx="1141263" cy="1013460"/>
        </a:xfrm>
        <a:prstGeom prst="roundRect">
          <a:avLst/>
        </a:prstGeom>
        <a:solidFill>
          <a:srgbClr val="FFC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Implementação Preliminar</a:t>
          </a:r>
        </a:p>
        <a:p>
          <a:pPr marL="0" lvl="0" indent="0" algn="ctr" defTabSz="444500">
            <a:lnSpc>
              <a:spcPct val="90000"/>
            </a:lnSpc>
            <a:spcBef>
              <a:spcPct val="0"/>
            </a:spcBef>
            <a:spcAft>
              <a:spcPct val="35000"/>
            </a:spcAft>
            <a:buNone/>
          </a:pPr>
          <a:r>
            <a:rPr lang="pt-BR" sz="1000" b="0" kern="1200" spc="100" baseline="0" dirty="0">
              <a:solidFill>
                <a:schemeClr val="tx1"/>
              </a:solidFill>
              <a:latin typeface="Arial Narrow" panose="020B0606020202030204" pitchFamily="34" charset="0"/>
            </a:rPr>
            <a:t>1.11.2022</a:t>
          </a:r>
        </a:p>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R$1.852.790,47</a:t>
          </a:r>
        </a:p>
      </dsp:txBody>
      <dsp:txXfrm>
        <a:off x="1250409" y="809567"/>
        <a:ext cx="1042317" cy="914514"/>
      </dsp:txXfrm>
    </dsp:sp>
    <dsp:sp modelId="{728B1E94-AA41-4096-A119-26C06FB6F11B}">
      <dsp:nvSpPr>
        <dsp:cNvPr id="0" name=""/>
        <dsp:cNvSpPr/>
      </dsp:nvSpPr>
      <dsp:spPr>
        <a:xfrm>
          <a:off x="2399263" y="760094"/>
          <a:ext cx="1141263" cy="1013460"/>
        </a:xfrm>
        <a:prstGeom prst="roundRect">
          <a:avLst/>
        </a:prstGeom>
        <a:solidFill>
          <a:srgbClr val="FFC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Contrato de Implementação</a:t>
          </a:r>
        </a:p>
        <a:p>
          <a:pPr marL="0" lvl="0" indent="0" algn="ctr" defTabSz="444500">
            <a:lnSpc>
              <a:spcPct val="90000"/>
            </a:lnSpc>
            <a:spcBef>
              <a:spcPct val="0"/>
            </a:spcBef>
            <a:spcAft>
              <a:spcPct val="35000"/>
            </a:spcAft>
            <a:buNone/>
          </a:pPr>
          <a:r>
            <a:rPr lang="pt-BR" sz="1000" b="0" kern="1200" spc="100" baseline="0" dirty="0">
              <a:solidFill>
                <a:schemeClr val="tx1"/>
              </a:solidFill>
              <a:latin typeface="Arial Narrow" panose="020B0606020202030204" pitchFamily="34" charset="0"/>
            </a:rPr>
            <a:t>29.11.2022</a:t>
          </a:r>
        </a:p>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R$21.000.000,0</a:t>
          </a:r>
        </a:p>
      </dsp:txBody>
      <dsp:txXfrm>
        <a:off x="2448736" y="809567"/>
        <a:ext cx="1042317" cy="914514"/>
      </dsp:txXfrm>
    </dsp:sp>
    <dsp:sp modelId="{D2319B3B-F72B-4ADE-B6BB-D8267D798634}">
      <dsp:nvSpPr>
        <dsp:cNvPr id="0" name=""/>
        <dsp:cNvSpPr/>
      </dsp:nvSpPr>
      <dsp:spPr>
        <a:xfrm>
          <a:off x="3597589" y="760094"/>
          <a:ext cx="1141263" cy="1013460"/>
        </a:xfrm>
        <a:prstGeom prst="roundRect">
          <a:avLst/>
        </a:prstGeom>
        <a:solidFill>
          <a:srgbClr val="FFC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b="1" kern="1200" spc="100" baseline="0" dirty="0" err="1">
              <a:solidFill>
                <a:schemeClr val="tx1"/>
              </a:solidFill>
              <a:latin typeface="Arial Narrow" panose="020B0606020202030204" pitchFamily="34" charset="0"/>
            </a:rPr>
            <a:t>Smart</a:t>
          </a:r>
          <a:r>
            <a:rPr lang="pt-BR" sz="1000" b="1" kern="1200" spc="100" baseline="0" dirty="0">
              <a:solidFill>
                <a:schemeClr val="tx1"/>
              </a:solidFill>
              <a:latin typeface="Arial Narrow" panose="020B0606020202030204" pitchFamily="34" charset="0"/>
            </a:rPr>
            <a:t> </a:t>
          </a:r>
          <a:r>
            <a:rPr lang="pt-BR" sz="1000" b="1" kern="1200" spc="100" baseline="0" dirty="0" err="1">
              <a:solidFill>
                <a:schemeClr val="tx1"/>
              </a:solidFill>
              <a:latin typeface="Arial Narrow" panose="020B0606020202030204" pitchFamily="34" charset="0"/>
            </a:rPr>
            <a:t>Attention</a:t>
          </a:r>
        </a:p>
        <a:p>
          <a:pPr marL="0" lvl="0" indent="0" algn="ctr" defTabSz="444500">
            <a:lnSpc>
              <a:spcPct val="90000"/>
            </a:lnSpc>
            <a:spcBef>
              <a:spcPct val="0"/>
            </a:spcBef>
            <a:spcAft>
              <a:spcPct val="35000"/>
            </a:spcAft>
            <a:buNone/>
          </a:pPr>
          <a:r>
            <a:rPr lang="pt-BR" sz="1000" b="0" kern="1200" spc="100" baseline="0" dirty="0">
              <a:solidFill>
                <a:schemeClr val="tx1"/>
              </a:solidFill>
              <a:latin typeface="Arial Narrow" panose="020B0606020202030204" pitchFamily="34" charset="0"/>
            </a:rPr>
            <a:t>31.5.2023</a:t>
          </a:r>
        </a:p>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R$1.512.301,26</a:t>
          </a:r>
        </a:p>
      </dsp:txBody>
      <dsp:txXfrm>
        <a:off x="3647062" y="809567"/>
        <a:ext cx="1042317" cy="914514"/>
      </dsp:txXfrm>
    </dsp:sp>
    <dsp:sp modelId="{1EA989DF-35F1-4880-AF25-D4377AF44007}">
      <dsp:nvSpPr>
        <dsp:cNvPr id="0" name=""/>
        <dsp:cNvSpPr/>
      </dsp:nvSpPr>
      <dsp:spPr>
        <a:xfrm>
          <a:off x="4795916" y="760094"/>
          <a:ext cx="1141263" cy="1013460"/>
        </a:xfrm>
        <a:prstGeom prst="roundRect">
          <a:avLst/>
        </a:prstGeom>
        <a:solidFill>
          <a:srgbClr val="FFC00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Licenciamento de Software</a:t>
          </a:r>
        </a:p>
        <a:p>
          <a:pPr marL="0" lvl="0" indent="0" algn="ctr" defTabSz="444500">
            <a:lnSpc>
              <a:spcPct val="90000"/>
            </a:lnSpc>
            <a:spcBef>
              <a:spcPct val="0"/>
            </a:spcBef>
            <a:spcAft>
              <a:spcPct val="35000"/>
            </a:spcAft>
            <a:buNone/>
          </a:pPr>
          <a:r>
            <a:rPr lang="pt-BR" sz="1000" b="0" kern="1200" spc="100" baseline="0" dirty="0">
              <a:solidFill>
                <a:schemeClr val="tx1"/>
              </a:solidFill>
              <a:latin typeface="Arial Narrow" panose="020B0606020202030204" pitchFamily="34" charset="0"/>
            </a:rPr>
            <a:t>20.6.2024</a:t>
          </a:r>
        </a:p>
        <a:p>
          <a:pPr marL="0" lvl="0" indent="0" algn="ctr" defTabSz="444500">
            <a:lnSpc>
              <a:spcPct val="90000"/>
            </a:lnSpc>
            <a:spcBef>
              <a:spcPct val="0"/>
            </a:spcBef>
            <a:spcAft>
              <a:spcPct val="35000"/>
            </a:spcAft>
            <a:buNone/>
          </a:pPr>
          <a:r>
            <a:rPr lang="pt-BR" sz="1000" b="1" kern="1200" spc="100" baseline="0" dirty="0">
              <a:solidFill>
                <a:schemeClr val="tx1"/>
              </a:solidFill>
              <a:latin typeface="Arial Narrow" panose="020B0606020202030204" pitchFamily="34" charset="0"/>
            </a:rPr>
            <a:t>R$0,00</a:t>
          </a:r>
        </a:p>
      </dsp:txBody>
      <dsp:txXfrm>
        <a:off x="4845389" y="809567"/>
        <a:ext cx="1042317" cy="91451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E25A05175BE6E41800ECB520F41CB54" ma:contentTypeVersion="" ma:contentTypeDescription="Create a new document." ma:contentTypeScope="" ma:versionID="d8018e7d4531b7dae76d13cd4d6b4331">
  <xsd:schema xmlns:xsd="http://www.w3.org/2001/XMLSchema" xmlns:xs="http://www.w3.org/2001/XMLSchema" xmlns:p="http://schemas.microsoft.com/office/2006/metadata/properties" targetNamespace="http://schemas.microsoft.com/office/2006/metadata/properties" ma:root="true" ma:fieldsID="b2384c6cc0088fcedbaf6edaf557de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AD0FED-B5E6-47E7-AA96-2B22627B413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92ED25D-280E-964B-BD72-3CA89516C92C}">
  <ds:schemaRefs>
    <ds:schemaRef ds:uri="http://schemas.openxmlformats.org/officeDocument/2006/bibliography"/>
  </ds:schemaRefs>
</ds:datastoreItem>
</file>

<file path=customXml/itemProps3.xml><?xml version="1.0" encoding="utf-8"?>
<ds:datastoreItem xmlns:ds="http://schemas.openxmlformats.org/officeDocument/2006/customXml" ds:itemID="{FE0CC044-2695-4356-93BE-060E9426B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697D63E-EE3D-499D-A1ED-1DDD9C72ECE3}">
  <ds:schemaRefs>
    <ds:schemaRef ds:uri="http://schemas.microsoft.com/sharepoint/v3/contenttype/forms"/>
  </ds:schemaRefs>
</ds:datastoreItem>
</file>

<file path=docMetadata/LabelInfo.xml><?xml version="1.0" encoding="utf-8"?>
<clbl:labelList xmlns:clbl="http://schemas.microsoft.com/office/2020/mipLabelMetadata">
  <clbl:label id="{a2cb5edd-b47a-49cf-9203-fd0e23bd0e81}" enabled="0" method="" siteId="{a2cb5edd-b47a-49cf-9203-fd0e23bd0e81}" removed="1"/>
</clbl:labelList>
</file>

<file path=docProps/app.xml><?xml version="1.0" encoding="utf-8"?>
<Properties xmlns="http://schemas.openxmlformats.org/officeDocument/2006/extended-properties" xmlns:vt="http://schemas.openxmlformats.org/officeDocument/2006/docPropsVTypes">
  <Template>Normal</Template>
  <TotalTime>4161</TotalTime>
  <Pages>128</Pages>
  <Words>27040</Words>
  <Characters>146022</Characters>
  <Application>Microsoft Office Word</Application>
  <DocSecurity>0</DocSecurity>
  <Lines>1216</Lines>
  <Paragraphs>345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Alexander Cordeiro</dc:creator>
  <cp:keywords/>
  <dc:description/>
  <cp:lastModifiedBy>Breno oliveira</cp:lastModifiedBy>
  <cp:revision>2056</cp:revision>
  <cp:lastPrinted>2026-01-16T23:45:00Z</cp:lastPrinted>
  <dcterms:created xsi:type="dcterms:W3CDTF">2026-01-20T06:04:00Z</dcterms:created>
  <dcterms:modified xsi:type="dcterms:W3CDTF">2026-01-26T15:24:00Z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OCS AutoSave">
    <vt:lpwstr/>
  </property>
</Properties>
</file>